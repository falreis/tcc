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word/diagrams/quickStyle1.xml" ContentType="application/vnd.openxmlformats-officedocument.drawingml.diagramStyle+xml"/>
  <Default Extension="png" ContentType="image/png"/>
  <Override PartName="/customXml/itemProps1.xml" ContentType="application/vnd.openxmlformats-officedocument.customXmlProperties+xml"/>
  <Override PartName="/word/diagrams/data1.xml" ContentType="application/vnd.openxmlformats-officedocument.drawingml.diagramData+xml"/>
  <Default Extension="emf" ContentType="image/x-emf"/>
  <Override PartName="/word/diagrams/colors1.xml" ContentType="application/vnd.openxmlformats-officedocument.drawingml.diagramColor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2CE8" w:rsidRPr="000D10D4" w:rsidRDefault="00AF2CE8" w:rsidP="000D10D4">
      <w:pPr>
        <w:spacing w:after="0" w:line="276" w:lineRule="auto"/>
        <w:jc w:val="center"/>
        <w:rPr>
          <w:rFonts w:asciiTheme="minorHAnsi" w:hAnsiTheme="minorHAnsi" w:cstheme="minorHAnsi"/>
        </w:rPr>
      </w:pPr>
      <w:r w:rsidRPr="000D10D4">
        <w:rPr>
          <w:rFonts w:asciiTheme="minorHAnsi" w:hAnsiTheme="minorHAnsi" w:cstheme="minorHAnsi"/>
        </w:rPr>
        <w:object w:dxaOrig="5395" w:dyaOrig="32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8pt;height:100.5pt" o:ole="">
            <v:imagedata r:id="rId8" o:title=""/>
          </v:shape>
          <o:OLEObject Type="Embed" ProgID="Photoshop.Image.8" ShapeID="_x0000_i1025" DrawAspect="Content" ObjectID="_1423428668" r:id="rId9"/>
        </w:object>
      </w:r>
    </w:p>
    <w:p w:rsidR="00754FBA" w:rsidRPr="000D10D4" w:rsidRDefault="00AF2CE8" w:rsidP="000D10D4">
      <w:pPr>
        <w:spacing w:line="276" w:lineRule="auto"/>
        <w:jc w:val="center"/>
        <w:rPr>
          <w:rFonts w:asciiTheme="minorHAnsi" w:hAnsiTheme="minorHAnsi" w:cstheme="minorHAnsi"/>
          <w:b/>
          <w:sz w:val="30"/>
          <w:szCs w:val="30"/>
        </w:rPr>
      </w:pPr>
      <w:bookmarkStart w:id="0" w:name="_Toc326443239"/>
      <w:r w:rsidRPr="000D10D4">
        <w:rPr>
          <w:rFonts w:asciiTheme="minorHAnsi" w:hAnsiTheme="minorHAnsi" w:cstheme="minorHAnsi"/>
          <w:b/>
          <w:sz w:val="30"/>
          <w:szCs w:val="30"/>
        </w:rPr>
        <w:t>CENTRO FEDERAL DE EDUCAÇÃO TECNOLÓGICA DE MINAS GERAIS</w:t>
      </w:r>
      <w:bookmarkEnd w:id="0"/>
    </w:p>
    <w:p w:rsidR="00754FBA" w:rsidRPr="000D10D4" w:rsidRDefault="00754FBA" w:rsidP="000D10D4">
      <w:pPr>
        <w:spacing w:line="276" w:lineRule="auto"/>
        <w:jc w:val="center"/>
        <w:rPr>
          <w:rFonts w:asciiTheme="minorHAnsi" w:hAnsiTheme="minorHAnsi" w:cstheme="minorHAnsi"/>
          <w:b/>
          <w:sz w:val="40"/>
          <w:szCs w:val="40"/>
        </w:rPr>
      </w:pPr>
      <w:r w:rsidRPr="000D10D4">
        <w:rPr>
          <w:rFonts w:asciiTheme="minorHAnsi" w:hAnsiTheme="minorHAnsi" w:cstheme="minorHAnsi"/>
          <w:b/>
          <w:sz w:val="40"/>
          <w:szCs w:val="40"/>
        </w:rPr>
        <w:t>FELIPE AUGUSTO LIMA REIS</w:t>
      </w: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6A48C3" w:rsidP="000D10D4">
      <w:pPr>
        <w:spacing w:line="276" w:lineRule="auto"/>
        <w:jc w:val="center"/>
        <w:rPr>
          <w:rFonts w:asciiTheme="minorHAnsi" w:hAnsiTheme="minorHAnsi" w:cstheme="minorHAnsi"/>
          <w:b/>
          <w:sz w:val="48"/>
          <w:szCs w:val="48"/>
        </w:rPr>
      </w:pPr>
      <w:r w:rsidRPr="000D10D4">
        <w:rPr>
          <w:rFonts w:asciiTheme="minorHAnsi" w:hAnsiTheme="minorHAnsi" w:cstheme="minorHAnsi"/>
          <w:b/>
          <w:sz w:val="48"/>
          <w:szCs w:val="48"/>
        </w:rPr>
        <w:t>EQUIPAMENTO RASTREADOR 3G/WCDMA PARA MELHORIA DO ATENDIMENTO DE TAXIS EM BELO HORIZONTE</w:t>
      </w: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AF2CE8" w:rsidRPr="000D10D4" w:rsidRDefault="00AF2CE8" w:rsidP="000D10D4">
      <w:pPr>
        <w:spacing w:line="276" w:lineRule="auto"/>
        <w:rPr>
          <w:rFonts w:asciiTheme="minorHAnsi" w:hAnsiTheme="minorHAnsi" w:cstheme="minorHAnsi"/>
        </w:rPr>
      </w:pPr>
    </w:p>
    <w:p w:rsidR="006A48C3" w:rsidRPr="000D10D4" w:rsidRDefault="006A48C3" w:rsidP="000D10D4">
      <w:pPr>
        <w:spacing w:line="276" w:lineRule="auto"/>
        <w:rPr>
          <w:rFonts w:asciiTheme="minorHAnsi" w:hAnsiTheme="minorHAnsi" w:cstheme="minorHAnsi"/>
        </w:rPr>
      </w:pPr>
    </w:p>
    <w:p w:rsidR="006A48C3" w:rsidRPr="000D10D4" w:rsidRDefault="006A48C3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</w:pPr>
      <w:r w:rsidRPr="000D10D4">
        <w:rPr>
          <w:rFonts w:asciiTheme="minorHAnsi" w:hAnsiTheme="minorHAnsi" w:cstheme="minorHAnsi"/>
          <w:szCs w:val="24"/>
        </w:rPr>
        <w:t>BELO HORIZONTE</w:t>
      </w:r>
      <w:r w:rsidR="00BE3A49" w:rsidRPr="000D10D4">
        <w:rPr>
          <w:rFonts w:asciiTheme="minorHAnsi" w:hAnsiTheme="minorHAnsi" w:cstheme="minorHAnsi"/>
          <w:szCs w:val="24"/>
        </w:rPr>
        <w:t xml:space="preserve"> - MG</w:t>
      </w:r>
    </w:p>
    <w:p w:rsidR="00A21FF1" w:rsidRPr="000D10D4" w:rsidRDefault="006A48C3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  <w:sectPr w:rsidR="00A21FF1" w:rsidRPr="000D10D4" w:rsidSect="009B08D3">
          <w:footerReference w:type="even" r:id="rId10"/>
          <w:footerReference w:type="default" r:id="rId11"/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  <w:r w:rsidRPr="000D10D4">
        <w:rPr>
          <w:rFonts w:asciiTheme="minorHAnsi" w:hAnsiTheme="minorHAnsi" w:cstheme="minorHAnsi"/>
          <w:szCs w:val="24"/>
        </w:rPr>
        <w:t>2012</w:t>
      </w:r>
    </w:p>
    <w:p w:rsidR="005F79AB" w:rsidRPr="000D10D4" w:rsidRDefault="005F79AB" w:rsidP="000D10D4">
      <w:pPr>
        <w:spacing w:after="0" w:line="276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0D10D4">
        <w:rPr>
          <w:rFonts w:asciiTheme="minorHAnsi" w:hAnsiTheme="minorHAnsi" w:cstheme="minorHAnsi"/>
          <w:sz w:val="28"/>
          <w:szCs w:val="28"/>
        </w:rPr>
        <w:lastRenderedPageBreak/>
        <w:t>GRADUAÇÃO EM ENGENHARIA DE COMPUTAÇÃO</w:t>
      </w:r>
    </w:p>
    <w:p w:rsidR="005F79AB" w:rsidRPr="000D10D4" w:rsidRDefault="005F79AB" w:rsidP="000D10D4">
      <w:pPr>
        <w:spacing w:after="0" w:line="276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0D10D4">
        <w:rPr>
          <w:rFonts w:asciiTheme="minorHAnsi" w:hAnsiTheme="minorHAnsi" w:cstheme="minorHAnsi"/>
          <w:sz w:val="28"/>
          <w:szCs w:val="28"/>
        </w:rPr>
        <w:t>CENTRO FEDERAL DE EDUCAÇÃO TECNOLÓGICA DE MINAS GERAIS</w:t>
      </w:r>
    </w:p>
    <w:p w:rsidR="005F79AB" w:rsidRPr="000D10D4" w:rsidRDefault="005F79AB" w:rsidP="000D10D4">
      <w:pPr>
        <w:spacing w:after="0" w:line="276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0D10D4">
        <w:rPr>
          <w:rFonts w:asciiTheme="minorHAnsi" w:hAnsiTheme="minorHAnsi" w:cstheme="minorHAnsi"/>
          <w:sz w:val="28"/>
          <w:szCs w:val="28"/>
        </w:rPr>
        <w:t>DECOM - DEPARTAMENTO DE COMPUTAÇÃO</w:t>
      </w: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</w:rPr>
      </w:pPr>
    </w:p>
    <w:p w:rsidR="001520D0" w:rsidRPr="000D10D4" w:rsidRDefault="00321AE9" w:rsidP="000D10D4">
      <w:pPr>
        <w:spacing w:line="276" w:lineRule="auto"/>
        <w:jc w:val="center"/>
        <w:rPr>
          <w:rFonts w:asciiTheme="minorHAnsi" w:hAnsiTheme="minorHAnsi" w:cstheme="minorHAnsi"/>
          <w:b/>
          <w:sz w:val="40"/>
          <w:szCs w:val="40"/>
        </w:rPr>
      </w:pPr>
      <w:r w:rsidRPr="000D10D4">
        <w:rPr>
          <w:rFonts w:asciiTheme="minorHAnsi" w:hAnsiTheme="minorHAnsi" w:cstheme="minorHAnsi"/>
          <w:b/>
          <w:sz w:val="40"/>
          <w:szCs w:val="40"/>
        </w:rPr>
        <w:t>FELIPE AUGUSTO LIMA REIS</w:t>
      </w: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  <w:b/>
          <w:sz w:val="32"/>
          <w:szCs w:val="32"/>
        </w:rPr>
      </w:pPr>
    </w:p>
    <w:p w:rsidR="00676AAA" w:rsidRPr="000D10D4" w:rsidRDefault="00676AAA" w:rsidP="000D10D4">
      <w:pPr>
        <w:spacing w:line="276" w:lineRule="auto"/>
        <w:rPr>
          <w:rFonts w:asciiTheme="minorHAnsi" w:hAnsiTheme="minorHAnsi" w:cstheme="minorHAnsi"/>
          <w:b/>
          <w:sz w:val="32"/>
          <w:szCs w:val="32"/>
        </w:rPr>
      </w:pPr>
    </w:p>
    <w:p w:rsidR="005F79AB" w:rsidRPr="000D10D4" w:rsidRDefault="005F79AB" w:rsidP="000D10D4">
      <w:pPr>
        <w:spacing w:line="276" w:lineRule="auto"/>
        <w:rPr>
          <w:rFonts w:asciiTheme="minorHAnsi" w:hAnsiTheme="minorHAnsi" w:cstheme="minorHAnsi"/>
          <w:b/>
          <w:sz w:val="32"/>
          <w:szCs w:val="32"/>
        </w:rPr>
      </w:pPr>
    </w:p>
    <w:p w:rsidR="00321AE9" w:rsidRPr="000D10D4" w:rsidRDefault="005108D2" w:rsidP="000D10D4">
      <w:pPr>
        <w:spacing w:line="276" w:lineRule="auto"/>
        <w:jc w:val="center"/>
        <w:rPr>
          <w:rFonts w:asciiTheme="minorHAnsi" w:hAnsiTheme="minorHAnsi" w:cstheme="minorHAnsi"/>
          <w:b/>
          <w:sz w:val="48"/>
          <w:szCs w:val="48"/>
        </w:rPr>
      </w:pPr>
      <w:r w:rsidRPr="000D10D4">
        <w:rPr>
          <w:rFonts w:asciiTheme="minorHAnsi" w:hAnsiTheme="minorHAnsi" w:cstheme="minorHAnsi"/>
          <w:b/>
          <w:sz w:val="48"/>
          <w:szCs w:val="48"/>
        </w:rPr>
        <w:t xml:space="preserve">EQUIPAMENTO </w:t>
      </w:r>
      <w:r w:rsidR="00321AE9" w:rsidRPr="000D10D4">
        <w:rPr>
          <w:rFonts w:asciiTheme="minorHAnsi" w:hAnsiTheme="minorHAnsi" w:cstheme="minorHAnsi"/>
          <w:b/>
          <w:sz w:val="48"/>
          <w:szCs w:val="48"/>
        </w:rPr>
        <w:t>RASTREADOR3G</w:t>
      </w:r>
      <w:r w:rsidR="00DE3850" w:rsidRPr="000D10D4">
        <w:rPr>
          <w:rFonts w:asciiTheme="minorHAnsi" w:hAnsiTheme="minorHAnsi" w:cstheme="minorHAnsi"/>
          <w:b/>
          <w:sz w:val="48"/>
          <w:szCs w:val="48"/>
        </w:rPr>
        <w:t>/</w:t>
      </w:r>
      <w:r w:rsidR="00676AAA" w:rsidRPr="000D10D4">
        <w:rPr>
          <w:rFonts w:asciiTheme="minorHAnsi" w:hAnsiTheme="minorHAnsi" w:cstheme="minorHAnsi"/>
          <w:b/>
          <w:sz w:val="48"/>
          <w:szCs w:val="48"/>
        </w:rPr>
        <w:t>WCDMA</w:t>
      </w:r>
      <w:r w:rsidR="00DD3656" w:rsidRPr="000D10D4">
        <w:rPr>
          <w:rFonts w:asciiTheme="minorHAnsi" w:hAnsiTheme="minorHAnsi" w:cstheme="minorHAnsi"/>
          <w:b/>
          <w:sz w:val="48"/>
          <w:szCs w:val="48"/>
        </w:rPr>
        <w:t xml:space="preserve"> PARA MELHORIA DOATENDIMENTO</w:t>
      </w:r>
      <w:r w:rsidR="00D43F7F" w:rsidRPr="000D10D4">
        <w:rPr>
          <w:rFonts w:asciiTheme="minorHAnsi" w:hAnsiTheme="minorHAnsi" w:cstheme="minorHAnsi"/>
          <w:b/>
          <w:sz w:val="48"/>
          <w:szCs w:val="48"/>
        </w:rPr>
        <w:t xml:space="preserve"> DE TAXIS </w:t>
      </w:r>
      <w:r w:rsidR="006E6547" w:rsidRPr="000D10D4">
        <w:rPr>
          <w:rFonts w:asciiTheme="minorHAnsi" w:hAnsiTheme="minorHAnsi" w:cstheme="minorHAnsi"/>
          <w:b/>
          <w:sz w:val="48"/>
          <w:szCs w:val="48"/>
        </w:rPr>
        <w:t>EM</w:t>
      </w:r>
      <w:r w:rsidR="00D43F7F" w:rsidRPr="000D10D4">
        <w:rPr>
          <w:rFonts w:asciiTheme="minorHAnsi" w:hAnsiTheme="minorHAnsi" w:cstheme="minorHAnsi"/>
          <w:b/>
          <w:sz w:val="48"/>
          <w:szCs w:val="48"/>
        </w:rPr>
        <w:t xml:space="preserve"> BELO HORIZONTE</w:t>
      </w:r>
    </w:p>
    <w:p w:rsidR="002655D3" w:rsidRPr="000D10D4" w:rsidRDefault="002655D3" w:rsidP="000D10D4">
      <w:pPr>
        <w:spacing w:line="276" w:lineRule="auto"/>
        <w:rPr>
          <w:rFonts w:asciiTheme="minorHAnsi" w:hAnsiTheme="minorHAnsi" w:cstheme="minorHAnsi"/>
          <w:b/>
          <w:sz w:val="28"/>
          <w:szCs w:val="28"/>
        </w:rPr>
      </w:pPr>
    </w:p>
    <w:p w:rsidR="002D2AFE" w:rsidRPr="000D10D4" w:rsidRDefault="002D2AFE" w:rsidP="000D10D4">
      <w:pPr>
        <w:spacing w:line="276" w:lineRule="auto"/>
        <w:rPr>
          <w:rFonts w:asciiTheme="minorHAnsi" w:hAnsiTheme="minorHAnsi" w:cstheme="minorHAnsi"/>
          <w:b/>
          <w:sz w:val="28"/>
          <w:szCs w:val="28"/>
        </w:rPr>
      </w:pPr>
    </w:p>
    <w:p w:rsidR="00321AE9" w:rsidRPr="000D10D4" w:rsidRDefault="00321AE9" w:rsidP="000D10D4">
      <w:pPr>
        <w:spacing w:line="276" w:lineRule="auto"/>
        <w:ind w:left="3544"/>
        <w:rPr>
          <w:rFonts w:asciiTheme="minorHAnsi" w:hAnsiTheme="minorHAnsi" w:cstheme="minorHAnsi"/>
          <w:szCs w:val="24"/>
        </w:rPr>
      </w:pPr>
      <w:r w:rsidRPr="000D10D4">
        <w:rPr>
          <w:rFonts w:asciiTheme="minorHAnsi" w:hAnsiTheme="minorHAnsi" w:cstheme="minorHAnsi"/>
          <w:szCs w:val="24"/>
        </w:rPr>
        <w:t>Proposta de Projeto para o Trabalho de Conclusão de Curso</w:t>
      </w:r>
      <w:r w:rsidR="00D10B01" w:rsidRPr="000D10D4">
        <w:rPr>
          <w:rFonts w:asciiTheme="minorHAnsi" w:hAnsiTheme="minorHAnsi" w:cstheme="minorHAnsi"/>
          <w:szCs w:val="24"/>
        </w:rPr>
        <w:t xml:space="preserve"> (TCC),</w:t>
      </w:r>
      <w:r w:rsidRPr="000D10D4">
        <w:rPr>
          <w:rFonts w:asciiTheme="minorHAnsi" w:hAnsiTheme="minorHAnsi" w:cstheme="minorHAnsi"/>
          <w:szCs w:val="24"/>
        </w:rPr>
        <w:t xml:space="preserve"> apresentado ao Curso de Engenharia de Computação do Centro Federal de Educação Tecnológica de Minas Gerais.</w:t>
      </w:r>
    </w:p>
    <w:p w:rsidR="00321AE9" w:rsidRPr="000D10D4" w:rsidRDefault="00321AE9" w:rsidP="000D10D4">
      <w:pPr>
        <w:spacing w:line="276" w:lineRule="auto"/>
        <w:jc w:val="right"/>
        <w:rPr>
          <w:rFonts w:asciiTheme="minorHAnsi" w:hAnsiTheme="minorHAnsi" w:cstheme="minorHAnsi"/>
          <w:szCs w:val="24"/>
        </w:rPr>
      </w:pPr>
    </w:p>
    <w:p w:rsidR="00676AAA" w:rsidRPr="000D10D4" w:rsidRDefault="00676AAA" w:rsidP="000D10D4">
      <w:pPr>
        <w:spacing w:line="276" w:lineRule="auto"/>
        <w:jc w:val="right"/>
        <w:rPr>
          <w:rFonts w:asciiTheme="minorHAnsi" w:hAnsiTheme="minorHAnsi" w:cstheme="minorHAnsi"/>
          <w:szCs w:val="24"/>
        </w:rPr>
      </w:pPr>
    </w:p>
    <w:p w:rsidR="00321AE9" w:rsidRPr="000D10D4" w:rsidRDefault="00676AAA" w:rsidP="000D10D4">
      <w:pPr>
        <w:spacing w:after="0" w:line="276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0D10D4">
        <w:rPr>
          <w:rFonts w:asciiTheme="minorHAnsi" w:hAnsiTheme="minorHAnsi" w:cstheme="minorHAnsi"/>
          <w:sz w:val="28"/>
          <w:szCs w:val="28"/>
        </w:rPr>
        <w:t>Orientador</w:t>
      </w:r>
    </w:p>
    <w:p w:rsidR="00321AE9" w:rsidRPr="000D10D4" w:rsidRDefault="00386C8E" w:rsidP="000D10D4">
      <w:pPr>
        <w:spacing w:after="0" w:line="276" w:lineRule="auto"/>
        <w:jc w:val="center"/>
        <w:rPr>
          <w:rFonts w:asciiTheme="minorHAnsi" w:hAnsiTheme="minorHAnsi" w:cstheme="minorHAnsi"/>
          <w:b/>
          <w:szCs w:val="24"/>
        </w:rPr>
      </w:pPr>
      <w:r w:rsidRPr="000D10D4">
        <w:rPr>
          <w:rFonts w:asciiTheme="minorHAnsi" w:hAnsiTheme="minorHAnsi" w:cstheme="minorHAnsi"/>
          <w:b/>
          <w:szCs w:val="24"/>
        </w:rPr>
        <w:t xml:space="preserve">Prof. </w:t>
      </w:r>
      <w:r w:rsidR="00420992" w:rsidRPr="000D10D4">
        <w:rPr>
          <w:rFonts w:asciiTheme="minorHAnsi" w:hAnsiTheme="minorHAnsi" w:cstheme="minorHAnsi"/>
          <w:b/>
          <w:szCs w:val="24"/>
        </w:rPr>
        <w:t>M</w:t>
      </w:r>
      <w:r w:rsidR="00BF1A69" w:rsidRPr="000D10D4">
        <w:rPr>
          <w:rFonts w:asciiTheme="minorHAnsi" w:hAnsiTheme="minorHAnsi" w:cstheme="minorHAnsi"/>
          <w:b/>
          <w:szCs w:val="24"/>
        </w:rPr>
        <w:t>.S</w:t>
      </w:r>
      <w:r w:rsidR="00420992" w:rsidRPr="000D10D4">
        <w:rPr>
          <w:rFonts w:asciiTheme="minorHAnsi" w:hAnsiTheme="minorHAnsi" w:cstheme="minorHAnsi"/>
          <w:b/>
          <w:szCs w:val="24"/>
        </w:rPr>
        <w:t>c. Marconi de Arruda Pereira</w:t>
      </w:r>
    </w:p>
    <w:p w:rsidR="00676AAA" w:rsidRPr="000D10D4" w:rsidRDefault="006E6547" w:rsidP="000D10D4">
      <w:pPr>
        <w:spacing w:after="0" w:line="276" w:lineRule="auto"/>
        <w:jc w:val="center"/>
        <w:rPr>
          <w:rFonts w:asciiTheme="minorHAnsi" w:hAnsiTheme="minorHAnsi" w:cstheme="minorHAnsi"/>
          <w:b/>
          <w:szCs w:val="24"/>
        </w:rPr>
      </w:pPr>
      <w:r w:rsidRPr="000D10D4">
        <w:rPr>
          <w:rFonts w:asciiTheme="minorHAnsi" w:hAnsiTheme="minorHAnsi" w:cstheme="minorHAnsi"/>
          <w:b/>
          <w:szCs w:val="24"/>
        </w:rPr>
        <w:t xml:space="preserve">DECOM - </w:t>
      </w:r>
      <w:r w:rsidR="00676AAA" w:rsidRPr="000D10D4">
        <w:rPr>
          <w:rFonts w:asciiTheme="minorHAnsi" w:hAnsiTheme="minorHAnsi" w:cstheme="minorHAnsi"/>
          <w:b/>
          <w:szCs w:val="24"/>
        </w:rPr>
        <w:t>CEFET-MG</w:t>
      </w:r>
    </w:p>
    <w:p w:rsidR="00321AE9" w:rsidRPr="000D10D4" w:rsidRDefault="00321AE9" w:rsidP="000D10D4">
      <w:pPr>
        <w:spacing w:line="276" w:lineRule="auto"/>
        <w:rPr>
          <w:rFonts w:asciiTheme="minorHAnsi" w:hAnsiTheme="minorHAnsi" w:cstheme="minorHAnsi"/>
          <w:szCs w:val="24"/>
        </w:rPr>
      </w:pPr>
    </w:p>
    <w:p w:rsidR="00676AAA" w:rsidRPr="000D10D4" w:rsidRDefault="00676AAA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</w:pPr>
    </w:p>
    <w:p w:rsidR="00676AAA" w:rsidRPr="000D10D4" w:rsidRDefault="00676AAA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</w:pPr>
    </w:p>
    <w:p w:rsidR="00676AAA" w:rsidRPr="000D10D4" w:rsidRDefault="00676AAA" w:rsidP="000D10D4">
      <w:pPr>
        <w:spacing w:after="0" w:line="276" w:lineRule="auto"/>
        <w:jc w:val="center"/>
        <w:rPr>
          <w:rFonts w:asciiTheme="minorHAnsi" w:hAnsiTheme="minorHAnsi" w:cstheme="minorHAnsi"/>
          <w:szCs w:val="24"/>
        </w:rPr>
      </w:pPr>
      <w:r w:rsidRPr="000D10D4">
        <w:rPr>
          <w:rFonts w:asciiTheme="minorHAnsi" w:hAnsiTheme="minorHAnsi" w:cstheme="minorHAnsi"/>
          <w:szCs w:val="24"/>
        </w:rPr>
        <w:t>BELO HORIZONTE</w:t>
      </w:r>
    </w:p>
    <w:p w:rsidR="00506C73" w:rsidRDefault="00420992" w:rsidP="000D10D4">
      <w:pPr>
        <w:spacing w:after="0"/>
        <w:jc w:val="center"/>
        <w:rPr>
          <w:rFonts w:asciiTheme="minorHAnsi" w:hAnsiTheme="minorHAnsi" w:cstheme="minorHAnsi"/>
          <w:szCs w:val="24"/>
        </w:rPr>
      </w:pPr>
      <w:r w:rsidRPr="000D10D4">
        <w:rPr>
          <w:rFonts w:asciiTheme="minorHAnsi" w:hAnsiTheme="minorHAnsi" w:cstheme="minorHAnsi"/>
          <w:szCs w:val="24"/>
        </w:rPr>
        <w:t>2012</w:t>
      </w:r>
    </w:p>
    <w:p w:rsidR="00A21FF1" w:rsidRPr="00506C73" w:rsidRDefault="00A21FF1" w:rsidP="00506C73">
      <w:pPr>
        <w:spacing w:line="276" w:lineRule="auto"/>
        <w:jc w:val="left"/>
        <w:rPr>
          <w:rFonts w:asciiTheme="minorHAnsi" w:hAnsiTheme="minorHAnsi" w:cstheme="minorHAnsi"/>
          <w:szCs w:val="24"/>
        </w:rPr>
        <w:sectPr w:rsidR="00A21FF1" w:rsidRPr="00506C73" w:rsidSect="009B08D3"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:rsidR="0073131E" w:rsidRDefault="0073131E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506C73" w:rsidRDefault="00506C73" w:rsidP="00E84CFB">
      <w:pPr>
        <w:spacing w:line="360" w:lineRule="auto"/>
      </w:pPr>
    </w:p>
    <w:p w:rsidR="0073131E" w:rsidRDefault="0073131E" w:rsidP="00E84CFB">
      <w:pPr>
        <w:spacing w:after="0" w:line="360" w:lineRule="auto"/>
        <w:jc w:val="right"/>
      </w:pPr>
      <w:r w:rsidRPr="0073131E">
        <w:t>"Quando a gente anda sempre para fre</w:t>
      </w:r>
      <w:r w:rsidR="003F040D">
        <w:t>nte, não pode mesmo ir longe...</w:t>
      </w:r>
      <w:r w:rsidRPr="0073131E">
        <w:t>"</w:t>
      </w:r>
    </w:p>
    <w:p w:rsidR="006666CD" w:rsidRPr="006666CD" w:rsidRDefault="006666CD" w:rsidP="00E84CFB">
      <w:pPr>
        <w:spacing w:after="0" w:line="360" w:lineRule="auto"/>
        <w:jc w:val="right"/>
        <w:rPr>
          <w:i/>
        </w:rPr>
      </w:pPr>
      <w:r w:rsidRPr="006666CD">
        <w:rPr>
          <w:i/>
        </w:rPr>
        <w:t>Antoine de Saint-Exupéry</w:t>
      </w:r>
    </w:p>
    <w:p w:rsidR="0073131E" w:rsidRPr="00CC443A" w:rsidRDefault="0073131E" w:rsidP="00E84CFB">
      <w:pPr>
        <w:spacing w:after="0" w:line="360" w:lineRule="auto"/>
        <w:rPr>
          <w:rFonts w:cs="Arial"/>
        </w:rPr>
      </w:pPr>
    </w:p>
    <w:p w:rsidR="00E66BD0" w:rsidRDefault="00676AAA" w:rsidP="00E84CFB">
      <w:pPr>
        <w:pStyle w:val="Ttulo1"/>
        <w:numPr>
          <w:ilvl w:val="0"/>
          <w:numId w:val="0"/>
        </w:numPr>
        <w:spacing w:after="240" w:line="360" w:lineRule="auto"/>
        <w:ind w:left="431"/>
      </w:pPr>
      <w:bookmarkStart w:id="12" w:name="_Toc326443240"/>
      <w:bookmarkStart w:id="13" w:name="_Toc327865276"/>
      <w:bookmarkStart w:id="14" w:name="_Toc327996119"/>
      <w:bookmarkStart w:id="15" w:name="_Toc328241977"/>
      <w:bookmarkStart w:id="16" w:name="_Toc328332328"/>
      <w:bookmarkStart w:id="17" w:name="_Toc328992559"/>
      <w:bookmarkStart w:id="18" w:name="_Toc329013757"/>
      <w:bookmarkStart w:id="19" w:name="_Toc338698104"/>
      <w:r w:rsidRPr="00A2570A">
        <w:lastRenderedPageBreak/>
        <w:t>RESUMO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:rsidR="000751E6" w:rsidRDefault="000751E6" w:rsidP="000751E6">
      <w:pPr>
        <w:ind w:firstLine="708"/>
      </w:pPr>
      <w:r>
        <w:t xml:space="preserve">Taxi é um meio </w:t>
      </w:r>
      <w:r w:rsidRPr="004845B1">
        <w:t>de transporte em áreas urbanas que oferece</w:t>
      </w:r>
      <w:r>
        <w:t xml:space="preserve"> agilidade e </w:t>
      </w:r>
      <w:r w:rsidRPr="004845B1">
        <w:t>conforto</w:t>
      </w:r>
      <w:r>
        <w:t xml:space="preserve"> no atendimento, sendo uma alternativa ao precário sistema de transporte público nas grandes cidades do país.</w:t>
      </w:r>
      <w:r w:rsidRPr="004845B1">
        <w:t xml:space="preserve">A demanda por este serviço está sujeita a </w:t>
      </w:r>
      <w:r>
        <w:t xml:space="preserve">alterações de disponibilidade, causadas por </w:t>
      </w:r>
      <w:r w:rsidRPr="004845B1">
        <w:t>fatores como eventos (shows, feiras), alterações meteorológicas</w:t>
      </w:r>
      <w:r>
        <w:t xml:space="preserve"> (chuvas), </w:t>
      </w:r>
      <w:r w:rsidRPr="004845B1">
        <w:t>horário</w:t>
      </w:r>
      <w:r>
        <w:t xml:space="preserve">s de pico e proximidade de feriados.Entretanto, em algumas cidades já há escassez e má distribuição de atendimento aos usuários, mesmo em dias normais. Parte do problema é causado pela ineficiência do serviço, devido ao modo como os taxis são organizados. </w:t>
      </w:r>
    </w:p>
    <w:p w:rsidR="000751E6" w:rsidRDefault="000751E6" w:rsidP="000751E6">
      <w:pPr>
        <w:ind w:firstLine="708"/>
      </w:pPr>
      <w:r>
        <w:t xml:space="preserve">Uma nova solução para aumento da eficiência operacional dos sistemas de taxi é utilizar serviços baseados em localização (LBS – </w:t>
      </w:r>
      <w:r w:rsidRPr="00D01AA8">
        <w:rPr>
          <w:i/>
        </w:rPr>
        <w:t>LocationBased Services</w:t>
      </w:r>
      <w:r>
        <w:t>): o conhecimento da localização geográfica de taxistas e passageiros possibilitamelhoriada qualidade de atendimento. Propõe-se nesse trabalho a confecção de um rastreador 3G WCDMA que identifique a localização dos taxis, acoplado a um dispositivo móvel que permita aos taxistas responder requisições de atendimento. O gerenciamento da frota será realizado por um software de controle (OFMS), responsável por receber solicitações de atendimento oriundas de requisições web ou via dispositivos móveis e identificar os taxistas que possam atender a requisição no menor tempo possível.</w:t>
      </w:r>
    </w:p>
    <w:p w:rsidR="000751E6" w:rsidRPr="00AD4280" w:rsidRDefault="000751E6" w:rsidP="000751E6">
      <w:pPr>
        <w:spacing w:line="360" w:lineRule="auto"/>
      </w:pPr>
      <w:r w:rsidRPr="00AD4280">
        <w:rPr>
          <w:u w:val="single"/>
        </w:rPr>
        <w:t>PALAVRAS-CHAVE</w:t>
      </w:r>
      <w:r w:rsidRPr="00AD4280">
        <w:t>: transporte de taxi urbano, OFMS, roteamento em tempo real, problemas de atribuição, serviços baseados em localização (LBS).</w:t>
      </w:r>
    </w:p>
    <w:p w:rsidR="000751E6" w:rsidRDefault="000751E6" w:rsidP="000751E6">
      <w:pPr>
        <w:spacing w:line="360" w:lineRule="auto"/>
        <w:rPr>
          <w:lang w:val="en-US"/>
        </w:rPr>
      </w:pPr>
      <w:r w:rsidRPr="00AD4280">
        <w:rPr>
          <w:u w:val="single"/>
          <w:lang w:val="en-US"/>
        </w:rPr>
        <w:t>KEY WORDS</w:t>
      </w:r>
      <w:r w:rsidRPr="00AD4280">
        <w:rPr>
          <w:lang w:val="en-US"/>
        </w:rPr>
        <w:t>: urban taxi transportation, OFMS, real-time routing, assignment problems, located based systems (LBS).</w:t>
      </w:r>
    </w:p>
    <w:sdt>
      <w:sdtPr>
        <w:rPr>
          <w:rFonts w:eastAsiaTheme="minorHAnsi" w:cstheme="minorBidi"/>
          <w:b w:val="0"/>
          <w:bCs w:val="0"/>
          <w:sz w:val="22"/>
          <w:szCs w:val="22"/>
        </w:rPr>
        <w:id w:val="4713391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bookmarkStart w:id="20" w:name="_Toc338698105" w:displacedByCustomXml="prev"/>
        <w:p w:rsidR="00E66BD0" w:rsidRDefault="00904593" w:rsidP="00E84CFB">
          <w:pPr>
            <w:pStyle w:val="TituloSemNumero"/>
            <w:spacing w:line="360" w:lineRule="auto"/>
            <w:rPr>
              <w:rStyle w:val="Ttulo1Char"/>
              <w:color w:val="000000" w:themeColor="text1"/>
            </w:rPr>
          </w:pPr>
          <w:r w:rsidRPr="005B15EE">
            <w:rPr>
              <w:rStyle w:val="Ttulo1Char"/>
              <w:color w:val="000000" w:themeColor="text1"/>
            </w:rPr>
            <w:t>SUMÁRIO</w:t>
          </w:r>
          <w:bookmarkEnd w:id="20"/>
        </w:p>
        <w:p w:rsidR="00727CBB" w:rsidRDefault="002657EA" w:rsidP="00727CBB">
          <w:pPr>
            <w:pStyle w:val="Sumrio1"/>
            <w:tabs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 w:rsidR="00904593">
            <w:instrText xml:space="preserve"> TOC \o "1-3" \h \z \u </w:instrText>
          </w:r>
          <w:r>
            <w:fldChar w:fldCharType="separate"/>
          </w:r>
          <w:hyperlink w:anchor="_Toc338698104" w:history="1">
            <w:r w:rsidR="00727CBB" w:rsidRPr="004A74EC">
              <w:rPr>
                <w:rStyle w:val="Hyperlink"/>
                <w:noProof/>
              </w:rPr>
              <w:t>RESUMO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05" w:history="1">
            <w:r w:rsidR="00727CBB" w:rsidRPr="004A74EC">
              <w:rPr>
                <w:rStyle w:val="Hyperlink"/>
                <w:noProof/>
              </w:rPr>
              <w:t>SUMÁRIO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06" w:history="1">
            <w:r w:rsidR="00727CBB" w:rsidRPr="004A74EC">
              <w:rPr>
                <w:rStyle w:val="Hyperlink"/>
                <w:noProof/>
              </w:rPr>
              <w:t>LISTA DE FIGURAS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07" w:history="1">
            <w:r w:rsidR="00727CBB" w:rsidRPr="004A74EC">
              <w:rPr>
                <w:rStyle w:val="Hyperlink"/>
                <w:noProof/>
              </w:rPr>
              <w:t>LISTA DE TABELAS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left" w:pos="44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08" w:history="1">
            <w:r w:rsidR="00727CBB" w:rsidRPr="004A74EC">
              <w:rPr>
                <w:rStyle w:val="Hyperlink"/>
                <w:noProof/>
              </w:rPr>
              <w:t>1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INTRODUÇÃO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left" w:pos="44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09" w:history="1">
            <w:r w:rsidR="00727CBB" w:rsidRPr="004A74EC">
              <w:rPr>
                <w:rStyle w:val="Hyperlink"/>
                <w:noProof/>
              </w:rPr>
              <w:t>2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MOTIVAÇÃO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left" w:pos="44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0" w:history="1">
            <w:r w:rsidR="00727CBB" w:rsidRPr="004A74EC">
              <w:rPr>
                <w:rStyle w:val="Hyperlink"/>
                <w:noProof/>
              </w:rPr>
              <w:t>3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RELEVÂNCIA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left" w:pos="44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1" w:history="1">
            <w:r w:rsidR="00727CBB" w:rsidRPr="004A74EC">
              <w:rPr>
                <w:rStyle w:val="Hyperlink"/>
                <w:noProof/>
              </w:rPr>
              <w:t>4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OBJETIVOS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2"/>
            <w:tabs>
              <w:tab w:val="left" w:pos="88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2" w:history="1">
            <w:r w:rsidR="00727CBB" w:rsidRPr="004A74EC">
              <w:rPr>
                <w:rStyle w:val="Hyperlink"/>
                <w:noProof/>
              </w:rPr>
              <w:t>4.1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OBJETIVO GERAL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2"/>
            <w:tabs>
              <w:tab w:val="left" w:pos="88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3" w:history="1">
            <w:r w:rsidR="00727CBB" w:rsidRPr="004A74EC">
              <w:rPr>
                <w:rStyle w:val="Hyperlink"/>
                <w:noProof/>
              </w:rPr>
              <w:t>4.2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OBJETIVOS ESPECÍFICOS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left" w:pos="44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4" w:history="1">
            <w:r w:rsidR="00727CBB" w:rsidRPr="004A74EC">
              <w:rPr>
                <w:rStyle w:val="Hyperlink"/>
                <w:noProof/>
              </w:rPr>
              <w:t>5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REFERENCIAL TEÓRICO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2"/>
            <w:tabs>
              <w:tab w:val="left" w:pos="88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5" w:history="1">
            <w:r w:rsidR="00727CBB" w:rsidRPr="004A74EC">
              <w:rPr>
                <w:rStyle w:val="Hyperlink"/>
                <w:noProof/>
              </w:rPr>
              <w:t>5.1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SERVIÇOS BASEADOS EM LOCALIZAÇÃO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2"/>
            <w:tabs>
              <w:tab w:val="left" w:pos="88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6" w:history="1">
            <w:r w:rsidR="00727CBB" w:rsidRPr="004A74EC">
              <w:rPr>
                <w:rStyle w:val="Hyperlink"/>
                <w:noProof/>
              </w:rPr>
              <w:t>5.2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ESTUDOS DE CASO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left" w:pos="44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7" w:history="1">
            <w:r w:rsidR="00727CBB" w:rsidRPr="004A74EC">
              <w:rPr>
                <w:rStyle w:val="Hyperlink"/>
                <w:noProof/>
              </w:rPr>
              <w:t>6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MÉTODO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2"/>
            <w:tabs>
              <w:tab w:val="left" w:pos="88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8" w:history="1">
            <w:r w:rsidR="00727CBB" w:rsidRPr="004A74EC">
              <w:rPr>
                <w:rStyle w:val="Hyperlink"/>
                <w:rFonts w:cstheme="minorHAnsi"/>
                <w:noProof/>
              </w:rPr>
              <w:t>6.1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rFonts w:cstheme="minorHAnsi"/>
                <w:noProof/>
              </w:rPr>
              <w:t>TIPO DE PESQUISA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2"/>
            <w:tabs>
              <w:tab w:val="left" w:pos="88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19" w:history="1">
            <w:r w:rsidR="00727CBB" w:rsidRPr="004A74EC">
              <w:rPr>
                <w:rStyle w:val="Hyperlink"/>
                <w:rFonts w:cstheme="minorHAnsi"/>
                <w:noProof/>
              </w:rPr>
              <w:t>6.2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rFonts w:cstheme="minorHAnsi"/>
                <w:noProof/>
              </w:rPr>
              <w:t>INFRAESTRUTURA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2"/>
            <w:tabs>
              <w:tab w:val="left" w:pos="88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0" w:history="1">
            <w:r w:rsidR="00727CBB" w:rsidRPr="004A74EC">
              <w:rPr>
                <w:rStyle w:val="Hyperlink"/>
                <w:rFonts w:cstheme="minorHAnsi"/>
                <w:noProof/>
              </w:rPr>
              <w:t>6.3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rFonts w:cstheme="minorHAnsi"/>
                <w:noProof/>
              </w:rPr>
              <w:t>METODOLOGIA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3"/>
            <w:tabs>
              <w:tab w:val="left" w:pos="132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1" w:history="1">
            <w:r w:rsidR="00727CBB" w:rsidRPr="004A74EC">
              <w:rPr>
                <w:rStyle w:val="Hyperlink"/>
                <w:noProof/>
              </w:rPr>
              <w:t>6.3.1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METODOLOGIA - RASTREADOR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3"/>
            <w:tabs>
              <w:tab w:val="left" w:pos="132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2" w:history="1">
            <w:r w:rsidR="00727CBB" w:rsidRPr="004A74EC">
              <w:rPr>
                <w:rStyle w:val="Hyperlink"/>
                <w:noProof/>
              </w:rPr>
              <w:t>6.3.2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METODOLOGIA - SOFTWARE OFMS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3"/>
            <w:tabs>
              <w:tab w:val="left" w:pos="132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3" w:history="1">
            <w:r w:rsidR="00727CBB" w:rsidRPr="004A74EC">
              <w:rPr>
                <w:rStyle w:val="Hyperlink"/>
                <w:noProof/>
              </w:rPr>
              <w:t>6.3.3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METODOLOGIA - SOFTWARE PARA DISPOSITIVOS MÓVEIS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left" w:pos="44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4" w:history="1">
            <w:r w:rsidR="00727CBB" w:rsidRPr="004A74EC">
              <w:rPr>
                <w:rStyle w:val="Hyperlink"/>
                <w:noProof/>
              </w:rPr>
              <w:t>7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CRONOGRAMA DE TRABALHO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left" w:pos="44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5" w:history="1">
            <w:r w:rsidR="00727CBB" w:rsidRPr="004A74EC">
              <w:rPr>
                <w:rStyle w:val="Hyperlink"/>
                <w:noProof/>
              </w:rPr>
              <w:t>8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RESULTADOS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2"/>
            <w:tabs>
              <w:tab w:val="left" w:pos="88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6" w:history="1">
            <w:r w:rsidR="00727CBB" w:rsidRPr="004A74EC">
              <w:rPr>
                <w:rStyle w:val="Hyperlink"/>
                <w:noProof/>
              </w:rPr>
              <w:t>8.1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RESULTADOS ESPERADOS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2"/>
            <w:tabs>
              <w:tab w:val="left" w:pos="88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7" w:history="1">
            <w:r w:rsidR="00727CBB" w:rsidRPr="004A74EC">
              <w:rPr>
                <w:rStyle w:val="Hyperlink"/>
                <w:noProof/>
              </w:rPr>
              <w:t>8.2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RESULTADOS PRELIMINARES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3"/>
            <w:tabs>
              <w:tab w:val="left" w:pos="132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8" w:history="1">
            <w:r w:rsidR="00727CBB" w:rsidRPr="004A74EC">
              <w:rPr>
                <w:rStyle w:val="Hyperlink"/>
                <w:noProof/>
              </w:rPr>
              <w:t>8.2.1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MODELAGEM DO PROBLEMA, PROTÓTIPOS E DIAGRAMAS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3"/>
            <w:tabs>
              <w:tab w:val="left" w:pos="132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29" w:history="1">
            <w:r w:rsidR="00727CBB" w:rsidRPr="004A74EC">
              <w:rPr>
                <w:rStyle w:val="Hyperlink"/>
                <w:noProof/>
              </w:rPr>
              <w:t>8.2.2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REQUISITOS DO SISTEMA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3"/>
            <w:tabs>
              <w:tab w:val="left" w:pos="132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30" w:history="1">
            <w:r w:rsidR="00727CBB" w:rsidRPr="004A74EC">
              <w:rPr>
                <w:rStyle w:val="Hyperlink"/>
                <w:noProof/>
              </w:rPr>
              <w:t>8.2.3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MODELAGEM DE DOMÍNIO E BANCO DE DADOS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3"/>
            <w:tabs>
              <w:tab w:val="left" w:pos="1320"/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31" w:history="1">
            <w:r w:rsidR="00727CBB" w:rsidRPr="004A74EC">
              <w:rPr>
                <w:rStyle w:val="Hyperlink"/>
                <w:noProof/>
              </w:rPr>
              <w:t>8.2.4</w:t>
            </w:r>
            <w:r w:rsidR="00727C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727CBB" w:rsidRPr="004A74EC">
              <w:rPr>
                <w:rStyle w:val="Hyperlink"/>
                <w:noProof/>
              </w:rPr>
              <w:t>DESENVOLVIMENTO DO SISTEMA WEB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7CBB" w:rsidRDefault="002657EA" w:rsidP="00727CBB">
          <w:pPr>
            <w:pStyle w:val="Sumrio1"/>
            <w:tabs>
              <w:tab w:val="right" w:leader="dot" w:pos="9061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38698132" w:history="1">
            <w:r w:rsidR="00727CBB" w:rsidRPr="004A74EC">
              <w:rPr>
                <w:rStyle w:val="Hyperlink"/>
                <w:noProof/>
                <w:lang w:val="en-US"/>
              </w:rPr>
              <w:t>REFERÊNCIAS</w:t>
            </w:r>
            <w:r w:rsidR="00727CB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27CBB">
              <w:rPr>
                <w:noProof/>
                <w:webHidden/>
              </w:rPr>
              <w:instrText xml:space="preserve"> PAGEREF _Toc338698132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7CBB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CC6" w:rsidRDefault="002657EA" w:rsidP="00727CBB">
          <w:pPr>
            <w:spacing w:after="0" w:line="360" w:lineRule="auto"/>
          </w:pPr>
          <w:r>
            <w:fldChar w:fldCharType="end"/>
          </w:r>
        </w:p>
      </w:sdtContent>
    </w:sdt>
    <w:p w:rsidR="00E66BD0" w:rsidRDefault="00672CC6" w:rsidP="00E84CFB">
      <w:pPr>
        <w:pStyle w:val="TituloSemNumero"/>
        <w:spacing w:line="360" w:lineRule="auto"/>
      </w:pPr>
      <w:bookmarkStart w:id="21" w:name="_Toc326443241"/>
      <w:bookmarkStart w:id="22" w:name="_Toc327865277"/>
      <w:bookmarkStart w:id="23" w:name="_Toc327996120"/>
      <w:bookmarkStart w:id="24" w:name="_Toc328241978"/>
      <w:bookmarkStart w:id="25" w:name="_Toc328332329"/>
      <w:bookmarkStart w:id="26" w:name="_Toc328992560"/>
      <w:bookmarkStart w:id="27" w:name="_Toc329013758"/>
      <w:bookmarkStart w:id="28" w:name="_Toc338698106"/>
      <w:r>
        <w:lastRenderedPageBreak/>
        <w:t>LISTA DE FIGURAS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 w:rsidR="00672CC6">
        <w:instrText xml:space="preserve"> TOC \h \z \c "Figura" </w:instrText>
      </w:r>
      <w:r>
        <w:fldChar w:fldCharType="separate"/>
      </w:r>
      <w:hyperlink w:anchor="_Toc338698133" w:history="1">
        <w:r w:rsidR="00727CBB" w:rsidRPr="00D7231E">
          <w:rPr>
            <w:rStyle w:val="Hyperlink"/>
            <w:noProof/>
          </w:rPr>
          <w:t>Figura 1: Dispositivos rastreadores de taxis em Xangai (Xu et al. (2005)).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34" w:history="1">
        <w:r w:rsidR="00727CBB" w:rsidRPr="00D7231E">
          <w:rPr>
            <w:rStyle w:val="Hyperlink"/>
            <w:noProof/>
          </w:rPr>
          <w:t>Figura 2: Diagrama de fluxo de requisição de taxis.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35" w:history="1">
        <w:r w:rsidR="00727CBB" w:rsidRPr="00D7231E">
          <w:rPr>
            <w:rStyle w:val="Hyperlink"/>
            <w:noProof/>
          </w:rPr>
          <w:t>Figura 3: Mapa de ocupação de taxis na cidade de Xangai (Xu et al. (2005)).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36" w:history="1">
        <w:r w:rsidR="00727CBB" w:rsidRPr="00D7231E">
          <w:rPr>
            <w:rStyle w:val="Hyperlink"/>
            <w:noProof/>
          </w:rPr>
          <w:t>Figura 4: Protótipo de interface web para cadastro de veículos dos taxistas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37" w:history="1">
        <w:r w:rsidR="00727CBB" w:rsidRPr="00D7231E">
          <w:rPr>
            <w:rStyle w:val="Hyperlink"/>
            <w:noProof/>
          </w:rPr>
          <w:t>Figura 5: Protótipo de interface web para detalhe de atendimento realizado por um taxista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38" w:history="1">
        <w:r w:rsidR="00727CBB" w:rsidRPr="00D7231E">
          <w:rPr>
            <w:rStyle w:val="Hyperlink"/>
            <w:noProof/>
          </w:rPr>
          <w:t>Figura 6: Protótipo de interfaces para dispositivos móveis para aceitação de requisição de atendimento a clientes (visão do taxista).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39" w:history="1">
        <w:r w:rsidR="00727CBB" w:rsidRPr="00D7231E">
          <w:rPr>
            <w:rStyle w:val="Hyperlink"/>
            <w:noProof/>
          </w:rPr>
          <w:t>Figura 7: Protótipo de interface para dispositivos móveis para obter localização do cliente após aceitação de atendimento (visão do taxista).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0" w:history="1">
        <w:r w:rsidR="00727CBB" w:rsidRPr="00D7231E">
          <w:rPr>
            <w:rStyle w:val="Hyperlink"/>
            <w:noProof/>
          </w:rPr>
          <w:t>Figura 8: Interface para dispositivos móveis a fim de obter a localização de taxistas (visão do cliente).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1" w:history="1">
        <w:r w:rsidR="00727CBB" w:rsidRPr="00D7231E">
          <w:rPr>
            <w:rStyle w:val="Hyperlink"/>
            <w:noProof/>
          </w:rPr>
          <w:t>Figura 9: Diagrama de transição de estados - Taxista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2" w:history="1">
        <w:r w:rsidR="00727CBB" w:rsidRPr="00D7231E">
          <w:rPr>
            <w:rStyle w:val="Hyperlink"/>
            <w:noProof/>
          </w:rPr>
          <w:t>Figura 10: Diagrama de transição de estados - Cliente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3" w:history="1">
        <w:r w:rsidR="00727CBB" w:rsidRPr="00D7231E">
          <w:rPr>
            <w:rStyle w:val="Hyperlink"/>
            <w:noProof/>
          </w:rPr>
          <w:t>Figura 11: Diagrama de transição de estados - Atendimento.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4" w:history="1">
        <w:r w:rsidR="00727CBB" w:rsidRPr="00D7231E">
          <w:rPr>
            <w:rStyle w:val="Hyperlink"/>
            <w:noProof/>
          </w:rPr>
          <w:t>Figura 12: Diagrama de atividades para aceitação de solicitação de atendimento.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5" w:history="1">
        <w:r w:rsidR="00727CBB" w:rsidRPr="00D7231E">
          <w:rPr>
            <w:rStyle w:val="Hyperlink"/>
            <w:noProof/>
          </w:rPr>
          <w:t>Figura 13: Diagrama de domínio da camada de negócios do sistema.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6" w:history="1">
        <w:r w:rsidR="00727CBB" w:rsidRPr="00D7231E">
          <w:rPr>
            <w:rStyle w:val="Hyperlink"/>
            <w:noProof/>
          </w:rPr>
          <w:t>Figura 14: Diagrama de banco de dados do sistema.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7" w:history="1">
        <w:r w:rsidR="00727CBB" w:rsidRPr="00D7231E">
          <w:rPr>
            <w:rStyle w:val="Hyperlink"/>
            <w:noProof/>
          </w:rPr>
          <w:t>Figura 15: Cadastro de Taxistas - Interface Web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8" w:history="1">
        <w:r w:rsidR="00727CBB" w:rsidRPr="00D7231E">
          <w:rPr>
            <w:rStyle w:val="Hyperlink"/>
            <w:noProof/>
          </w:rPr>
          <w:t>Figura 16: Simulador de posição geográfica dos taxistas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49" w:history="1">
        <w:r w:rsidR="00727CBB" w:rsidRPr="00D7231E">
          <w:rPr>
            <w:rStyle w:val="Hyperlink"/>
            <w:noProof/>
          </w:rPr>
          <w:t>Figura 17: Exibição da localização de todos os taxistas no sistema, através de mapa e tabela de posicionamento geográfico.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50" w:history="1">
        <w:r w:rsidR="00727CBB" w:rsidRPr="00D7231E">
          <w:rPr>
            <w:rStyle w:val="Hyperlink"/>
            <w:noProof/>
          </w:rPr>
          <w:t>Figura 18: Área do Taxista - Visualização da localização do taxi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51" w:history="1">
        <w:r w:rsidR="00727CBB" w:rsidRPr="00D7231E">
          <w:rPr>
            <w:rStyle w:val="Hyperlink"/>
            <w:noProof/>
          </w:rPr>
          <w:t>Figura 19: Área do cliente - Visualização de sua posição atual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52" w:history="1">
        <w:r w:rsidR="00727CBB" w:rsidRPr="00D7231E">
          <w:rPr>
            <w:rStyle w:val="Hyperlink"/>
            <w:noProof/>
          </w:rPr>
          <w:t>Figura 20: Máquina de estados correspondente ao fluxo de atendimento de requisições de taxi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E66BD0" w:rsidRDefault="002657EA" w:rsidP="00090919">
      <w:pPr>
        <w:spacing w:after="240" w:line="360" w:lineRule="auto"/>
      </w:pPr>
      <w:r>
        <w:fldChar w:fldCharType="end"/>
      </w:r>
    </w:p>
    <w:p w:rsidR="00E66BD0" w:rsidRDefault="00E66BD0" w:rsidP="00E84CFB">
      <w:pPr>
        <w:spacing w:line="360" w:lineRule="auto"/>
      </w:pPr>
      <w:r>
        <w:br w:type="page"/>
      </w:r>
    </w:p>
    <w:p w:rsidR="00E66BD0" w:rsidRDefault="00672CC6" w:rsidP="00E84CFB">
      <w:pPr>
        <w:pStyle w:val="TituloSemNumero"/>
        <w:spacing w:line="360" w:lineRule="auto"/>
      </w:pPr>
      <w:bookmarkStart w:id="29" w:name="_Toc326443242"/>
      <w:bookmarkStart w:id="30" w:name="_Toc327865278"/>
      <w:bookmarkStart w:id="31" w:name="_Toc327996121"/>
      <w:bookmarkStart w:id="32" w:name="_Toc328241979"/>
      <w:bookmarkStart w:id="33" w:name="_Toc328332330"/>
      <w:bookmarkStart w:id="34" w:name="_Toc328992561"/>
      <w:bookmarkStart w:id="35" w:name="_Toc329013759"/>
      <w:bookmarkStart w:id="36" w:name="_Toc338698107"/>
      <w:r w:rsidRPr="00A2570A">
        <w:lastRenderedPageBreak/>
        <w:t>LISTA DE TABELAS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 w:rsidR="00672CC6">
        <w:instrText xml:space="preserve"> TOC \h \z \c "Tabela" </w:instrText>
      </w:r>
      <w:r>
        <w:fldChar w:fldCharType="separate"/>
      </w:r>
      <w:hyperlink w:anchor="_Toc338698153" w:history="1">
        <w:r w:rsidR="00727CBB" w:rsidRPr="00CF5121">
          <w:rPr>
            <w:rStyle w:val="Hyperlink"/>
            <w:noProof/>
          </w:rPr>
          <w:t xml:space="preserve">Tabela 1: Modos de despacho de taxi (adaptado de (XU, YUAN, </w:t>
        </w:r>
        <w:r w:rsidR="00727CBB" w:rsidRPr="00CF5121">
          <w:rPr>
            <w:rStyle w:val="Hyperlink"/>
            <w:i/>
            <w:iCs/>
            <w:noProof/>
          </w:rPr>
          <w:t>et al.</w:t>
        </w:r>
        <w:r w:rsidR="00727CBB" w:rsidRPr="00CF5121">
          <w:rPr>
            <w:rStyle w:val="Hyperlink"/>
            <w:noProof/>
          </w:rPr>
          <w:t>, 2005))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54" w:history="1">
        <w:r w:rsidR="00727CBB" w:rsidRPr="00CF5121">
          <w:rPr>
            <w:rStyle w:val="Hyperlink"/>
            <w:noProof/>
          </w:rPr>
          <w:t>Tabela 2: Resultado da pesquisa de qualidade realizada com operadores de companhias de taxi de Cingapura, utilizando o sistema AVLDS (adaptado de(LIAO, 2001)).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55" w:history="1">
        <w:r w:rsidR="00727CBB" w:rsidRPr="00CF5121">
          <w:rPr>
            <w:rStyle w:val="Hyperlink"/>
            <w:noProof/>
          </w:rPr>
          <w:t>Tabela 3: Lista de Atividades e Prazo de Entrega das Etapas do Projeto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27CBB" w:rsidRDefault="002657E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338698156" w:history="1">
        <w:r w:rsidR="00727CBB" w:rsidRPr="00CF5121">
          <w:rPr>
            <w:rStyle w:val="Hyperlink"/>
            <w:noProof/>
          </w:rPr>
          <w:t>Tabela 4: Cronograma de Trabalho do Projeto</w:t>
        </w:r>
        <w:r w:rsidR="00727C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27CBB">
          <w:rPr>
            <w:noProof/>
            <w:webHidden/>
          </w:rPr>
          <w:instrText xml:space="preserve"> PAGEREF _Toc338698156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7CB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467EC" w:rsidRDefault="002657EA" w:rsidP="009B08D3">
      <w:pPr>
        <w:spacing w:line="360" w:lineRule="auto"/>
      </w:pPr>
      <w:r>
        <w:fldChar w:fldCharType="end"/>
      </w:r>
    </w:p>
    <w:p w:rsidR="00D37A55" w:rsidRDefault="00D37A55" w:rsidP="00E84CFB">
      <w:pPr>
        <w:spacing w:line="360" w:lineRule="auto"/>
        <w:sectPr w:rsidR="00D37A55" w:rsidSect="009B08D3">
          <w:footerReference w:type="default" r:id="rId12"/>
          <w:pgSz w:w="11906" w:h="16838"/>
          <w:pgMar w:top="1701" w:right="1134" w:bottom="1134" w:left="1701" w:header="709" w:footer="709" w:gutter="0"/>
          <w:pgNumType w:start="3"/>
          <w:cols w:space="708"/>
          <w:titlePg/>
          <w:docGrid w:linePitch="360"/>
        </w:sectPr>
      </w:pPr>
    </w:p>
    <w:p w:rsidR="00CB1080" w:rsidRDefault="000A39A9" w:rsidP="00E84CFB">
      <w:pPr>
        <w:pStyle w:val="Ttulo1"/>
        <w:spacing w:after="240" w:line="360" w:lineRule="auto"/>
      </w:pPr>
      <w:bookmarkStart w:id="37" w:name="_Toc338698108"/>
      <w:r>
        <w:lastRenderedPageBreak/>
        <w:t>IN</w:t>
      </w:r>
      <w:r w:rsidR="00676AAA" w:rsidRPr="00A2570A">
        <w:t>TRODUÇÃO</w:t>
      </w:r>
      <w:bookmarkEnd w:id="37"/>
    </w:p>
    <w:p w:rsidR="00CC443A" w:rsidRDefault="00D0446B" w:rsidP="00C6447E">
      <w:r w:rsidRPr="00CC443A">
        <w:t xml:space="preserve">Taxi é um </w:t>
      </w:r>
      <w:r w:rsidR="008E032F">
        <w:t>meio</w:t>
      </w:r>
      <w:r w:rsidRPr="00CC443A">
        <w:t xml:space="preserve"> </w:t>
      </w:r>
      <w:r w:rsidR="00586AC2" w:rsidRPr="00CC443A">
        <w:t>de transporte em áreas urbanas qu</w:t>
      </w:r>
      <w:r w:rsidR="00714648" w:rsidRPr="00CC443A">
        <w:t xml:space="preserve">e oferece agilidade e conforto </w:t>
      </w:r>
      <w:r w:rsidR="00586AC2" w:rsidRPr="00CC443A">
        <w:t xml:space="preserve">no atendimento ao público. </w:t>
      </w:r>
      <w:r w:rsidR="00BC2542" w:rsidRPr="00CC443A">
        <w:t xml:space="preserve">Esse </w:t>
      </w:r>
      <w:r w:rsidR="008E032F">
        <w:t>tipo</w:t>
      </w:r>
      <w:r w:rsidR="00BC2542" w:rsidRPr="00CC443A">
        <w:t xml:space="preserve"> de transporte é uma das </w:t>
      </w:r>
      <w:r w:rsidR="00EC2F8C">
        <w:t>alternativas</w:t>
      </w:r>
      <w:r w:rsidR="00BC2542" w:rsidRPr="00CC443A">
        <w:t xml:space="preserve"> </w:t>
      </w:r>
      <w:r w:rsidR="00EC2F8C">
        <w:t>a</w:t>
      </w:r>
      <w:r w:rsidR="00BC2542" w:rsidRPr="00CC443A">
        <w:t xml:space="preserve">o precário sistema de transporte coletivo das cidades brasileiras. </w:t>
      </w:r>
      <w:r w:rsidR="00586AC2" w:rsidRPr="00CC443A">
        <w:t xml:space="preserve">A disponibilidade </w:t>
      </w:r>
      <w:r w:rsidR="00BC2542" w:rsidRPr="00CC443A">
        <w:t xml:space="preserve">de taxis </w:t>
      </w:r>
      <w:r w:rsidR="00586AC2" w:rsidRPr="00CC443A">
        <w:t xml:space="preserve">em grandes cidades, no entanto, </w:t>
      </w:r>
      <w:r w:rsidR="00BC2542" w:rsidRPr="00CC443A">
        <w:t xml:space="preserve">sofre variações de acordo com a </w:t>
      </w:r>
      <w:r w:rsidR="00586AC2" w:rsidRPr="00CC443A">
        <w:t xml:space="preserve">demanda </w:t>
      </w:r>
      <w:r w:rsidR="006D579B" w:rsidRPr="00CC443A">
        <w:t>por</w:t>
      </w:r>
      <w:r w:rsidR="00586AC2" w:rsidRPr="00CC443A">
        <w:t xml:space="preserve"> </w:t>
      </w:r>
      <w:r w:rsidR="00EC2F8C">
        <w:t>este serviço</w:t>
      </w:r>
      <w:r w:rsidR="00A961C8" w:rsidRPr="00CC443A">
        <w:t>, resultando, em alguns casos, em baixa qualidade no atendimento</w:t>
      </w:r>
      <w:r w:rsidR="00586AC2" w:rsidRPr="00CC443A">
        <w:t>.</w:t>
      </w:r>
      <w:r w:rsidR="000B4A85" w:rsidRPr="00CC443A">
        <w:t xml:space="preserve"> </w:t>
      </w:r>
      <w:r w:rsidR="00A961C8" w:rsidRPr="00CC443A">
        <w:t xml:space="preserve">Essa demanda </w:t>
      </w:r>
      <w:r w:rsidR="00586AC2" w:rsidRPr="00CC443A">
        <w:t>é influenciada por diversos fatores:</w:t>
      </w:r>
    </w:p>
    <w:p w:rsidR="00CC443A" w:rsidRDefault="00586AC2" w:rsidP="00CC443A">
      <w:pPr>
        <w:pStyle w:val="PargrafodaLista"/>
        <w:numPr>
          <w:ilvl w:val="0"/>
          <w:numId w:val="10"/>
        </w:numPr>
      </w:pPr>
      <w:r w:rsidRPr="00CC443A">
        <w:t xml:space="preserve">Eventos tais como shows, festas e congressos </w:t>
      </w:r>
      <w:r w:rsidR="00943C5C" w:rsidRPr="00CC443A">
        <w:t xml:space="preserve">que </w:t>
      </w:r>
      <w:r w:rsidRPr="00CC443A">
        <w:t xml:space="preserve">geram uma forte </w:t>
      </w:r>
      <w:r w:rsidR="00986AC0">
        <w:t>procura</w:t>
      </w:r>
      <w:r w:rsidRPr="00CC443A">
        <w:t xml:space="preserve"> em um ponto específico, geralmente concentrada num horário (encerramento do evento);</w:t>
      </w:r>
    </w:p>
    <w:p w:rsidR="00CC443A" w:rsidRDefault="00586AC2" w:rsidP="00CC443A">
      <w:pPr>
        <w:pStyle w:val="PargrafodaLista"/>
        <w:numPr>
          <w:ilvl w:val="0"/>
          <w:numId w:val="10"/>
        </w:numPr>
      </w:pPr>
      <w:r w:rsidRPr="00CC443A">
        <w:t>Dias chuvosos motivam as pessoas, que geralmente andam a pé ou de ônibus, a usar o táxi, o que gera uma grande demanda pulverizada, isto é, não há uma concentração de usuários num ponto específico</w:t>
      </w:r>
      <w:r w:rsidR="00081774">
        <w:t xml:space="preserve"> </w:t>
      </w:r>
      <w:sdt>
        <w:sdtPr>
          <w:id w:val="105200414"/>
          <w:citation/>
        </w:sdtPr>
        <w:sdtContent>
          <w:fldSimple w:instr=" CITATION COS11 \l 1046  ">
            <w:r w:rsidR="00727CBB">
              <w:rPr>
                <w:noProof/>
              </w:rPr>
              <w:t>(COSTA, 2011)</w:t>
            </w:r>
          </w:fldSimple>
        </w:sdtContent>
      </w:sdt>
      <w:r w:rsidRPr="00CC443A">
        <w:t>. Assim, em qualquer ponto de uma rua pode haver um usuário aguardando um taxi;</w:t>
      </w:r>
    </w:p>
    <w:p w:rsidR="00CC443A" w:rsidRDefault="00586AC2" w:rsidP="00CC443A">
      <w:pPr>
        <w:pStyle w:val="PargrafodaLista"/>
        <w:numPr>
          <w:ilvl w:val="0"/>
          <w:numId w:val="10"/>
        </w:numPr>
      </w:pPr>
      <w:r w:rsidRPr="00CC443A">
        <w:t xml:space="preserve">Determinados horários tais como os de pico de tráfego, além do horário de almoço também aumentam a </w:t>
      </w:r>
      <w:r w:rsidR="00D474C0">
        <w:t>busca</w:t>
      </w:r>
      <w:r w:rsidRPr="00CC443A">
        <w:t xml:space="preserve"> pelo serviço</w:t>
      </w:r>
      <w:r w:rsidR="00BC63AC">
        <w:t xml:space="preserve"> </w:t>
      </w:r>
      <w:sdt>
        <w:sdtPr>
          <w:id w:val="157126178"/>
          <w:citation/>
        </w:sdtPr>
        <w:sdtContent>
          <w:fldSimple w:instr=" CITATION OLI11 \l 1046 ">
            <w:r w:rsidR="00727CBB">
              <w:rPr>
                <w:noProof/>
              </w:rPr>
              <w:t>(OLIVEIRA, 2011)</w:t>
            </w:r>
          </w:fldSimple>
        </w:sdtContent>
      </w:sdt>
      <w:r w:rsidR="003D7CF2">
        <w:t xml:space="preserve"> </w:t>
      </w:r>
      <w:sdt>
        <w:sdtPr>
          <w:id w:val="105200415"/>
          <w:citation/>
        </w:sdtPr>
        <w:sdtContent>
          <w:fldSimple w:instr=" CITATION COS11 \l 1046  ">
            <w:r w:rsidR="00727CBB">
              <w:rPr>
                <w:noProof/>
              </w:rPr>
              <w:t>(COSTA, 2011)</w:t>
            </w:r>
          </w:fldSimple>
        </w:sdtContent>
      </w:sdt>
      <w:r w:rsidRPr="00CC443A">
        <w:t>, fazendo com que os usuários tenham dificuldades de encontrar um taxi disponível no local onde ele precisa.</w:t>
      </w:r>
    </w:p>
    <w:p w:rsidR="00DA6991" w:rsidRDefault="005D0F45" w:rsidP="00CC443A">
      <w:pPr>
        <w:pStyle w:val="PargrafodaLista"/>
        <w:numPr>
          <w:ilvl w:val="0"/>
          <w:numId w:val="10"/>
        </w:numPr>
      </w:pPr>
      <w:r>
        <w:t>Proximidade de feriados, no qual os usuários optam por deslocar-se</w:t>
      </w:r>
      <w:r w:rsidR="008E032F">
        <w:t xml:space="preserve"> até a rodoviária ou aeroportos, causam aumento da procura </w:t>
      </w:r>
      <w:sdt>
        <w:sdtPr>
          <w:id w:val="105200417"/>
          <w:citation/>
        </w:sdtPr>
        <w:sdtContent>
          <w:fldSimple w:instr=" CITATION COS11 \l 1046 ">
            <w:r w:rsidR="00727CBB">
              <w:rPr>
                <w:noProof/>
              </w:rPr>
              <w:t>(COSTA, 2011)</w:t>
            </w:r>
          </w:fldSimple>
        </w:sdtContent>
      </w:sdt>
      <w:r>
        <w:t>.</w:t>
      </w:r>
    </w:p>
    <w:p w:rsidR="00CC443A" w:rsidRDefault="00DD5683" w:rsidP="00CC443A">
      <w:pPr>
        <w:ind w:firstLine="709"/>
      </w:pPr>
      <w:r w:rsidRPr="00CC443A">
        <w:t>Além dos problemas citados acima, o</w:t>
      </w:r>
      <w:r w:rsidR="00586AC2" w:rsidRPr="00CC443A">
        <w:t xml:space="preserve"> funcionamento de serviços de taxi, em geral, é pouco satisfatório quanto a sua eficiência operacional. As razões para essa </w:t>
      </w:r>
      <w:r w:rsidR="00586AC2" w:rsidRPr="00CC443A">
        <w:lastRenderedPageBreak/>
        <w:t xml:space="preserve">ineficiência estão relacionadas ao modo como os taxis são organizados – agendamento de serviço por ligações telefônicas, atendimento a usuários que estão nas ruas e pontos de taxi </w:t>
      </w:r>
      <w:sdt>
        <w:sdtPr>
          <w:id w:val="75261882"/>
          <w:citation/>
        </w:sdtPr>
        <w:sdtContent>
          <w:r w:rsidR="002657EA" w:rsidRPr="00CC443A">
            <w:fldChar w:fldCharType="begin"/>
          </w:r>
          <w:r w:rsidR="002A72E9" w:rsidRPr="00CC443A">
            <w:instrText xml:space="preserve"> CITATION CHE09 \l 1046 </w:instrText>
          </w:r>
          <w:r w:rsidR="002657EA" w:rsidRPr="00CC443A">
            <w:fldChar w:fldCharType="separate"/>
          </w:r>
          <w:r w:rsidR="00727CBB">
            <w:rPr>
              <w:noProof/>
            </w:rPr>
            <w:t>(CHENG e QU, 2009)</w:t>
          </w:r>
          <w:r w:rsidR="002657EA" w:rsidRPr="00CC443A">
            <w:rPr>
              <w:noProof/>
            </w:rPr>
            <w:fldChar w:fldCharType="end"/>
          </w:r>
        </w:sdtContent>
      </w:sdt>
      <w:r w:rsidR="00A213AA" w:rsidRPr="00CC443A">
        <w:t>.</w:t>
      </w:r>
    </w:p>
    <w:p w:rsidR="00CC443A" w:rsidRDefault="007014DD" w:rsidP="00CC443A">
      <w:pPr>
        <w:ind w:firstLine="709"/>
      </w:pPr>
      <w:r w:rsidRPr="00CC443A">
        <w:t xml:space="preserve">A ineficiência é justificada pela falta de metodologia no atendimento </w:t>
      </w:r>
      <w:r w:rsidR="002A72E9" w:rsidRPr="00CC443A">
        <w:t>às</w:t>
      </w:r>
      <w:r w:rsidRPr="00CC443A">
        <w:t xml:space="preserve"> requisições, sua demanda pulverizada e o fato da maioria das solicitações seguir o modelo de busca aleatório, onde taxistas e usuários procuram-se</w:t>
      </w:r>
      <w:r w:rsidR="006C4631" w:rsidRPr="00CC443A">
        <w:t xml:space="preserve"> mutuamente,</w:t>
      </w:r>
      <w:r w:rsidRPr="00CC443A">
        <w:t xml:space="preserve"> sem um método em esp</w:t>
      </w:r>
      <w:r w:rsidR="00D012EA" w:rsidRPr="00CC443A">
        <w:t>ecial.</w:t>
      </w:r>
    </w:p>
    <w:p w:rsidR="00CC443A" w:rsidRDefault="007014DD" w:rsidP="00CC443A">
      <w:pPr>
        <w:ind w:firstLine="709"/>
      </w:pPr>
      <w:r w:rsidRPr="00CC443A">
        <w:t xml:space="preserve">Em geral, as informações que </w:t>
      </w:r>
      <w:r w:rsidR="00890035" w:rsidRPr="00CC443A">
        <w:t xml:space="preserve">buscam </w:t>
      </w:r>
      <w:r w:rsidR="00986AC0">
        <w:t>melhorar</w:t>
      </w:r>
      <w:r w:rsidRPr="00CC443A">
        <w:t xml:space="preserve"> a resposta à demanda por serviços tende a ser feita </w:t>
      </w:r>
      <w:r w:rsidR="006A0757" w:rsidRPr="00CC443A">
        <w:t xml:space="preserve">através de estatísticas geradas pelas unidades controladoras de serviço </w:t>
      </w:r>
      <w:r w:rsidR="002C4AE4" w:rsidRPr="00CC443A">
        <w:t>e/ou cooperativas,</w:t>
      </w:r>
      <w:r w:rsidR="00792C93">
        <w:t xml:space="preserve"> </w:t>
      </w:r>
      <w:r w:rsidRPr="00CC443A">
        <w:t xml:space="preserve">na troca de conhecimento entre taxistas sobre áreas de maior demanda de passageiros ou </w:t>
      </w:r>
      <w:r w:rsidR="006A0757" w:rsidRPr="00CC443A">
        <w:t>n</w:t>
      </w:r>
      <w:r w:rsidRPr="00CC443A">
        <w:t>a busca por potenciais eventos que aumentem consideravelmente o número de requisições.</w:t>
      </w:r>
    </w:p>
    <w:p w:rsidR="00CC443A" w:rsidRDefault="002C4AE4" w:rsidP="00CC443A">
      <w:pPr>
        <w:ind w:firstLine="709"/>
      </w:pPr>
      <w:r w:rsidRPr="00CC443A">
        <w:t>Em busca da melhoria nos</w:t>
      </w:r>
      <w:r w:rsidR="00414D3E" w:rsidRPr="00CC443A">
        <w:t xml:space="preserve"> serviços </w:t>
      </w:r>
      <w:r w:rsidR="00792C93">
        <w:t>prestados</w:t>
      </w:r>
      <w:r w:rsidRPr="00CC443A">
        <w:t>,</w:t>
      </w:r>
      <w:r w:rsidR="00414D3E" w:rsidRPr="00CC443A">
        <w:t xml:space="preserve"> é necessário que haja um balanço entre a disponibilidade, o número de requisições por regiões</w:t>
      </w:r>
      <w:r w:rsidR="004A30C8" w:rsidRPr="00CC443A">
        <w:t xml:space="preserve"> e</w:t>
      </w:r>
      <w:r w:rsidR="00414D3E" w:rsidRPr="00CC443A">
        <w:t xml:space="preserve"> informações detalhadas sobre tráfegos e rotas de acesso.</w:t>
      </w:r>
      <w:r w:rsidR="00C562EE" w:rsidRPr="00CC443A">
        <w:t xml:space="preserve"> </w:t>
      </w:r>
      <w:r w:rsidR="00C562EE" w:rsidRPr="003D7CF2">
        <w:t xml:space="preserve">Para </w:t>
      </w:r>
      <w:r w:rsidR="004A30C8" w:rsidRPr="003D7CF2">
        <w:t>isso,</w:t>
      </w:r>
      <w:r w:rsidR="000B4A85" w:rsidRPr="003D7CF2">
        <w:t xml:space="preserve"> </w:t>
      </w:r>
      <w:r w:rsidR="004A30C8" w:rsidRPr="003D7CF2">
        <w:t xml:space="preserve">seria </w:t>
      </w:r>
      <w:r w:rsidR="00C562EE" w:rsidRPr="003D7CF2">
        <w:t>necessári</w:t>
      </w:r>
      <w:r w:rsidR="004A30C8" w:rsidRPr="003D7CF2">
        <w:t>a</w:t>
      </w:r>
      <w:r w:rsidR="00C562EE" w:rsidRPr="003D7CF2">
        <w:t xml:space="preserve"> a criação de modelos que descrev</w:t>
      </w:r>
      <w:r w:rsidR="004A30C8" w:rsidRPr="003D7CF2">
        <w:t>essem</w:t>
      </w:r>
      <w:r w:rsidR="00C562EE" w:rsidRPr="003D7CF2">
        <w:t xml:space="preserve"> o comportamento dos serviços de taxi.</w:t>
      </w:r>
      <w:r w:rsidR="00C562EE" w:rsidRPr="00CC443A">
        <w:t xml:space="preserve"> </w:t>
      </w:r>
      <w:r w:rsidR="004A30C8" w:rsidRPr="00CC443A">
        <w:t>Entretanto,</w:t>
      </w:r>
      <w:r w:rsidR="00C562EE" w:rsidRPr="00CC443A">
        <w:t xml:space="preserve"> devido a suas próprias características</w:t>
      </w:r>
      <w:r w:rsidR="004A30C8" w:rsidRPr="00CC443A">
        <w:t xml:space="preserve">, como a quantidade de taxistas autônomos e a demanda estocástica em diferentes localizações, </w:t>
      </w:r>
      <w:r w:rsidR="00C562EE" w:rsidRPr="00CC443A">
        <w:t>a criação d</w:t>
      </w:r>
      <w:r w:rsidR="004A30C8" w:rsidRPr="00CC443A">
        <w:t>esses</w:t>
      </w:r>
      <w:r w:rsidR="00C562EE" w:rsidRPr="00CC443A">
        <w:t xml:space="preserve"> modelos de funcionamento </w:t>
      </w:r>
      <w:r w:rsidR="004A30C8" w:rsidRPr="00CC443A">
        <w:t xml:space="preserve">é </w:t>
      </w:r>
      <w:r w:rsidR="00C562EE" w:rsidRPr="00CC443A">
        <w:t>inviáve</w:t>
      </w:r>
      <w:r w:rsidR="004A30C8" w:rsidRPr="00CC443A">
        <w:t>l</w:t>
      </w:r>
      <w:r w:rsidR="00C562EE" w:rsidRPr="00CC443A">
        <w:t xml:space="preserve">, até mesmo para </w:t>
      </w:r>
      <w:r w:rsidR="00986AC0">
        <w:t>representações</w:t>
      </w:r>
      <w:r w:rsidR="00C562EE" w:rsidRPr="00CC443A">
        <w:t xml:space="preserve"> </w:t>
      </w:r>
      <w:r w:rsidR="00AC4493">
        <w:t xml:space="preserve">de tamanho médio </w:t>
      </w:r>
      <w:sdt>
        <w:sdtPr>
          <w:id w:val="75261883"/>
          <w:citation/>
        </w:sdtPr>
        <w:sdtContent>
          <w:r w:rsidR="002657EA" w:rsidRPr="00CC443A">
            <w:fldChar w:fldCharType="begin"/>
          </w:r>
          <w:r w:rsidR="002A72E9" w:rsidRPr="00CC443A">
            <w:instrText xml:space="preserve"> CITATION CHE09 \l 1046 </w:instrText>
          </w:r>
          <w:r w:rsidR="002657EA" w:rsidRPr="00CC443A">
            <w:fldChar w:fldCharType="separate"/>
          </w:r>
          <w:r w:rsidR="00727CBB">
            <w:rPr>
              <w:noProof/>
            </w:rPr>
            <w:t>(CHENG e QU, 2009)</w:t>
          </w:r>
          <w:r w:rsidR="002657EA" w:rsidRPr="00CC443A">
            <w:rPr>
              <w:noProof/>
            </w:rPr>
            <w:fldChar w:fldCharType="end"/>
          </w:r>
        </w:sdtContent>
      </w:sdt>
      <w:r w:rsidR="0029458D" w:rsidRPr="00CC443A">
        <w:t>.</w:t>
      </w:r>
    </w:p>
    <w:p w:rsidR="00CC443A" w:rsidRDefault="002B7A97" w:rsidP="00CC443A">
      <w:pPr>
        <w:ind w:firstLine="709"/>
      </w:pPr>
      <w:r w:rsidRPr="00CC443A">
        <w:t xml:space="preserve">Uma </w:t>
      </w:r>
      <w:r w:rsidR="00792C93">
        <w:t>solução</w:t>
      </w:r>
      <w:r w:rsidRPr="00CC443A">
        <w:t xml:space="preserve"> para esse problema é o uso de serviços que realizam pré-agendamento de veículos</w:t>
      </w:r>
      <w:r w:rsidR="00792C93">
        <w:t xml:space="preserve">, normalmente </w:t>
      </w:r>
      <w:r w:rsidRPr="00CC443A">
        <w:t>mais eficiente</w:t>
      </w:r>
      <w:r w:rsidR="002A72E9" w:rsidRPr="00CC443A">
        <w:t>s</w:t>
      </w:r>
      <w:r w:rsidRPr="00CC443A">
        <w:t xml:space="preserve"> que aqueles</w:t>
      </w:r>
      <w:r w:rsidR="000B4A85" w:rsidRPr="00CC443A">
        <w:t xml:space="preserve"> </w:t>
      </w:r>
      <w:r w:rsidRPr="00CC443A">
        <w:t xml:space="preserve">originados </w:t>
      </w:r>
      <w:r w:rsidR="00792C93">
        <w:t>por</w:t>
      </w:r>
      <w:r w:rsidRPr="00CC443A">
        <w:t xml:space="preserve"> demandas pulverizadas. Esses serviços pré-agendados podem ser integrados a </w:t>
      </w:r>
      <w:r w:rsidRPr="00CC443A">
        <w:lastRenderedPageBreak/>
        <w:t>softwares de controle, como aqueles que realizam despacho</w:t>
      </w:r>
      <w:bookmarkStart w:id="38" w:name="_Ref324074929"/>
      <w:r w:rsidRPr="00CC443A">
        <w:rPr>
          <w:rStyle w:val="Refdenotaderodap"/>
          <w:rFonts w:cs="Arial"/>
        </w:rPr>
        <w:footnoteReference w:id="2"/>
      </w:r>
      <w:bookmarkEnd w:id="38"/>
      <w:r w:rsidRPr="00CC443A">
        <w:t>de veículos</w:t>
      </w:r>
      <w:r w:rsidR="00792C93">
        <w:t>,</w:t>
      </w:r>
      <w:r w:rsidRPr="00CC443A">
        <w:t xml:space="preserve"> já estudados por diversos autores </w:t>
      </w:r>
      <w:sdt>
        <w:sdtPr>
          <w:id w:val="75261884"/>
          <w:citation/>
        </w:sdtPr>
        <w:sdtContent>
          <w:r w:rsidR="002657EA" w:rsidRPr="00CC443A">
            <w:fldChar w:fldCharType="begin"/>
          </w:r>
          <w:r w:rsidR="002A72E9" w:rsidRPr="00CC443A">
            <w:instrText xml:space="preserve"> CITATION FLE04 \l 1046 </w:instrText>
          </w:r>
          <w:r w:rsidR="002657EA" w:rsidRPr="00CC443A">
            <w:fldChar w:fldCharType="separate"/>
          </w:r>
          <w:r w:rsidR="00727CBB">
            <w:rPr>
              <w:noProof/>
            </w:rPr>
            <w:t>(FLEISCHMANN, GNUTZMANN e SANDVOß, 2004)</w:t>
          </w:r>
          <w:r w:rsidR="002657EA" w:rsidRPr="00CC443A">
            <w:rPr>
              <w:noProof/>
            </w:rPr>
            <w:fldChar w:fldCharType="end"/>
          </w:r>
        </w:sdtContent>
      </w:sdt>
      <w:r w:rsidRPr="00CC443A">
        <w:rPr>
          <w:rFonts w:eastAsia="Calibri"/>
        </w:rPr>
        <w:t xml:space="preserve"> e </w:t>
      </w:r>
      <w:sdt>
        <w:sdtPr>
          <w:rPr>
            <w:rFonts w:eastAsia="Calibri"/>
          </w:rPr>
          <w:id w:val="75261885"/>
          <w:citation/>
        </w:sdtPr>
        <w:sdtContent>
          <w:r w:rsidR="002657EA" w:rsidRPr="00CC443A">
            <w:rPr>
              <w:rFonts w:eastAsia="Calibri"/>
            </w:rPr>
            <w:fldChar w:fldCharType="begin"/>
          </w:r>
          <w:r w:rsidR="008D4D8D" w:rsidRPr="00CC443A">
            <w:rPr>
              <w:rFonts w:eastAsia="Calibri"/>
            </w:rPr>
            <w:instrText xml:space="preserve"> CITATION LIA09 \l 1046 </w:instrText>
          </w:r>
          <w:r w:rsidR="002657EA" w:rsidRPr="00CC443A">
            <w:rPr>
              <w:rFonts w:eastAsia="Calibri"/>
            </w:rPr>
            <w:fldChar w:fldCharType="separate"/>
          </w:r>
          <w:r w:rsidR="00727CBB" w:rsidRPr="00727CBB">
            <w:rPr>
              <w:rFonts w:eastAsia="Calibri"/>
              <w:noProof/>
            </w:rPr>
            <w:t>(LIAO, 2009)</w:t>
          </w:r>
          <w:r w:rsidR="002657EA" w:rsidRPr="00CC443A">
            <w:rPr>
              <w:rFonts w:eastAsia="Calibri"/>
            </w:rPr>
            <w:fldChar w:fldCharType="end"/>
          </w:r>
        </w:sdtContent>
      </w:sdt>
      <w:r w:rsidR="00CC443A">
        <w:rPr>
          <w:rFonts w:eastAsia="Calibri"/>
        </w:rPr>
        <w:t xml:space="preserve"> </w:t>
      </w:r>
      <w:r w:rsidRPr="00CC443A">
        <w:rPr>
          <w:rFonts w:eastAsia="Calibri"/>
        </w:rPr>
        <w:t>com bons resultados práticos.</w:t>
      </w:r>
    </w:p>
    <w:p w:rsidR="00CC443A" w:rsidRDefault="00487D93" w:rsidP="00CC443A">
      <w:pPr>
        <w:ind w:firstLine="709"/>
      </w:pPr>
      <w:r w:rsidRPr="00CC443A">
        <w:t>Apesar dos bons resultados de sistemas de despacho, quando integrados a</w:t>
      </w:r>
      <w:r w:rsidR="00437650" w:rsidRPr="00CC443A">
        <w:t xml:space="preserve"> </w:t>
      </w:r>
      <w:r w:rsidRPr="00CC443A">
        <w:t>serviços pré-agendados, deve</w:t>
      </w:r>
      <w:r w:rsidR="00EF5463">
        <w:t>-se</w:t>
      </w:r>
      <w:r w:rsidRPr="00CC443A">
        <w:t xml:space="preserve"> considerar que esse tipo de requisição</w:t>
      </w:r>
      <w:r w:rsidR="00437650" w:rsidRPr="00CC443A">
        <w:t xml:space="preserve"> </w:t>
      </w:r>
      <w:r w:rsidRPr="00CC443A">
        <w:t>representa apenas uma pequena parcela do total do atendimento ao público. Desse modo, apesar da eficiência de modelos de despacho, somente parte do problema é solucionado.</w:t>
      </w:r>
    </w:p>
    <w:p w:rsidR="002D0838" w:rsidRDefault="00986AC0" w:rsidP="00CC443A">
      <w:pPr>
        <w:ind w:firstLine="709"/>
      </w:pPr>
      <w:r>
        <w:t>Uma nova</w:t>
      </w:r>
      <w:r w:rsidR="002D0838">
        <w:t xml:space="preserve"> solução é o uso de rastreadores nos veículos, permitindo a utilização de serviços baseados em localização (LBS - </w:t>
      </w:r>
      <w:r w:rsidR="002D0838" w:rsidRPr="002D0838">
        <w:rPr>
          <w:i/>
        </w:rPr>
        <w:t>Location Based Services</w:t>
      </w:r>
      <w:r w:rsidR="002D0838">
        <w:t>)</w:t>
      </w:r>
      <w:r w:rsidR="007E15E3">
        <w:t xml:space="preserve"> para aumento da eficiência operacional: o conhecimento da localização geográfica de taxistas e passageiros permite </w:t>
      </w:r>
      <w:r>
        <w:t xml:space="preserve">atendimentos </w:t>
      </w:r>
      <w:r w:rsidR="007E15E3">
        <w:t>mais eficientes.</w:t>
      </w:r>
    </w:p>
    <w:p w:rsidR="00CC443A" w:rsidRDefault="007D690A" w:rsidP="00CC443A">
      <w:pPr>
        <w:ind w:firstLine="709"/>
      </w:pPr>
      <w:r>
        <w:t xml:space="preserve">A aplicação </w:t>
      </w:r>
      <w:r w:rsidR="009955B1" w:rsidRPr="00CC443A">
        <w:t>de tecnologia</w:t>
      </w:r>
      <w:r w:rsidR="00134DAA">
        <w:t>s</w:t>
      </w:r>
      <w:r w:rsidR="009955B1" w:rsidRPr="00CC443A">
        <w:t xml:space="preserve"> de posicionamento global para requisição de taxis já foi oferecido e estudado em</w:t>
      </w:r>
      <w:r w:rsidR="00AA0B5A" w:rsidRPr="00CC443A">
        <w:t xml:space="preserve"> </w:t>
      </w:r>
      <w:r w:rsidR="00ED206B">
        <w:t>Liao (2009)</w:t>
      </w:r>
      <w:r w:rsidR="00AA0B5A" w:rsidRPr="00CC443A">
        <w:rPr>
          <w:b/>
        </w:rPr>
        <w:t xml:space="preserve"> </w:t>
      </w:r>
      <w:r w:rsidR="009955B1" w:rsidRPr="00CC443A">
        <w:t>e</w:t>
      </w:r>
      <w:r w:rsidR="00ED206B">
        <w:t xml:space="preserve"> Xu, Yuan </w:t>
      </w:r>
      <w:r w:rsidR="00ED206B" w:rsidRPr="00ED206B">
        <w:rPr>
          <w:i/>
        </w:rPr>
        <w:t>et. al.</w:t>
      </w:r>
      <w:r w:rsidR="00ED206B">
        <w:t xml:space="preserve"> (2005).</w:t>
      </w:r>
      <w:r w:rsidR="00AA0B5A" w:rsidRPr="00CC443A">
        <w:t xml:space="preserve"> </w:t>
      </w:r>
      <w:r w:rsidR="00691C95" w:rsidRPr="00CC443A">
        <w:t>Nesses sistemas</w:t>
      </w:r>
      <w:r w:rsidR="00691C95" w:rsidRPr="00CC443A">
        <w:rPr>
          <w:rFonts w:eastAsia="Calibri"/>
        </w:rPr>
        <w:t>,</w:t>
      </w:r>
      <w:r w:rsidR="000B4A85" w:rsidRPr="00CC443A">
        <w:rPr>
          <w:rFonts w:eastAsia="Calibri"/>
        </w:rPr>
        <w:t xml:space="preserve"> </w:t>
      </w:r>
      <w:r w:rsidR="00E12A7D">
        <w:t xml:space="preserve">a solicitação deste recurso </w:t>
      </w:r>
      <w:r w:rsidR="004B2921" w:rsidRPr="00CC443A">
        <w:t>é realizada</w:t>
      </w:r>
      <w:r w:rsidR="00691C95" w:rsidRPr="00CC443A">
        <w:t xml:space="preserve"> por meio de centrais telefônicas de atendimento ao cliente. </w:t>
      </w:r>
      <w:r w:rsidR="00472B1D" w:rsidRPr="00CC443A">
        <w:t>Nelas, o cliente informa a sua localização e o operador</w:t>
      </w:r>
      <w:r w:rsidR="00E26F2B" w:rsidRPr="00CC443A">
        <w:t xml:space="preserve"> identifica na frota de taxi</w:t>
      </w:r>
      <w:r w:rsidR="00E12A7D">
        <w:t>s</w:t>
      </w:r>
      <w:r w:rsidR="00E26F2B" w:rsidRPr="00CC443A">
        <w:t xml:space="preserve"> aqueles veíc</w:t>
      </w:r>
      <w:r w:rsidR="00E12A7D">
        <w:t>ulos mais próximos, solicitando</w:t>
      </w:r>
      <w:r w:rsidR="00E26F2B" w:rsidRPr="00CC443A">
        <w:t xml:space="preserve"> que </w:t>
      </w:r>
      <w:r w:rsidR="00E12A7D">
        <w:t xml:space="preserve">algum deles possa atender </w:t>
      </w:r>
      <w:r w:rsidR="00E26F2B" w:rsidRPr="00CC443A">
        <w:t>ao passageiro. Após o retorno da confirmação</w:t>
      </w:r>
      <w:r w:rsidR="00FA2078" w:rsidRPr="00CC443A">
        <w:t xml:space="preserve"> de um taxista</w:t>
      </w:r>
      <w:r w:rsidR="00E26F2B" w:rsidRPr="00CC443A">
        <w:t xml:space="preserve">, o usuário é informado sobre </w:t>
      </w:r>
      <w:r w:rsidR="00E12A7D">
        <w:t>o taxi que realizará o atendimento.</w:t>
      </w:r>
    </w:p>
    <w:p w:rsidR="00CC443A" w:rsidRDefault="00C56208" w:rsidP="00CC443A">
      <w:pPr>
        <w:ind w:firstLine="709"/>
      </w:pPr>
      <w:r w:rsidRPr="00CC443A">
        <w:t>No Brasil, devido ao aumento</w:t>
      </w:r>
      <w:r w:rsidR="00691C95" w:rsidRPr="00CC443A">
        <w:t xml:space="preserve"> da disponibilidade de tecnologia móvel</w:t>
      </w:r>
      <w:r w:rsidR="007E15E3">
        <w:t xml:space="preserve"> </w:t>
      </w:r>
      <w:sdt>
        <w:sdtPr>
          <w:id w:val="75261888"/>
          <w:citation/>
        </w:sdtPr>
        <w:sdtContent>
          <w:r w:rsidR="002657EA" w:rsidRPr="00CC443A">
            <w:fldChar w:fldCharType="begin"/>
          </w:r>
          <w:r w:rsidR="002A72E9" w:rsidRPr="00CC443A">
            <w:instrText xml:space="preserve"> CITATION MAC12 \l 1046 </w:instrText>
          </w:r>
          <w:r w:rsidR="002657EA" w:rsidRPr="00CC443A">
            <w:fldChar w:fldCharType="separate"/>
          </w:r>
          <w:r w:rsidR="00727CBB">
            <w:rPr>
              <w:noProof/>
            </w:rPr>
            <w:t>(MACEDO, 2012)</w:t>
          </w:r>
          <w:r w:rsidR="002657EA" w:rsidRPr="00CC443A">
            <w:rPr>
              <w:noProof/>
            </w:rPr>
            <w:fldChar w:fldCharType="end"/>
          </w:r>
        </w:sdtContent>
      </w:sdt>
      <w:r w:rsidR="00691C95" w:rsidRPr="00CC443A">
        <w:t>,</w:t>
      </w:r>
      <w:r w:rsidR="007E15E3">
        <w:t xml:space="preserve"> </w:t>
      </w:r>
      <w:r w:rsidR="00C80EEE" w:rsidRPr="00CC443A">
        <w:t xml:space="preserve">há </w:t>
      </w:r>
      <w:r w:rsidR="00881918" w:rsidRPr="00CC443A">
        <w:t>potencial para</w:t>
      </w:r>
      <w:r w:rsidR="00A344A3" w:rsidRPr="00CC443A">
        <w:t xml:space="preserve"> </w:t>
      </w:r>
      <w:r w:rsidR="00881918" w:rsidRPr="00CC443A">
        <w:t xml:space="preserve">o </w:t>
      </w:r>
      <w:r w:rsidR="00691C95" w:rsidRPr="00CC443A">
        <w:t>desenvolvimento de um serviço</w:t>
      </w:r>
      <w:r w:rsidR="00881918" w:rsidRPr="00CC443A">
        <w:t xml:space="preserve"> de sucesso</w:t>
      </w:r>
      <w:r w:rsidR="00691C95" w:rsidRPr="00CC443A">
        <w:t xml:space="preserve"> usando tecnologia</w:t>
      </w:r>
      <w:r w:rsidR="00F133B8">
        <w:t xml:space="preserve"> móvel para requisição de taxis, bem como o uso de tecnologia 3G WCDMA para rastreamento de veículos.</w:t>
      </w:r>
    </w:p>
    <w:p w:rsidR="00CC443A" w:rsidRPr="007E15E3" w:rsidRDefault="007260CC" w:rsidP="00CC443A">
      <w:pPr>
        <w:ind w:firstLine="709"/>
      </w:pPr>
      <w:r w:rsidRPr="007E15E3">
        <w:lastRenderedPageBreak/>
        <w:t xml:space="preserve">Como </w:t>
      </w:r>
      <w:r w:rsidR="007E15E3" w:rsidRPr="007E15E3">
        <w:t>solução dos problemas descritos</w:t>
      </w:r>
      <w:r w:rsidRPr="007E15E3">
        <w:t>, propõe-se a criação de um software para dispositivos móveis (</w:t>
      </w:r>
      <w:r w:rsidRPr="007E15E3">
        <w:rPr>
          <w:i/>
        </w:rPr>
        <w:t>tablets</w:t>
      </w:r>
      <w:r w:rsidRPr="007E15E3">
        <w:t xml:space="preserve"> ou </w:t>
      </w:r>
      <w:r w:rsidR="00A52ECF" w:rsidRPr="007E15E3">
        <w:rPr>
          <w:i/>
        </w:rPr>
        <w:t>smartphones</w:t>
      </w:r>
      <w:r w:rsidRPr="007E15E3">
        <w:t xml:space="preserve">) que permita a solicitação de </w:t>
      </w:r>
      <w:r w:rsidR="00D946C8" w:rsidRPr="007E15E3">
        <w:t>atendimento</w:t>
      </w:r>
      <w:r w:rsidRPr="007E15E3">
        <w:t xml:space="preserve"> de taxi.</w:t>
      </w:r>
      <w:r w:rsidR="00A52ECF" w:rsidRPr="007E15E3">
        <w:t xml:space="preserve"> </w:t>
      </w:r>
      <w:r w:rsidR="00F37322" w:rsidRPr="007E15E3">
        <w:t xml:space="preserve">Os taxistas, por sua vez terão instalados em seus veículos um dispositivo </w:t>
      </w:r>
      <w:r w:rsidR="00F133B8">
        <w:t xml:space="preserve">que </w:t>
      </w:r>
      <w:r w:rsidR="007E15E3">
        <w:t>possibilite o aceite de requisições. Utilizando essa tecnologia em composição com um software de controle de frota (OFMS) espera-se a melhora da eficiência dos taxis no atendimento ao público.</w:t>
      </w:r>
    </w:p>
    <w:p w:rsidR="00803747" w:rsidRDefault="00715885" w:rsidP="009B08D3">
      <w:pPr>
        <w:ind w:firstLine="709"/>
      </w:pPr>
      <w:r w:rsidRPr="007E15E3">
        <w:t>No futuro, a partir da circulação de taxistas pela cidade, será possível também</w:t>
      </w:r>
      <w:r w:rsidR="00803747" w:rsidRPr="007E15E3">
        <w:t xml:space="preserve"> fornecer outros serviços</w:t>
      </w:r>
      <w:r w:rsidRPr="007E15E3">
        <w:t xml:space="preserve">, como </w:t>
      </w:r>
      <w:r w:rsidR="00BF4D87" w:rsidRPr="007E15E3">
        <w:t xml:space="preserve">detalhamento </w:t>
      </w:r>
      <w:r w:rsidR="0005092C">
        <w:t>do</w:t>
      </w:r>
      <w:r w:rsidR="00BF4D87" w:rsidRPr="007E15E3">
        <w:t xml:space="preserve"> trânsito e informações e hábitos de </w:t>
      </w:r>
      <w:r w:rsidR="00803747" w:rsidRPr="007E15E3">
        <w:t>passageiros</w:t>
      </w:r>
      <w:r w:rsidR="00BF4D87" w:rsidRPr="007E15E3">
        <w:t>.</w:t>
      </w:r>
    </w:p>
    <w:p w:rsidR="002A21DD" w:rsidRDefault="002A21DD" w:rsidP="00E84CFB">
      <w:pPr>
        <w:pStyle w:val="Ttulo1"/>
        <w:spacing w:before="0" w:after="240" w:line="360" w:lineRule="auto"/>
      </w:pPr>
      <w:bookmarkStart w:id="39" w:name="_Toc338698109"/>
      <w:r>
        <w:lastRenderedPageBreak/>
        <w:t>MOTIVAÇÃO</w:t>
      </w:r>
      <w:bookmarkEnd w:id="39"/>
    </w:p>
    <w:p w:rsidR="002A21DD" w:rsidRDefault="007E15E3" w:rsidP="007E15E3">
      <w:r>
        <w:t>Em diversas</w:t>
      </w:r>
      <w:r w:rsidR="002A21DD">
        <w:t xml:space="preserve"> cidades do país há indisponibilidade de oferta de atendimento de taxis, em horários de </w:t>
      </w:r>
      <w:r w:rsidR="002A21DD" w:rsidRPr="00011500">
        <w:t>pico</w:t>
      </w:r>
      <w:r w:rsidR="002A21DD">
        <w:t xml:space="preserve"> do tráfego</w:t>
      </w:r>
      <w:r w:rsidR="002A21DD" w:rsidRPr="00F82956">
        <w:t xml:space="preserve"> e </w:t>
      </w:r>
      <w:r w:rsidR="002A21DD">
        <w:t>até mesmo em horários específicos, como as noites de sábado</w:t>
      </w:r>
      <w:r w:rsidR="0005092C">
        <w:t xml:space="preserve"> </w:t>
      </w:r>
      <w:sdt>
        <w:sdtPr>
          <w:id w:val="75261986"/>
          <w:citation/>
        </w:sdtPr>
        <w:sdtContent>
          <w:fldSimple w:instr=" CITATION OLI11 \l 1046 ">
            <w:r w:rsidR="00727CBB">
              <w:rPr>
                <w:noProof/>
              </w:rPr>
              <w:t>(OLIVEIRA, 2011)</w:t>
            </w:r>
          </w:fldSimple>
        </w:sdtContent>
      </w:sdt>
      <w:r w:rsidR="002A21DD">
        <w:t xml:space="preserve">, </w:t>
      </w:r>
      <w:sdt>
        <w:sdtPr>
          <w:id w:val="75261993"/>
          <w:citation/>
        </w:sdtPr>
        <w:sdtContent>
          <w:fldSimple w:instr=" CITATION OLI121 \l 1046 ">
            <w:r w:rsidR="00727CBB">
              <w:rPr>
                <w:noProof/>
              </w:rPr>
              <w:t>(OLIVEIRA, 2012)</w:t>
            </w:r>
          </w:fldSimple>
        </w:sdtContent>
      </w:sdt>
      <w:r w:rsidR="0005092C">
        <w:t xml:space="preserve"> </w:t>
      </w:r>
      <w:sdt>
        <w:sdtPr>
          <w:id w:val="75261988"/>
          <w:citation/>
        </w:sdtPr>
        <w:sdtContent>
          <w:fldSimple w:instr=" CITATION Ter11 \l 1046 ">
            <w:r w:rsidR="00727CBB">
              <w:rPr>
                <w:noProof/>
              </w:rPr>
              <w:t>(TERRA S.A., 2011)</w:t>
            </w:r>
          </w:fldSimple>
        </w:sdtContent>
      </w:sdt>
      <w:r w:rsidR="002A21DD">
        <w:t xml:space="preserve">. Essa indisponibilidade leva as unidades controladoras de serviços de trânsito a propor regras de funcionamento aos taxis conveniados </w:t>
      </w:r>
      <w:sdt>
        <w:sdtPr>
          <w:id w:val="75261889"/>
          <w:citation/>
        </w:sdtPr>
        <w:sdtContent>
          <w:fldSimple w:instr=" CITATION LOP12 \l 1046 ">
            <w:r w:rsidR="00727CBB">
              <w:rPr>
                <w:noProof/>
              </w:rPr>
              <w:t>(LOPES, 2012)</w:t>
            </w:r>
          </w:fldSimple>
        </w:sdtContent>
      </w:sdt>
      <w:r w:rsidR="002A21DD">
        <w:t xml:space="preserve">, aumentar a frota </w:t>
      </w:r>
      <w:sdt>
        <w:sdtPr>
          <w:id w:val="75261989"/>
          <w:citation/>
        </w:sdtPr>
        <w:sdtContent>
          <w:fldSimple w:instr=" CITATION Ter11 \l 1046 ">
            <w:r w:rsidR="00727CBB">
              <w:rPr>
                <w:noProof/>
              </w:rPr>
              <w:t>(TERRA S.A., 2011)</w:t>
            </w:r>
          </w:fldSimple>
        </w:sdtContent>
      </w:sdt>
      <w:sdt>
        <w:sdtPr>
          <w:id w:val="75261995"/>
          <w:citation/>
        </w:sdtPr>
        <w:sdtContent>
          <w:fldSimple w:instr=" CITATION OLI11 \l 1046 ">
            <w:r w:rsidR="00727CBB">
              <w:rPr>
                <w:noProof/>
              </w:rPr>
              <w:t>(OLIVEIRA, 2011)</w:t>
            </w:r>
          </w:fldSimple>
        </w:sdtContent>
      </w:sdt>
      <w:r w:rsidR="002A21DD">
        <w:t xml:space="preserve">, e adotar outras medidas de modo a possibilitar aumento </w:t>
      </w:r>
      <w:r w:rsidR="0005092C">
        <w:t>da oferta de</w:t>
      </w:r>
      <w:r w:rsidR="002A21DD">
        <w:t xml:space="preserve"> serviço</w:t>
      </w:r>
      <w:r w:rsidR="0005092C">
        <w:t>s</w:t>
      </w:r>
      <w:r w:rsidR="002A21DD">
        <w:t>.</w:t>
      </w:r>
    </w:p>
    <w:p w:rsidR="002A21DD" w:rsidRDefault="002A21DD" w:rsidP="002A21DD">
      <w:pPr>
        <w:ind w:firstLine="708"/>
      </w:pPr>
      <w:r>
        <w:t xml:space="preserve">Entre as causas da indisponibilidade de serviços de taxi estão o trânsito nas grandes cidades e o aumento da demanda </w:t>
      </w:r>
      <w:sdt>
        <w:sdtPr>
          <w:id w:val="157126165"/>
          <w:citation/>
        </w:sdtPr>
        <w:sdtContent>
          <w:fldSimple w:instr=" CITATION CAS12 \l 1046 ">
            <w:r w:rsidR="00727CBB">
              <w:rPr>
                <w:noProof/>
              </w:rPr>
              <w:t>(CASTELLO BRANCO, 2012)</w:t>
            </w:r>
          </w:fldSimple>
        </w:sdtContent>
      </w:sdt>
      <w:r>
        <w:t xml:space="preserve">, resultado da aplicação da Lei Seca </w:t>
      </w:r>
      <w:sdt>
        <w:sdtPr>
          <w:id w:val="157126164"/>
          <w:citation/>
        </w:sdtPr>
        <w:sdtContent>
          <w:fldSimple w:instr=" CITATION Bra \l 1046 ">
            <w:r w:rsidR="00727CBB">
              <w:rPr>
                <w:noProof/>
              </w:rPr>
              <w:t>(BRASIL, 2008)</w:t>
            </w:r>
          </w:fldSimple>
        </w:sdtContent>
      </w:sdt>
      <w:r>
        <w:t>. Na cidade de Belo Horizonte, houve um aumento</w:t>
      </w:r>
      <w:r w:rsidR="0005092C">
        <w:t xml:space="preserve"> de requisições </w:t>
      </w:r>
      <w:r>
        <w:t xml:space="preserve">entre 15 e 20%, causando problemas no atendimento ao público. Devido à indisponibilidade de </w:t>
      </w:r>
      <w:r w:rsidR="0005092C">
        <w:t>taxis</w:t>
      </w:r>
      <w:r>
        <w:t xml:space="preserve">, o tempo mínimo de espera de um passageiro ao ligar para uma cooperativa em horários de pico é de 30 minutos, sendo necessários, em média 12 minutos até que um operador consiga um taxi para o cliente </w:t>
      </w:r>
      <w:sdt>
        <w:sdtPr>
          <w:id w:val="157126166"/>
          <w:citation/>
        </w:sdtPr>
        <w:sdtContent>
          <w:fldSimple w:instr=" CITATION OLI11 \l 1046 ">
            <w:r w:rsidR="00727CBB">
              <w:rPr>
                <w:noProof/>
              </w:rPr>
              <w:t>(OLIVEIRA, 2011)</w:t>
            </w:r>
          </w:fldSimple>
        </w:sdtContent>
      </w:sdt>
      <w:r>
        <w:t>.</w:t>
      </w:r>
    </w:p>
    <w:p w:rsidR="002A21DD" w:rsidRPr="002A21DD" w:rsidRDefault="002A21DD" w:rsidP="002A21DD"/>
    <w:p w:rsidR="002849CB" w:rsidRDefault="00676AAA" w:rsidP="00E84CFB">
      <w:pPr>
        <w:pStyle w:val="Ttulo1"/>
        <w:spacing w:before="0" w:after="240" w:line="360" w:lineRule="auto"/>
      </w:pPr>
      <w:bookmarkStart w:id="40" w:name="_Toc338698110"/>
      <w:r w:rsidRPr="00A2570A">
        <w:lastRenderedPageBreak/>
        <w:t>RELEVÂNCIA</w:t>
      </w:r>
      <w:bookmarkEnd w:id="40"/>
    </w:p>
    <w:p w:rsidR="00CC443A" w:rsidRDefault="00CC4F48" w:rsidP="007E15E3">
      <w:r>
        <w:t xml:space="preserve">O trabalho é relevante, pois visa diminuir o tempo de espera por taxis, além de aumentar a </w:t>
      </w:r>
      <w:r w:rsidR="00B3077C">
        <w:t xml:space="preserve">taxa de </w:t>
      </w:r>
      <w:r>
        <w:t xml:space="preserve">ocupação dos </w:t>
      </w:r>
      <w:r w:rsidR="0098666F">
        <w:t>veículos</w:t>
      </w:r>
      <w:r>
        <w:t>. Os usuários deverão esperar menos tempo, pois serão capazes de encontrar o taxi disponível mais próximo na vizinhança. Para os taxistas, o trabalho é relevante, pois diminui a ociosidade de seus veículos, reduzindo a quantidade de quilômetros rodados sem que haja clientes.</w:t>
      </w:r>
    </w:p>
    <w:p w:rsidR="00CC443A" w:rsidRDefault="00400CF4" w:rsidP="00CC443A">
      <w:pPr>
        <w:ind w:firstLine="708"/>
      </w:pPr>
      <w:r>
        <w:t xml:space="preserve">O desenvolvimento </w:t>
      </w:r>
      <w:r w:rsidR="00393F09">
        <w:t xml:space="preserve">de um dispositivo que aproxime usuários e </w:t>
      </w:r>
      <w:r w:rsidR="001D6AEB">
        <w:t>taxistas</w:t>
      </w:r>
      <w:r w:rsidR="00393F09">
        <w:t xml:space="preserve"> contribui para </w:t>
      </w:r>
      <w:r w:rsidR="00DF37E1">
        <w:t>melhoria dos serviços prestados à população</w:t>
      </w:r>
      <w:r w:rsidR="00720682">
        <w:t>,</w:t>
      </w:r>
      <w:r w:rsidR="00612B09">
        <w:t xml:space="preserve"> por meio de uma tecnologia</w:t>
      </w:r>
      <w:r w:rsidR="00E129E7">
        <w:t xml:space="preserve"> </w:t>
      </w:r>
      <w:r w:rsidR="00612B09">
        <w:t xml:space="preserve">que, no último ano, </w:t>
      </w:r>
      <w:r w:rsidR="00B802F7">
        <w:t xml:space="preserve">quase </w:t>
      </w:r>
      <w:r w:rsidR="00612B09">
        <w:t>dobrou</w:t>
      </w:r>
      <w:r w:rsidR="00E129E7">
        <w:t xml:space="preserve"> </w:t>
      </w:r>
      <w:r w:rsidR="00612B09">
        <w:t>o número de acessos</w:t>
      </w:r>
      <w:r w:rsidR="00E129E7">
        <w:t xml:space="preserve"> </w:t>
      </w:r>
      <w:r w:rsidR="00EA70AB" w:rsidRPr="00EA70AB">
        <w:t>e que</w:t>
      </w:r>
      <w:r w:rsidR="00612B09">
        <w:t xml:space="preserve"> já</w:t>
      </w:r>
      <w:r w:rsidR="00EA70AB" w:rsidRPr="00EA70AB">
        <w:t xml:space="preserve"> atinge </w:t>
      </w:r>
      <w:r w:rsidR="00091014">
        <w:t>83</w:t>
      </w:r>
      <w:r w:rsidR="00EA70AB">
        <w:t>% da população, em 2</w:t>
      </w:r>
      <w:r w:rsidR="00862197">
        <w:t>.</w:t>
      </w:r>
      <w:r w:rsidR="00091014">
        <w:t>650</w:t>
      </w:r>
      <w:r w:rsidR="00EA70AB">
        <w:t xml:space="preserve"> municípios do pa</w:t>
      </w:r>
      <w:r w:rsidR="009377D7">
        <w:t>í</w:t>
      </w:r>
      <w:r w:rsidR="00EA70AB">
        <w:t xml:space="preserve">s </w:t>
      </w:r>
      <w:sdt>
        <w:sdtPr>
          <w:id w:val="75261890"/>
          <w:citation/>
        </w:sdtPr>
        <w:sdtContent>
          <w:r w:rsidR="002657EA">
            <w:fldChar w:fldCharType="begin"/>
          </w:r>
          <w:r w:rsidR="002A72E9">
            <w:instrText xml:space="preserve"> CITATION MAC12 \l 1046 </w:instrText>
          </w:r>
          <w:r w:rsidR="002657EA">
            <w:fldChar w:fldCharType="separate"/>
          </w:r>
          <w:r w:rsidR="00727CBB">
            <w:rPr>
              <w:noProof/>
            </w:rPr>
            <w:t>(MACEDO, 2012)</w:t>
          </w:r>
          <w:r w:rsidR="002657EA">
            <w:rPr>
              <w:noProof/>
            </w:rPr>
            <w:fldChar w:fldCharType="end"/>
          </w:r>
        </w:sdtContent>
      </w:sdt>
      <w:r w:rsidR="00E67DEF">
        <w:t>.</w:t>
      </w:r>
    </w:p>
    <w:p w:rsidR="004C2011" w:rsidRDefault="009C04B4" w:rsidP="002A21DD">
      <w:pPr>
        <w:ind w:firstLine="708"/>
      </w:pPr>
      <w:r>
        <w:t>O trabalho é relevante também ao permitir que as informações coletadas sobre o transporte e a circulação de pessoas sejam utilizadas de forma estatística, em trabalhos futuros, para melhorar a qualidade de outros serviços de transporte destinados à população</w:t>
      </w:r>
      <w:r w:rsidR="00914492">
        <w:t>.</w:t>
      </w:r>
      <w:r w:rsidR="000E0CA9">
        <w:t xml:space="preserve"> A melhoria da situação do trânsito em grandes cidades pode reduzir custos e melhorar a perda em renda</w:t>
      </w:r>
      <w:r w:rsidR="0046140F">
        <w:t xml:space="preserve"> e os prejuízos</w:t>
      </w:r>
      <w:r w:rsidR="000E0CA9">
        <w:t xml:space="preserve"> devido à falta de mobilidade urbana, que somente na cidade de São Paulo atinge R$</w:t>
      </w:r>
      <w:r w:rsidR="0046140F">
        <w:t>33</w:t>
      </w:r>
      <w:r w:rsidR="000E0CA9">
        <w:t xml:space="preserve"> bilhões de reais por ano</w:t>
      </w:r>
      <w:r w:rsidR="00485D89">
        <w:t>,</w:t>
      </w:r>
      <w:r w:rsidR="00873158">
        <w:t xml:space="preserve"> </w:t>
      </w:r>
      <w:r w:rsidR="0046140F">
        <w:t>equivalente a 10% do PIB da cidade</w:t>
      </w:r>
      <w:r w:rsidR="0005092C">
        <w:t xml:space="preserve"> </w:t>
      </w:r>
      <w:sdt>
        <w:sdtPr>
          <w:id w:val="75261891"/>
          <w:citation/>
        </w:sdtPr>
        <w:sdtContent>
          <w:r w:rsidR="002657EA">
            <w:fldChar w:fldCharType="begin"/>
          </w:r>
          <w:r w:rsidR="002A72E9">
            <w:instrText xml:space="preserve"> CITATION MOR09 \l 1046 </w:instrText>
          </w:r>
          <w:r w:rsidR="002657EA">
            <w:fldChar w:fldCharType="separate"/>
          </w:r>
          <w:r w:rsidR="00727CBB">
            <w:rPr>
              <w:noProof/>
            </w:rPr>
            <w:t>(MORTARIE e EUZÉBIO, 2009)</w:t>
          </w:r>
          <w:r w:rsidR="002657EA">
            <w:rPr>
              <w:noProof/>
            </w:rPr>
            <w:fldChar w:fldCharType="end"/>
          </w:r>
        </w:sdtContent>
      </w:sdt>
      <w:r w:rsidR="00425B44">
        <w:t xml:space="preserve">, </w:t>
      </w:r>
      <w:r w:rsidR="00485D89">
        <w:t xml:space="preserve">e superior ao PIB da Paraíba - 18ª posição no ranking de PIB dos estados </w:t>
      </w:r>
      <w:r w:rsidR="00485D89" w:rsidRPr="00EF7B8A">
        <w:t xml:space="preserve">nacionais </w:t>
      </w:r>
      <w:sdt>
        <w:sdtPr>
          <w:id w:val="75261892"/>
          <w:citation/>
        </w:sdtPr>
        <w:sdtContent>
          <w:r w:rsidR="002657EA">
            <w:fldChar w:fldCharType="begin"/>
          </w:r>
          <w:r w:rsidR="002A72E9">
            <w:instrText xml:space="preserve"> CITATION IBG09 \l 1046 </w:instrText>
          </w:r>
          <w:r w:rsidR="002657EA">
            <w:fldChar w:fldCharType="separate"/>
          </w:r>
          <w:r w:rsidR="00727CBB">
            <w:rPr>
              <w:noProof/>
            </w:rPr>
            <w:t>(IBGE, 2009)</w:t>
          </w:r>
          <w:r w:rsidR="002657EA">
            <w:rPr>
              <w:noProof/>
            </w:rPr>
            <w:fldChar w:fldCharType="end"/>
          </w:r>
        </w:sdtContent>
      </w:sdt>
      <w:r w:rsidR="00425B44">
        <w:t>.</w:t>
      </w:r>
    </w:p>
    <w:p w:rsidR="002A21DD" w:rsidRDefault="002A21DD">
      <w:pPr>
        <w:spacing w:line="276" w:lineRule="auto"/>
        <w:jc w:val="left"/>
      </w:pPr>
      <w:r>
        <w:br w:type="page"/>
      </w:r>
    </w:p>
    <w:p w:rsidR="00676AAA" w:rsidRDefault="00676AAA" w:rsidP="00E84CFB">
      <w:pPr>
        <w:pStyle w:val="Ttulo1"/>
        <w:spacing w:line="360" w:lineRule="auto"/>
      </w:pPr>
      <w:bookmarkStart w:id="41" w:name="_Toc338698111"/>
      <w:r w:rsidRPr="00A2570A">
        <w:lastRenderedPageBreak/>
        <w:t>OBJETIVOS</w:t>
      </w:r>
      <w:bookmarkEnd w:id="41"/>
    </w:p>
    <w:p w:rsidR="00566BF7" w:rsidRPr="00566BF7" w:rsidRDefault="00566BF7" w:rsidP="00E84CFB">
      <w:pPr>
        <w:pStyle w:val="Ttulo2"/>
        <w:spacing w:after="240" w:line="360" w:lineRule="auto"/>
      </w:pPr>
      <w:bookmarkStart w:id="42" w:name="_Toc338698112"/>
      <w:r>
        <w:t>OBJETIVO GERAL</w:t>
      </w:r>
      <w:bookmarkEnd w:id="42"/>
    </w:p>
    <w:p w:rsidR="00566BF7" w:rsidRDefault="005B4F24" w:rsidP="007E15E3">
      <w:r>
        <w:t xml:space="preserve">Propor </w:t>
      </w:r>
      <w:r w:rsidR="001A1965">
        <w:t xml:space="preserve">um </w:t>
      </w:r>
      <w:r>
        <w:t xml:space="preserve">modelo de requisição de taxis </w:t>
      </w:r>
      <w:r w:rsidR="001A1965">
        <w:t>que permita a aproximação de taxistas e usuários</w:t>
      </w:r>
      <w:r>
        <w:t xml:space="preserve"> de forma </w:t>
      </w:r>
      <w:r w:rsidRPr="007E15E3">
        <w:t>a</w:t>
      </w:r>
      <w:r w:rsidR="001A1965" w:rsidRPr="007E15E3">
        <w:t xml:space="preserve"> melhora</w:t>
      </w:r>
      <w:r w:rsidRPr="007E15E3">
        <w:t>r</w:t>
      </w:r>
      <w:r w:rsidR="001A1965" w:rsidRPr="007E15E3">
        <w:t xml:space="preserve"> a qualidade de atendimento</w:t>
      </w:r>
      <w:r w:rsidR="00775580">
        <w:t>, através da organização das requisições por meio de serviços baseados em localização, diminuindo o tempo de espera em no mínimo 20%.</w:t>
      </w:r>
    </w:p>
    <w:p w:rsidR="001A1965" w:rsidRDefault="001A1965" w:rsidP="00E84CFB">
      <w:pPr>
        <w:spacing w:after="0" w:line="360" w:lineRule="auto"/>
      </w:pPr>
    </w:p>
    <w:p w:rsidR="00344120" w:rsidRDefault="00566BF7" w:rsidP="00E84CFB">
      <w:pPr>
        <w:pStyle w:val="Ttulo2"/>
        <w:spacing w:after="240" w:line="360" w:lineRule="auto"/>
      </w:pPr>
      <w:bookmarkStart w:id="43" w:name="_Toc338698113"/>
      <w:r>
        <w:t>OBJETIVO</w:t>
      </w:r>
      <w:r w:rsidR="0053710E">
        <w:t>S</w:t>
      </w:r>
      <w:r>
        <w:t xml:space="preserve"> ESPECÍFICO</w:t>
      </w:r>
      <w:r w:rsidR="0053710E">
        <w:t>S</w:t>
      </w:r>
      <w:bookmarkEnd w:id="43"/>
    </w:p>
    <w:p w:rsidR="001A1965" w:rsidRDefault="00775580" w:rsidP="00775580">
      <w:pPr>
        <w:spacing w:after="0"/>
      </w:pPr>
      <w:r>
        <w:t>O trabalho tem</w:t>
      </w:r>
      <w:r w:rsidR="003B3CD3">
        <w:t xml:space="preserve"> como objetivos </w:t>
      </w:r>
      <w:r w:rsidR="00F8760B">
        <w:t>específicos</w:t>
      </w:r>
      <w:r w:rsidR="003B3CD3">
        <w:t>:</w:t>
      </w:r>
    </w:p>
    <w:p w:rsidR="00CC443A" w:rsidRDefault="003B3CD3" w:rsidP="00CC443A">
      <w:pPr>
        <w:pStyle w:val="PargrafodaLista"/>
        <w:numPr>
          <w:ilvl w:val="0"/>
          <w:numId w:val="11"/>
        </w:numPr>
      </w:pPr>
      <w:r>
        <w:t>Aumentar a taxa de ocupação dos taxis e reduzir o número de quilômetros percorridos sem passageiros;</w:t>
      </w:r>
    </w:p>
    <w:p w:rsidR="00CC443A" w:rsidRDefault="005B4F24" w:rsidP="00CC443A">
      <w:pPr>
        <w:pStyle w:val="PargrafodaLista"/>
        <w:numPr>
          <w:ilvl w:val="0"/>
          <w:numId w:val="11"/>
        </w:numPr>
      </w:pPr>
      <w:r>
        <w:t>Integrar diferentes serviços de requisição de taxi;</w:t>
      </w:r>
    </w:p>
    <w:p w:rsidR="00CC443A" w:rsidRDefault="005B4F24" w:rsidP="00CC443A">
      <w:pPr>
        <w:pStyle w:val="PargrafodaLista"/>
        <w:numPr>
          <w:ilvl w:val="0"/>
          <w:numId w:val="11"/>
        </w:numPr>
      </w:pPr>
      <w:r>
        <w:t>Realizar r</w:t>
      </w:r>
      <w:r w:rsidR="003B3CD3">
        <w:t xml:space="preserve">astreamento </w:t>
      </w:r>
      <w:r>
        <w:t>dos veículos</w:t>
      </w:r>
      <w:r w:rsidR="003B3CD3">
        <w:t xml:space="preserve">, aumentando a segurança de passageiros e </w:t>
      </w:r>
      <w:r>
        <w:t>motoristas</w:t>
      </w:r>
      <w:r w:rsidR="003B3CD3">
        <w:t>;</w:t>
      </w:r>
    </w:p>
    <w:p w:rsidR="00CC443A" w:rsidRDefault="003B3CD3" w:rsidP="00CC443A">
      <w:pPr>
        <w:pStyle w:val="PargrafodaLista"/>
        <w:numPr>
          <w:ilvl w:val="0"/>
          <w:numId w:val="11"/>
        </w:numPr>
      </w:pPr>
      <w:r>
        <w:t>Coleta</w:t>
      </w:r>
      <w:r w:rsidR="005B4F24">
        <w:t>r</w:t>
      </w:r>
      <w:r>
        <w:t xml:space="preserve"> informações sobre atendimento, tempo de espera, pontos c</w:t>
      </w:r>
      <w:r w:rsidR="00F8760B">
        <w:t>om maior número de requisições</w:t>
      </w:r>
      <w:r>
        <w:t>, de modo a aumentar a eficiência desse tipo de transporte;</w:t>
      </w:r>
    </w:p>
    <w:p w:rsidR="00D42863" w:rsidRDefault="00D42863" w:rsidP="00CC443A">
      <w:pPr>
        <w:pStyle w:val="PargrafodaLista"/>
        <w:numPr>
          <w:ilvl w:val="0"/>
          <w:numId w:val="11"/>
        </w:numPr>
      </w:pPr>
      <w:r>
        <w:t>Coletar, estatisticamente, informações de trânsito e tráfego;</w:t>
      </w:r>
    </w:p>
    <w:p w:rsidR="004C2011" w:rsidRDefault="004C2011" w:rsidP="00E84CFB">
      <w:pPr>
        <w:spacing w:line="360" w:lineRule="auto"/>
      </w:pPr>
    </w:p>
    <w:p w:rsidR="005B4F24" w:rsidRDefault="005B4F24" w:rsidP="00E84CFB">
      <w:pPr>
        <w:spacing w:line="360" w:lineRule="auto"/>
      </w:pPr>
    </w:p>
    <w:p w:rsidR="00ED51ED" w:rsidRDefault="00ED51ED" w:rsidP="00E84CFB">
      <w:pPr>
        <w:pStyle w:val="Ttulo1"/>
        <w:spacing w:line="360" w:lineRule="auto"/>
      </w:pPr>
      <w:bookmarkStart w:id="44" w:name="_Toc338698114"/>
      <w:r>
        <w:lastRenderedPageBreak/>
        <w:t>REFERENCIAL TEÓRICO</w:t>
      </w:r>
      <w:bookmarkEnd w:id="44"/>
    </w:p>
    <w:p w:rsidR="005B656F" w:rsidRPr="005B656F" w:rsidRDefault="005B656F" w:rsidP="00E84CFB">
      <w:pPr>
        <w:pStyle w:val="Ttulo2"/>
        <w:spacing w:after="240" w:line="360" w:lineRule="auto"/>
      </w:pPr>
      <w:bookmarkStart w:id="45" w:name="_Toc338698115"/>
      <w:r>
        <w:t>SERVIÇOS BASEADOS EM LOCALIZAÇÃO</w:t>
      </w:r>
      <w:bookmarkEnd w:id="45"/>
    </w:p>
    <w:p w:rsidR="00C030B8" w:rsidRDefault="00D36CED" w:rsidP="003B005B">
      <w:r w:rsidRPr="00C030B8">
        <w:t xml:space="preserve">Os serviços de taxis estão </w:t>
      </w:r>
      <w:r w:rsidR="006B0690" w:rsidRPr="00C030B8">
        <w:t xml:space="preserve">presentes </w:t>
      </w:r>
      <w:r w:rsidRPr="00C030B8">
        <w:t xml:space="preserve">em diferentes </w:t>
      </w:r>
      <w:r w:rsidR="006B0690" w:rsidRPr="00C030B8">
        <w:t>localidades</w:t>
      </w:r>
      <w:r w:rsidRPr="00C030B8">
        <w:t xml:space="preserve"> mundiais. Grandes </w:t>
      </w:r>
      <w:r w:rsidR="006C1038" w:rsidRPr="00C030B8">
        <w:t>centros</w:t>
      </w:r>
      <w:r w:rsidRPr="00C030B8">
        <w:t xml:space="preserve"> contam</w:t>
      </w:r>
      <w:r w:rsidR="006C1038" w:rsidRPr="00C030B8">
        <w:t>, normalmente,</w:t>
      </w:r>
      <w:r w:rsidRPr="00C030B8">
        <w:t xml:space="preserve"> com um a </w:t>
      </w:r>
      <w:r w:rsidR="00A250A8" w:rsidRPr="00C030B8">
        <w:t>infra</w:t>
      </w:r>
      <w:r w:rsidR="008326C6" w:rsidRPr="00C030B8">
        <w:t>-</w:t>
      </w:r>
      <w:r w:rsidR="00A250A8" w:rsidRPr="00C030B8">
        <w:t>estrutura</w:t>
      </w:r>
      <w:r w:rsidRPr="00C030B8">
        <w:t xml:space="preserve"> desses serviços, a fim de atender à demanda populacional e aos turistas, que passeiam ou realizam negócios </w:t>
      </w:r>
      <w:r w:rsidR="006C1038" w:rsidRPr="00C030B8">
        <w:t>nessas</w:t>
      </w:r>
      <w:r w:rsidRPr="00C030B8">
        <w:t xml:space="preserve"> cidades.</w:t>
      </w:r>
    </w:p>
    <w:p w:rsidR="00C030B8" w:rsidRPr="003B005B" w:rsidRDefault="00E80801" w:rsidP="003B005B">
      <w:pPr>
        <w:ind w:firstLine="708"/>
      </w:pPr>
      <w:r w:rsidRPr="00C030B8">
        <w:t xml:space="preserve">Devido à sua abrangência, os serviços de taxi são estudados sobre diferentes óticas e em diferentes contextos, a fim de aumentar sua capacidade operacional. </w:t>
      </w:r>
      <w:r w:rsidR="00EF4912" w:rsidRPr="00C030B8">
        <w:t>Em muitas localida</w:t>
      </w:r>
      <w:r w:rsidR="00823813" w:rsidRPr="00C030B8">
        <w:t>des, o transporte por taxi já é in</w:t>
      </w:r>
      <w:r w:rsidR="00EF4912" w:rsidRPr="00C030B8">
        <w:t xml:space="preserve">suficiente para atender a demanda, </w:t>
      </w:r>
      <w:r w:rsidR="00E1330D">
        <w:t>com o número atual</w:t>
      </w:r>
      <w:r w:rsidR="00EF4912" w:rsidRPr="00C030B8">
        <w:t xml:space="preserve"> de veículos. Desse modo, a concentração de estudos</w:t>
      </w:r>
      <w:r w:rsidR="009B181F" w:rsidRPr="00C030B8">
        <w:t>, normalmente,</w:t>
      </w:r>
      <w:r w:rsidR="00EF4912" w:rsidRPr="00C030B8">
        <w:t xml:space="preserve"> tem como </w:t>
      </w:r>
      <w:r w:rsidR="00144779" w:rsidRPr="00C030B8">
        <w:t>objetivo mel</w:t>
      </w:r>
      <w:r w:rsidR="00E1330D">
        <w:t>horar a eficiência dos serviços</w:t>
      </w:r>
      <w:r w:rsidR="0005092C">
        <w:t xml:space="preserve"> – em geral pouco satisfatória - </w:t>
      </w:r>
      <w:r w:rsidR="00E1330D">
        <w:t xml:space="preserve">sem aumentar </w:t>
      </w:r>
      <w:r w:rsidR="00144779" w:rsidRPr="00C030B8">
        <w:t>custos</w:t>
      </w:r>
      <w:r w:rsidR="0005092C">
        <w:t xml:space="preserve"> </w:t>
      </w:r>
      <w:sdt>
        <w:sdtPr>
          <w:id w:val="75261894"/>
          <w:citation/>
        </w:sdtPr>
        <w:sdtContent>
          <w:r w:rsidR="002657EA" w:rsidRPr="003B005B">
            <w:fldChar w:fldCharType="begin"/>
          </w:r>
          <w:r w:rsidR="002A72E9" w:rsidRPr="003B005B">
            <w:instrText xml:space="preserve"> CITATION CHE09 \l 1046 </w:instrText>
          </w:r>
          <w:r w:rsidR="002657EA" w:rsidRPr="003B005B">
            <w:fldChar w:fldCharType="separate"/>
          </w:r>
          <w:r w:rsidR="00727CBB">
            <w:rPr>
              <w:noProof/>
            </w:rPr>
            <w:t>(CHENG e QU, 2009)</w:t>
          </w:r>
          <w:r w:rsidR="002657EA" w:rsidRPr="003B005B">
            <w:rPr>
              <w:noProof/>
            </w:rPr>
            <w:fldChar w:fldCharType="end"/>
          </w:r>
        </w:sdtContent>
      </w:sdt>
      <w:r w:rsidR="00921323" w:rsidRPr="003B005B">
        <w:t>.</w:t>
      </w:r>
    </w:p>
    <w:p w:rsidR="00C030B8" w:rsidRDefault="00DD418B" w:rsidP="00836BC0">
      <w:pPr>
        <w:ind w:firstLine="708"/>
      </w:pPr>
      <w:r>
        <w:t>O uso de sistemas de despacho de veículos possui</w:t>
      </w:r>
      <w:r w:rsidR="00836BC0">
        <w:t xml:space="preserve"> bons resultados práticos</w:t>
      </w:r>
      <w:r w:rsidR="003B01E7">
        <w:t xml:space="preserve"> em locais onde foram implantados</w:t>
      </w:r>
      <w:r>
        <w:t xml:space="preserve">, melhorando a </w:t>
      </w:r>
      <w:r w:rsidR="00836BC0">
        <w:t xml:space="preserve">eficiência operacional de taxis em grandes cidades </w:t>
      </w:r>
      <w:sdt>
        <w:sdtPr>
          <w:id w:val="8800003"/>
          <w:citation/>
        </w:sdtPr>
        <w:sdtContent>
          <w:fldSimple w:instr=" CITATION FLE04 \l 1046 ">
            <w:r w:rsidR="00727CBB">
              <w:rPr>
                <w:noProof/>
              </w:rPr>
              <w:t>(FLEISCHMANN, GNUTZMANN e SANDVOß, 2004)</w:t>
            </w:r>
          </w:fldSimple>
        </w:sdtContent>
      </w:sdt>
      <w:r w:rsidR="00836BC0">
        <w:t xml:space="preserve"> </w:t>
      </w:r>
      <w:sdt>
        <w:sdtPr>
          <w:id w:val="8800004"/>
          <w:citation/>
        </w:sdtPr>
        <w:sdtContent>
          <w:fldSimple w:instr=" CITATION LIA09 \l 1046 ">
            <w:r w:rsidR="00727CBB">
              <w:rPr>
                <w:noProof/>
              </w:rPr>
              <w:t>(LIAO, 2009)</w:t>
            </w:r>
          </w:fldSimple>
        </w:sdtContent>
      </w:sdt>
      <w:r w:rsidR="00836BC0">
        <w:t xml:space="preserve">. Em geral esses sistemas possuem um </w:t>
      </w:r>
      <w:r w:rsidR="00AF08FA" w:rsidRPr="00C030B8">
        <w:t>ponto principal, o OFMS (</w:t>
      </w:r>
      <w:r w:rsidR="00AF08FA" w:rsidRPr="00C030B8">
        <w:rPr>
          <w:i/>
        </w:rPr>
        <w:t>Order</w:t>
      </w:r>
      <w:r w:rsidR="006A262A" w:rsidRPr="00C030B8">
        <w:rPr>
          <w:i/>
        </w:rPr>
        <w:t xml:space="preserve"> </w:t>
      </w:r>
      <w:r w:rsidR="00AF08FA" w:rsidRPr="00C030B8">
        <w:rPr>
          <w:i/>
        </w:rPr>
        <w:t>Fleet</w:t>
      </w:r>
      <w:r w:rsidR="006A262A" w:rsidRPr="00C030B8">
        <w:rPr>
          <w:i/>
        </w:rPr>
        <w:t xml:space="preserve"> </w:t>
      </w:r>
      <w:r w:rsidR="00AF08FA" w:rsidRPr="00C030B8">
        <w:rPr>
          <w:i/>
        </w:rPr>
        <w:t>and Management System</w:t>
      </w:r>
      <w:r w:rsidR="00AF08FA" w:rsidRPr="00C030B8">
        <w:t>), responsável por gerenciar veículos e o fluxo de requisições de atendimento</w:t>
      </w:r>
      <w:r w:rsidR="00AA0B5A" w:rsidRPr="00C030B8">
        <w:t xml:space="preserve"> </w:t>
      </w:r>
      <w:sdt>
        <w:sdtPr>
          <w:id w:val="87745094"/>
          <w:citation/>
        </w:sdtPr>
        <w:sdtContent>
          <w:r w:rsidR="002657EA" w:rsidRPr="00C030B8">
            <w:fldChar w:fldCharType="begin"/>
          </w:r>
          <w:r w:rsidR="002A72E9" w:rsidRPr="00C030B8">
            <w:instrText xml:space="preserve"> CITATION FLE04 \l 1046 </w:instrText>
          </w:r>
          <w:r w:rsidR="002657EA" w:rsidRPr="00C030B8">
            <w:fldChar w:fldCharType="separate"/>
          </w:r>
          <w:r w:rsidR="00727CBB">
            <w:rPr>
              <w:noProof/>
            </w:rPr>
            <w:t>(FLEISCHMANN, GNUTZMANN e SANDVOß, 2004)</w:t>
          </w:r>
          <w:r w:rsidR="002657EA" w:rsidRPr="00C030B8">
            <w:rPr>
              <w:noProof/>
            </w:rPr>
            <w:fldChar w:fldCharType="end"/>
          </w:r>
        </w:sdtContent>
      </w:sdt>
      <w:r w:rsidR="00AF08FA" w:rsidRPr="00C030B8">
        <w:t>. Esse serviço controla todas as requisições e escolhe o responsável por cada atendimento, minimizando custos e o tempo de espera,</w:t>
      </w:r>
      <w:r w:rsidR="006A262A" w:rsidRPr="00C030B8">
        <w:t xml:space="preserve"> </w:t>
      </w:r>
      <w:r w:rsidR="00232406" w:rsidRPr="00C030B8">
        <w:t>além d</w:t>
      </w:r>
      <w:r w:rsidR="00AF08FA" w:rsidRPr="00C030B8">
        <w:t xml:space="preserve">e </w:t>
      </w:r>
      <w:r w:rsidR="00232406" w:rsidRPr="00C030B8">
        <w:t>maximizar</w:t>
      </w:r>
      <w:r w:rsidR="006A262A" w:rsidRPr="00C030B8">
        <w:t xml:space="preserve"> </w:t>
      </w:r>
      <w:r w:rsidR="00AF08FA" w:rsidRPr="00C030B8">
        <w:t>a eficiência e a abrangência no atendimento.</w:t>
      </w:r>
    </w:p>
    <w:p w:rsidR="00AF08FA" w:rsidRPr="00C030B8" w:rsidRDefault="00AF08FA" w:rsidP="00C030B8">
      <w:pPr>
        <w:ind w:firstLine="708"/>
      </w:pPr>
      <w:r w:rsidRPr="00C030B8">
        <w:lastRenderedPageBreak/>
        <w:t>Para apresentarem bons resultados, sistemas OFMS devem ter algumas características e objetivos, a fim de garantir a qualidade de resposta às requisições. São características fundamentais dos sistemas OFMS:</w:t>
      </w:r>
    </w:p>
    <w:p w:rsidR="00AF08FA" w:rsidRPr="001B4985" w:rsidRDefault="00AF08FA" w:rsidP="00C030B8">
      <w:pPr>
        <w:pStyle w:val="PargrafodaLista"/>
        <w:numPr>
          <w:ilvl w:val="0"/>
          <w:numId w:val="2"/>
        </w:numPr>
        <w:spacing w:after="120"/>
      </w:pPr>
      <w:r w:rsidRPr="001B4985">
        <w:t>Calculo de menor rota com menor quantidade de dados, reduzindo o processamento</w:t>
      </w:r>
      <w:r>
        <w:t>;</w:t>
      </w:r>
    </w:p>
    <w:p w:rsidR="00AF08FA" w:rsidRPr="001B4985" w:rsidRDefault="00AF08FA" w:rsidP="00C030B8">
      <w:pPr>
        <w:pStyle w:val="PargrafodaLista"/>
        <w:numPr>
          <w:ilvl w:val="0"/>
          <w:numId w:val="2"/>
        </w:numPr>
        <w:spacing w:after="120"/>
      </w:pPr>
      <w:r w:rsidRPr="001B4985">
        <w:t>Objetividade do sistema (diminuir tempo de atendimento, aumentar a taxa de ocupaçã</w:t>
      </w:r>
      <w:r w:rsidR="000B5C71">
        <w:t>o, obter o serviço mais próximo</w:t>
      </w:r>
      <w:r w:rsidRPr="001B4985">
        <w:t>)</w:t>
      </w:r>
      <w:r>
        <w:t>;</w:t>
      </w:r>
    </w:p>
    <w:p w:rsidR="000B5C71" w:rsidRDefault="00AF08FA" w:rsidP="000B5C71">
      <w:pPr>
        <w:pStyle w:val="PargrafodaLista"/>
        <w:numPr>
          <w:ilvl w:val="0"/>
          <w:numId w:val="2"/>
        </w:numPr>
        <w:spacing w:after="120"/>
      </w:pPr>
      <w:r w:rsidRPr="001B4985">
        <w:t>Utilização de variáveis e algoritmos que de</w:t>
      </w:r>
      <w:r w:rsidR="00E57FEC">
        <w:t xml:space="preserve">finem bem o sistema, com pesos </w:t>
      </w:r>
      <w:r>
        <w:t>ponderados</w:t>
      </w:r>
      <w:r w:rsidRPr="001B4985">
        <w:t>, de modo a impactar positivamente sobre o resultado final, de acordo com o objetivo</w:t>
      </w:r>
      <w:r>
        <w:t>.</w:t>
      </w:r>
      <w:r w:rsidR="000B5C71" w:rsidRPr="000B5C71">
        <w:t xml:space="preserve"> </w:t>
      </w:r>
    </w:p>
    <w:p w:rsidR="00AF08FA" w:rsidRPr="00836BC0" w:rsidRDefault="006819C7" w:rsidP="000B5C71">
      <w:pPr>
        <w:pStyle w:val="PargrafodaLista"/>
        <w:numPr>
          <w:ilvl w:val="0"/>
          <w:numId w:val="2"/>
        </w:numPr>
        <w:spacing w:after="120"/>
      </w:pPr>
      <w:r>
        <w:t>Filtragem de dados</w:t>
      </w:r>
      <w:r w:rsidR="00836BC0" w:rsidRPr="00836BC0">
        <w:t xml:space="preserve">, </w:t>
      </w:r>
      <w:r w:rsidR="000B5C71" w:rsidRPr="00836BC0">
        <w:t>quando há gr</w:t>
      </w:r>
      <w:r w:rsidR="00836BC0" w:rsidRPr="00836BC0">
        <w:t>ande quantidade de informações.</w:t>
      </w:r>
      <w:r w:rsidR="000B5C71" w:rsidRPr="00836BC0">
        <w:t xml:space="preserve"> O uso de estatísticas, amostragem ou consolidação de dados pode fornecer informações </w:t>
      </w:r>
      <w:r w:rsidR="00836BC0" w:rsidRPr="00836BC0">
        <w:t>importantes</w:t>
      </w:r>
      <w:r w:rsidR="000B5C71" w:rsidRPr="00836BC0">
        <w:t xml:space="preserve">, com custo </w:t>
      </w:r>
      <w:r w:rsidR="00836BC0" w:rsidRPr="00836BC0">
        <w:t xml:space="preserve">de processamento </w:t>
      </w:r>
      <w:r w:rsidR="000B5C71" w:rsidRPr="00836BC0">
        <w:t>menor que a</w:t>
      </w:r>
      <w:r w:rsidR="00836BC0" w:rsidRPr="00836BC0">
        <w:t>quele utilizando a massa total de dados gerados.</w:t>
      </w:r>
    </w:p>
    <w:p w:rsidR="00C030B8" w:rsidRDefault="00AF08FA" w:rsidP="00C030B8">
      <w:pPr>
        <w:ind w:firstLine="708"/>
      </w:pPr>
      <w:r w:rsidRPr="001B4985">
        <w:t xml:space="preserve">Além dessas </w:t>
      </w:r>
      <w:r>
        <w:t>preocupações</w:t>
      </w:r>
      <w:r w:rsidRPr="001B4985">
        <w:t xml:space="preserve"> em relação aos resultados do sistema, um OFMS também deve </w:t>
      </w:r>
      <w:r>
        <w:t>conhecer</w:t>
      </w:r>
      <w:r w:rsidRPr="001B4985">
        <w:t xml:space="preserve"> sua capacidade de processamento de </w:t>
      </w:r>
      <w:r>
        <w:t>dados</w:t>
      </w:r>
      <w:r w:rsidRPr="001B4985">
        <w:t xml:space="preserve"> e tempo de resposta, bem como o número máximo suportado de acessos simultâneos.</w:t>
      </w:r>
    </w:p>
    <w:p w:rsidR="00C030B8" w:rsidRDefault="00AF08FA" w:rsidP="00C030B8">
      <w:pPr>
        <w:ind w:firstLine="708"/>
      </w:pPr>
      <w:r w:rsidRPr="00DD418B">
        <w:t>Recentemente, foi incorporado aos sistemas de despacho, o uso de localizações geográficas, obtidos por meio de rastreadores</w:t>
      </w:r>
      <w:r w:rsidR="00AA0B5A" w:rsidRPr="00DD418B">
        <w:t xml:space="preserve"> </w:t>
      </w:r>
      <w:sdt>
        <w:sdtPr>
          <w:id w:val="38182048"/>
          <w:citation/>
        </w:sdtPr>
        <w:sdtContent>
          <w:r w:rsidR="002657EA" w:rsidRPr="00DD418B">
            <w:fldChar w:fldCharType="begin"/>
          </w:r>
          <w:r w:rsidR="002A72E9" w:rsidRPr="00DD418B">
            <w:instrText xml:space="preserve"> CITATION XUZ05 \l 1046 </w:instrText>
          </w:r>
          <w:r w:rsidR="002657EA" w:rsidRPr="00DD418B">
            <w:fldChar w:fldCharType="separate"/>
          </w:r>
          <w:r w:rsidR="00727CBB">
            <w:rPr>
              <w:noProof/>
            </w:rPr>
            <w:t xml:space="preserve">(XU, YUAN, </w:t>
          </w:r>
          <w:r w:rsidR="00727CBB">
            <w:rPr>
              <w:i/>
              <w:iCs/>
              <w:noProof/>
            </w:rPr>
            <w:t>et al.</w:t>
          </w:r>
          <w:r w:rsidR="00727CBB">
            <w:rPr>
              <w:noProof/>
            </w:rPr>
            <w:t>, 2005)</w:t>
          </w:r>
          <w:r w:rsidR="002657EA" w:rsidRPr="00DD418B">
            <w:rPr>
              <w:noProof/>
            </w:rPr>
            <w:fldChar w:fldCharType="end"/>
          </w:r>
        </w:sdtContent>
      </w:sdt>
      <w:r w:rsidRPr="00DD418B">
        <w:t xml:space="preserve">. Esses dispositivos, apesar de serem estudados há muito tempo, apenas agora passaram a ser utilizados </w:t>
      </w:r>
      <w:r w:rsidR="004B22C7" w:rsidRPr="00DD418B">
        <w:t>na</w:t>
      </w:r>
      <w:r w:rsidRPr="00DD418B">
        <w:t xml:space="preserve"> obtenção </w:t>
      </w:r>
      <w:r w:rsidR="00AB7765" w:rsidRPr="00DD418B">
        <w:t>da</w:t>
      </w:r>
      <w:r w:rsidRPr="00DD418B">
        <w:t xml:space="preserve"> localização de passageiros e taxistas</w:t>
      </w:r>
      <w:r w:rsidR="00AB7765" w:rsidRPr="00DD418B">
        <w:t>.</w:t>
      </w:r>
    </w:p>
    <w:p w:rsidR="007E15E3" w:rsidRDefault="007E15E3" w:rsidP="006819C7">
      <w:pPr>
        <w:ind w:firstLine="709"/>
      </w:pPr>
      <w:r w:rsidRPr="00CC443A">
        <w:t>Através do conhecimento da posição geográfica de um cliente ou usuário, é possível determinar, de forma mais precisa, informações sobre produtos e opções de serviço que interessa</w:t>
      </w:r>
      <w:r>
        <w:t>m</w:t>
      </w:r>
      <w:r w:rsidRPr="00CC443A">
        <w:t xml:space="preserve"> a esse possível consumidor </w:t>
      </w:r>
      <w:sdt>
        <w:sdtPr>
          <w:id w:val="45995352"/>
          <w:citation/>
        </w:sdtPr>
        <w:sdtContent>
          <w:fldSimple w:instr=" CITATION RAO03 \l 1046 ">
            <w:r w:rsidR="00727CBB">
              <w:rPr>
                <w:noProof/>
              </w:rPr>
              <w:t>(RAO e MINAKAKIS, 2003)</w:t>
            </w:r>
          </w:fldSimple>
        </w:sdtContent>
      </w:sdt>
      <w:r w:rsidRPr="00CC443A">
        <w:t xml:space="preserve">. </w:t>
      </w:r>
      <w:r w:rsidRPr="00CC443A">
        <w:lastRenderedPageBreak/>
        <w:t>Segundo</w:t>
      </w:r>
      <w:r w:rsidR="00ED206B">
        <w:t xml:space="preserve"> Jiang e Yao (2006)</w:t>
      </w:r>
      <w:r w:rsidRPr="00CC443A">
        <w:t>, os serviços baseados em localização são centrados nos usuários e seu comportamento, a fim de oferecer s</w:t>
      </w:r>
      <w:r w:rsidR="006819C7">
        <w:t xml:space="preserve">erviços em diferentes situações, como </w:t>
      </w:r>
      <w:r w:rsidRPr="00CC443A">
        <w:t>mapas, rotas de tráfego,</w:t>
      </w:r>
      <w:r>
        <w:t xml:space="preserve"> </w:t>
      </w:r>
      <w:r w:rsidRPr="00CC443A">
        <w:t>serviços</w:t>
      </w:r>
      <w:r>
        <w:t xml:space="preserve"> de localização de compras</w:t>
      </w:r>
      <w:r w:rsidRPr="00CC443A">
        <w:t xml:space="preserve">, entre outros </w:t>
      </w:r>
      <w:sdt>
        <w:sdtPr>
          <w:id w:val="45995353"/>
          <w:citation/>
        </w:sdtPr>
        <w:sdtContent>
          <w:fldSimple w:instr=" CITATION RAO03 \l 1046 ">
            <w:r w:rsidR="00727CBB">
              <w:rPr>
                <w:noProof/>
              </w:rPr>
              <w:t>(RAO e MINAKAKIS, 2003)</w:t>
            </w:r>
          </w:fldSimple>
        </w:sdtContent>
      </w:sdt>
      <w:r w:rsidRPr="00CC443A">
        <w:t>.</w:t>
      </w:r>
    </w:p>
    <w:p w:rsidR="00AF08FA" w:rsidRDefault="00AF08FA" w:rsidP="00C030B8">
      <w:pPr>
        <w:ind w:firstLine="708"/>
      </w:pPr>
      <w:r w:rsidRPr="001B4985">
        <w:t>De acordo com a quantidade de informação sobre localização, é possível escolher o melhor algoritmo a fim de atender a cada requisição de maneira mais eficiente. Em</w:t>
      </w:r>
      <w:r w:rsidR="00ED206B">
        <w:t xml:space="preserve"> Xu, Yuan, </w:t>
      </w:r>
      <w:r w:rsidR="00ED206B" w:rsidRPr="00ED206B">
        <w:rPr>
          <w:i/>
        </w:rPr>
        <w:t>et. al.</w:t>
      </w:r>
      <w:r w:rsidR="00ED206B">
        <w:t xml:space="preserve"> (2005)</w:t>
      </w:r>
      <w:r w:rsidRPr="001B4985">
        <w:t>, temos as possíveis formas de atendimento quando se utiliza um método de localização de passageiros e de taxistas</w:t>
      </w:r>
      <w:r w:rsidR="000E768B">
        <w:t xml:space="preserve">, como podemos ver na </w:t>
      </w:r>
      <w:fldSimple w:instr=" REF _Ref328599440 \h  \* MERGEFORMAT ">
        <w:r w:rsidR="00727CBB" w:rsidRPr="00566BF7">
          <w:t xml:space="preserve">Tabela </w:t>
        </w:r>
        <w:r w:rsidR="00727CBB">
          <w:rPr>
            <w:noProof/>
          </w:rPr>
          <w:t>1</w:t>
        </w:r>
      </w:fldSimple>
      <w:r w:rsidRPr="001B4985">
        <w:t xml:space="preserve">. </w:t>
      </w:r>
    </w:p>
    <w:tbl>
      <w:tblPr>
        <w:tblStyle w:val="Tabelacomgrade"/>
        <w:tblW w:w="0" w:type="auto"/>
        <w:tblInd w:w="108" w:type="dxa"/>
        <w:tblLook w:val="04A0"/>
      </w:tblPr>
      <w:tblGrid>
        <w:gridCol w:w="2977"/>
        <w:gridCol w:w="2713"/>
        <w:gridCol w:w="2846"/>
      </w:tblGrid>
      <w:tr w:rsidR="00AF08FA" w:rsidRPr="00D16E01" w:rsidTr="00D16E01">
        <w:trPr>
          <w:trHeight w:val="340"/>
        </w:trPr>
        <w:tc>
          <w:tcPr>
            <w:tcW w:w="2977" w:type="dxa"/>
            <w:shd w:val="clear" w:color="auto" w:fill="404040" w:themeFill="text1" w:themeFillTint="BF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 xml:space="preserve">Informação de Localização </w:t>
            </w:r>
          </w:p>
        </w:tc>
        <w:tc>
          <w:tcPr>
            <w:tcW w:w="2713" w:type="dxa"/>
            <w:shd w:val="clear" w:color="auto" w:fill="404040" w:themeFill="text1" w:themeFillTint="BF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 xml:space="preserve">Posição Taxi </w:t>
            </w:r>
            <w:r w:rsidR="004B2823"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Desc</w:t>
            </w:r>
            <w:r w:rsidR="00AF08FA"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onhecida</w:t>
            </w:r>
          </w:p>
        </w:tc>
        <w:tc>
          <w:tcPr>
            <w:tcW w:w="2846" w:type="dxa"/>
            <w:shd w:val="clear" w:color="auto" w:fill="404040" w:themeFill="text1" w:themeFillTint="BF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 xml:space="preserve">Posição Taxi </w:t>
            </w:r>
            <w:r w:rsidR="004B2823"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C</w:t>
            </w:r>
            <w:r w:rsidR="00AF08FA" w:rsidRPr="00D16E01"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  <w:t>onhecida</w:t>
            </w:r>
          </w:p>
        </w:tc>
      </w:tr>
      <w:tr w:rsidR="00AF08FA" w:rsidRPr="00D16E01" w:rsidTr="00D16E01">
        <w:trPr>
          <w:trHeight w:val="340"/>
        </w:trPr>
        <w:tc>
          <w:tcPr>
            <w:tcW w:w="2977" w:type="dxa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Posição Passageiro </w:t>
            </w:r>
            <w:r w:rsidR="004B2823" w:rsidRPr="00D16E01">
              <w:rPr>
                <w:rFonts w:asciiTheme="minorHAnsi" w:hAnsiTheme="minorHAnsi" w:cstheme="minorHAnsi"/>
                <w:sz w:val="20"/>
                <w:szCs w:val="20"/>
              </w:rPr>
              <w:t>D</w:t>
            </w:r>
            <w:r w:rsidR="00AF08FA" w:rsidRPr="00D16E01">
              <w:rPr>
                <w:rFonts w:asciiTheme="minorHAnsi" w:hAnsiTheme="minorHAnsi" w:cstheme="minorHAnsi"/>
                <w:sz w:val="20"/>
                <w:szCs w:val="20"/>
              </w:rPr>
              <w:t>esconhecida</w:t>
            </w:r>
          </w:p>
        </w:tc>
        <w:tc>
          <w:tcPr>
            <w:tcW w:w="2713" w:type="dxa"/>
            <w:vAlign w:val="center"/>
          </w:tcPr>
          <w:p w:rsidR="00AF08FA" w:rsidRPr="00D16E01" w:rsidRDefault="00AF08FA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Modo </w:t>
            </w:r>
            <w:r w:rsidRPr="00D16E01">
              <w:rPr>
                <w:rFonts w:asciiTheme="minorHAnsi" w:hAnsiTheme="minorHAnsi" w:cstheme="minorHAnsi"/>
                <w:i/>
                <w:sz w:val="20"/>
                <w:szCs w:val="20"/>
              </w:rPr>
              <w:t>Random</w:t>
            </w:r>
            <w:r w:rsidR="00E129E7" w:rsidRPr="00D16E01">
              <w:rPr>
                <w:rFonts w:asciiTheme="minorHAnsi" w:hAnsiTheme="minorHAnsi" w:cstheme="minorHAnsi"/>
                <w:i/>
                <w:sz w:val="20"/>
                <w:szCs w:val="20"/>
              </w:rPr>
              <w:t xml:space="preserve"> </w:t>
            </w:r>
            <w:r w:rsidRPr="00D16E01">
              <w:rPr>
                <w:rFonts w:asciiTheme="minorHAnsi" w:hAnsiTheme="minorHAnsi" w:cstheme="minorHAnsi"/>
                <w:i/>
                <w:sz w:val="20"/>
                <w:szCs w:val="20"/>
              </w:rPr>
              <w:t>Searching</w:t>
            </w:r>
          </w:p>
        </w:tc>
        <w:tc>
          <w:tcPr>
            <w:tcW w:w="2846" w:type="dxa"/>
            <w:vAlign w:val="center"/>
          </w:tcPr>
          <w:p w:rsidR="00AF08FA" w:rsidRPr="00D16E01" w:rsidRDefault="00AF08FA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Modo </w:t>
            </w:r>
            <w:r w:rsidR="000E768B" w:rsidRPr="00D16E01">
              <w:rPr>
                <w:rFonts w:asciiTheme="minorHAnsi" w:hAnsiTheme="minorHAnsi" w:cstheme="minorHAnsi"/>
                <w:i/>
                <w:sz w:val="20"/>
                <w:szCs w:val="20"/>
              </w:rPr>
              <w:t>Fixed Stop</w:t>
            </w:r>
          </w:p>
        </w:tc>
      </w:tr>
      <w:tr w:rsidR="00AF08FA" w:rsidRPr="00D16E01" w:rsidTr="00D16E01">
        <w:trPr>
          <w:trHeight w:val="340"/>
        </w:trPr>
        <w:tc>
          <w:tcPr>
            <w:tcW w:w="2977" w:type="dxa"/>
            <w:vAlign w:val="center"/>
          </w:tcPr>
          <w:p w:rsidR="00AF08FA" w:rsidRPr="00D16E01" w:rsidRDefault="00E24A1F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Posição Passageiro </w:t>
            </w:r>
            <w:r w:rsidR="004B2823" w:rsidRPr="00D16E01">
              <w:rPr>
                <w:rFonts w:asciiTheme="minorHAnsi" w:hAnsiTheme="minorHAnsi" w:cstheme="minorHAnsi"/>
                <w:sz w:val="20"/>
                <w:szCs w:val="20"/>
              </w:rPr>
              <w:t>C</w:t>
            </w:r>
            <w:r w:rsidR="00AF08FA" w:rsidRPr="00D16E01">
              <w:rPr>
                <w:rFonts w:asciiTheme="minorHAnsi" w:hAnsiTheme="minorHAnsi" w:cstheme="minorHAnsi"/>
                <w:sz w:val="20"/>
                <w:szCs w:val="20"/>
              </w:rPr>
              <w:t>onhecida</w:t>
            </w:r>
          </w:p>
        </w:tc>
        <w:tc>
          <w:tcPr>
            <w:tcW w:w="2713" w:type="dxa"/>
            <w:vAlign w:val="center"/>
          </w:tcPr>
          <w:p w:rsidR="00AF08FA" w:rsidRPr="00D16E01" w:rsidRDefault="00AF08FA" w:rsidP="00D16E01">
            <w:pPr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Modo </w:t>
            </w:r>
            <w:r w:rsidRPr="00D16E01">
              <w:rPr>
                <w:rFonts w:asciiTheme="minorHAnsi" w:hAnsiTheme="minorHAnsi" w:cstheme="minorHAnsi"/>
                <w:i/>
                <w:sz w:val="20"/>
                <w:szCs w:val="20"/>
              </w:rPr>
              <w:t>Broadcasting</w:t>
            </w:r>
          </w:p>
        </w:tc>
        <w:tc>
          <w:tcPr>
            <w:tcW w:w="2846" w:type="dxa"/>
            <w:vAlign w:val="center"/>
          </w:tcPr>
          <w:p w:rsidR="00AF08FA" w:rsidRPr="00D16E01" w:rsidRDefault="000E3B33" w:rsidP="00D16E01">
            <w:pPr>
              <w:keepNext/>
              <w:spacing w:line="276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D16E01">
              <w:rPr>
                <w:rFonts w:asciiTheme="minorHAnsi" w:hAnsiTheme="minorHAnsi" w:cstheme="minorHAnsi"/>
                <w:sz w:val="20"/>
                <w:szCs w:val="20"/>
              </w:rPr>
              <w:t>Modo</w:t>
            </w:r>
            <w:r w:rsidR="00AF08FA" w:rsidRPr="00D16E01">
              <w:rPr>
                <w:rFonts w:asciiTheme="minorHAnsi" w:hAnsiTheme="minorHAnsi" w:cstheme="minorHAnsi"/>
                <w:sz w:val="20"/>
                <w:szCs w:val="20"/>
              </w:rPr>
              <w:t xml:space="preserve"> baseado em GPS</w:t>
            </w:r>
          </w:p>
        </w:tc>
      </w:tr>
    </w:tbl>
    <w:p w:rsidR="00AF08FA" w:rsidRPr="00566BF7" w:rsidRDefault="00AF08FA" w:rsidP="00E84CFB">
      <w:pPr>
        <w:pStyle w:val="Legenda"/>
        <w:spacing w:before="120" w:after="240" w:line="360" w:lineRule="auto"/>
        <w:jc w:val="center"/>
        <w:rPr>
          <w:color w:val="auto"/>
        </w:rPr>
      </w:pPr>
      <w:bookmarkStart w:id="46" w:name="_Ref328599440"/>
      <w:bookmarkStart w:id="47" w:name="_Toc338698153"/>
      <w:r w:rsidRPr="00566BF7">
        <w:rPr>
          <w:color w:val="auto"/>
        </w:rPr>
        <w:t xml:space="preserve">Tabela </w:t>
      </w:r>
      <w:r w:rsidR="002657EA" w:rsidRPr="00566BF7">
        <w:rPr>
          <w:color w:val="auto"/>
        </w:rPr>
        <w:fldChar w:fldCharType="begin"/>
      </w:r>
      <w:r w:rsidRPr="00566BF7">
        <w:rPr>
          <w:color w:val="auto"/>
        </w:rPr>
        <w:instrText xml:space="preserve"> SEQ Tabela \* ARABIC </w:instrText>
      </w:r>
      <w:r w:rsidR="002657EA" w:rsidRPr="00566BF7">
        <w:rPr>
          <w:color w:val="auto"/>
        </w:rPr>
        <w:fldChar w:fldCharType="separate"/>
      </w:r>
      <w:r w:rsidR="00727CBB">
        <w:rPr>
          <w:noProof/>
          <w:color w:val="auto"/>
        </w:rPr>
        <w:t>1</w:t>
      </w:r>
      <w:r w:rsidR="002657EA" w:rsidRPr="00566BF7">
        <w:rPr>
          <w:color w:val="auto"/>
        </w:rPr>
        <w:fldChar w:fldCharType="end"/>
      </w:r>
      <w:bookmarkEnd w:id="46"/>
      <w:r w:rsidRPr="00566BF7">
        <w:rPr>
          <w:color w:val="auto"/>
        </w:rPr>
        <w:t xml:space="preserve">: </w:t>
      </w:r>
      <w:r w:rsidR="00835AE0">
        <w:rPr>
          <w:color w:val="auto"/>
        </w:rPr>
        <w:t>M</w:t>
      </w:r>
      <w:r w:rsidRPr="00566BF7">
        <w:rPr>
          <w:color w:val="auto"/>
        </w:rPr>
        <w:t xml:space="preserve">odos de despacho de taxi (adaptado de </w:t>
      </w:r>
      <w:sdt>
        <w:sdtPr>
          <w:rPr>
            <w:color w:val="auto"/>
          </w:rPr>
          <w:id w:val="59909160"/>
          <w:citation/>
        </w:sdtPr>
        <w:sdtContent>
          <w:r w:rsidR="002657EA">
            <w:rPr>
              <w:color w:val="auto"/>
            </w:rPr>
            <w:fldChar w:fldCharType="begin"/>
          </w:r>
          <w:r w:rsidR="00020F78">
            <w:rPr>
              <w:color w:val="auto"/>
            </w:rPr>
            <w:instrText xml:space="preserve"> CITATION XUZ05 \l 1046 </w:instrText>
          </w:r>
          <w:r w:rsidR="002657EA">
            <w:rPr>
              <w:color w:val="auto"/>
            </w:rPr>
            <w:fldChar w:fldCharType="separate"/>
          </w:r>
          <w:r w:rsidR="00727CBB" w:rsidRPr="00727CBB">
            <w:rPr>
              <w:noProof/>
              <w:color w:val="auto"/>
            </w:rPr>
            <w:t xml:space="preserve">(XU, YUAN, </w:t>
          </w:r>
          <w:r w:rsidR="00727CBB" w:rsidRPr="00727CBB">
            <w:rPr>
              <w:i/>
              <w:iCs/>
              <w:noProof/>
              <w:color w:val="auto"/>
            </w:rPr>
            <w:t>et al.</w:t>
          </w:r>
          <w:r w:rsidR="00727CBB" w:rsidRPr="00727CBB">
            <w:rPr>
              <w:noProof/>
              <w:color w:val="auto"/>
            </w:rPr>
            <w:t>, 2005)</w:t>
          </w:r>
          <w:r w:rsidR="002657EA">
            <w:rPr>
              <w:color w:val="auto"/>
            </w:rPr>
            <w:fldChar w:fldCharType="end"/>
          </w:r>
        </w:sdtContent>
      </w:sdt>
      <w:r w:rsidR="00020F78">
        <w:rPr>
          <w:color w:val="auto"/>
        </w:rPr>
        <w:t>)</w:t>
      </w:r>
      <w:bookmarkEnd w:id="47"/>
    </w:p>
    <w:p w:rsidR="00C030B8" w:rsidRDefault="00AF08FA" w:rsidP="00C030B8">
      <w:pPr>
        <w:ind w:firstLine="708"/>
        <w:rPr>
          <w:szCs w:val="24"/>
        </w:rPr>
      </w:pPr>
      <w:r w:rsidRPr="00C030B8">
        <w:rPr>
          <w:szCs w:val="24"/>
        </w:rPr>
        <w:t xml:space="preserve">O método de trabalho </w:t>
      </w:r>
      <w:r w:rsidRPr="00C030B8">
        <w:rPr>
          <w:i/>
          <w:szCs w:val="24"/>
        </w:rPr>
        <w:t>Random</w:t>
      </w:r>
      <w:r w:rsidR="00AB7765" w:rsidRPr="00C030B8">
        <w:rPr>
          <w:i/>
          <w:szCs w:val="24"/>
        </w:rPr>
        <w:t xml:space="preserve"> </w:t>
      </w:r>
      <w:r w:rsidRPr="00C030B8">
        <w:rPr>
          <w:i/>
          <w:szCs w:val="24"/>
        </w:rPr>
        <w:t>Serching</w:t>
      </w:r>
      <w:r w:rsidRPr="00C030B8">
        <w:rPr>
          <w:szCs w:val="24"/>
        </w:rPr>
        <w:t xml:space="preserve"> é aquele em que um passageiro espera por taxi em qualquer local na rua, enquanto o taxista se movimenta com seu veículo. Ambos desconhecem a posição do outro e a requisição é feita quando se encontram. No método </w:t>
      </w:r>
      <w:r w:rsidRPr="00C030B8">
        <w:rPr>
          <w:i/>
          <w:szCs w:val="24"/>
        </w:rPr>
        <w:t>Fixed Stop</w:t>
      </w:r>
      <w:r w:rsidRPr="00C030B8">
        <w:rPr>
          <w:szCs w:val="24"/>
        </w:rPr>
        <w:t>, o taxista espera por clientes em um ponto de taxi e o usuário caminha até ele</w:t>
      </w:r>
      <w:r w:rsidR="00AA0B5A" w:rsidRPr="00C030B8">
        <w:rPr>
          <w:szCs w:val="24"/>
        </w:rPr>
        <w:t xml:space="preserve"> </w:t>
      </w:r>
      <w:sdt>
        <w:sdtPr>
          <w:rPr>
            <w:szCs w:val="24"/>
          </w:rPr>
          <w:id w:val="59906705"/>
          <w:citation/>
        </w:sdtPr>
        <w:sdtContent>
          <w:r w:rsidR="002657EA" w:rsidRPr="00C030B8">
            <w:rPr>
              <w:szCs w:val="24"/>
            </w:rPr>
            <w:fldChar w:fldCharType="begin"/>
          </w:r>
          <w:r w:rsidR="0060295B" w:rsidRPr="00C030B8">
            <w:rPr>
              <w:szCs w:val="24"/>
            </w:rPr>
            <w:instrText xml:space="preserve"> CITATION XUZ05 \l 1046 </w:instrText>
          </w:r>
          <w:r w:rsidR="002657EA" w:rsidRPr="00C030B8">
            <w:rPr>
              <w:szCs w:val="24"/>
            </w:rPr>
            <w:fldChar w:fldCharType="separate"/>
          </w:r>
          <w:r w:rsidR="00727CBB" w:rsidRPr="00727CBB">
            <w:rPr>
              <w:noProof/>
              <w:szCs w:val="24"/>
            </w:rPr>
            <w:t xml:space="preserve">(XU, YUAN, </w:t>
          </w:r>
          <w:r w:rsidR="00727CBB" w:rsidRPr="00727CBB">
            <w:rPr>
              <w:i/>
              <w:iCs/>
              <w:noProof/>
              <w:szCs w:val="24"/>
            </w:rPr>
            <w:t>et al.</w:t>
          </w:r>
          <w:r w:rsidR="00727CBB" w:rsidRPr="00727CBB">
            <w:rPr>
              <w:noProof/>
              <w:szCs w:val="24"/>
            </w:rPr>
            <w:t>, 2005)</w:t>
          </w:r>
          <w:r w:rsidR="002657EA" w:rsidRPr="00C030B8">
            <w:rPr>
              <w:szCs w:val="24"/>
            </w:rPr>
            <w:fldChar w:fldCharType="end"/>
          </w:r>
        </w:sdtContent>
      </w:sdt>
      <w:r w:rsidRPr="00C030B8">
        <w:rPr>
          <w:szCs w:val="24"/>
        </w:rPr>
        <w:t xml:space="preserve">. </w:t>
      </w:r>
    </w:p>
    <w:p w:rsidR="00C030B8" w:rsidRDefault="00AF08FA" w:rsidP="00C030B8">
      <w:pPr>
        <w:ind w:firstLine="708"/>
        <w:rPr>
          <w:szCs w:val="24"/>
        </w:rPr>
      </w:pPr>
      <w:r w:rsidRPr="00C030B8">
        <w:rPr>
          <w:szCs w:val="24"/>
        </w:rPr>
        <w:t>O modo baseado em GPS (</w:t>
      </w:r>
      <w:r w:rsidRPr="00C030B8">
        <w:rPr>
          <w:i/>
          <w:szCs w:val="24"/>
        </w:rPr>
        <w:t>GPS-based</w:t>
      </w:r>
      <w:r w:rsidR="00AA0B5A" w:rsidRPr="00C030B8">
        <w:rPr>
          <w:i/>
          <w:szCs w:val="24"/>
        </w:rPr>
        <w:t xml:space="preserve"> </w:t>
      </w:r>
      <w:r w:rsidRPr="00C030B8">
        <w:rPr>
          <w:i/>
          <w:szCs w:val="24"/>
        </w:rPr>
        <w:t>mode</w:t>
      </w:r>
      <w:r w:rsidRPr="00C030B8">
        <w:rPr>
          <w:szCs w:val="24"/>
        </w:rPr>
        <w:t>) é o méto</w:t>
      </w:r>
      <w:r w:rsidR="003E6AD3" w:rsidRPr="00C030B8">
        <w:rPr>
          <w:szCs w:val="24"/>
        </w:rPr>
        <w:t xml:space="preserve">do no qual </w:t>
      </w:r>
      <w:r w:rsidR="00907DAD" w:rsidRPr="00C030B8">
        <w:rPr>
          <w:szCs w:val="24"/>
        </w:rPr>
        <w:t xml:space="preserve">se </w:t>
      </w:r>
      <w:r w:rsidRPr="00C030B8">
        <w:rPr>
          <w:szCs w:val="24"/>
        </w:rPr>
        <w:t>sabe a posição geográfica dos taxistas e, quando uma requisição é feita à central, o taxi (ou o conjunto de taxis) mais pr</w:t>
      </w:r>
      <w:r w:rsidR="00F4516F">
        <w:rPr>
          <w:szCs w:val="24"/>
        </w:rPr>
        <w:t>óximo ao cliente é requisitado para</w:t>
      </w:r>
      <w:r w:rsidRPr="00C030B8">
        <w:rPr>
          <w:szCs w:val="24"/>
        </w:rPr>
        <w:t xml:space="preserve"> atender a demanda. O modo baseado em GPS substitui o modo </w:t>
      </w:r>
      <w:r w:rsidRPr="00C030B8">
        <w:rPr>
          <w:i/>
          <w:szCs w:val="24"/>
        </w:rPr>
        <w:t>broadcasting</w:t>
      </w:r>
      <w:r w:rsidRPr="00C030B8">
        <w:rPr>
          <w:szCs w:val="24"/>
        </w:rPr>
        <w:t>, utilizado anter</w:t>
      </w:r>
      <w:r w:rsidR="00F4516F">
        <w:rPr>
          <w:szCs w:val="24"/>
        </w:rPr>
        <w:t>iormente – um cliente telefona para a</w:t>
      </w:r>
      <w:r w:rsidRPr="00C030B8">
        <w:rPr>
          <w:szCs w:val="24"/>
        </w:rPr>
        <w:t xml:space="preserve"> central, que envia mensagem de rádio a todos os taxistas para que atendam a demanda por cliente, sem </w:t>
      </w:r>
      <w:r w:rsidR="00D37607" w:rsidRPr="00C030B8">
        <w:rPr>
          <w:szCs w:val="24"/>
        </w:rPr>
        <w:t>que a central tenha o conhecimento da localização de cada um dos</w:t>
      </w:r>
      <w:r w:rsidRPr="00C030B8">
        <w:rPr>
          <w:szCs w:val="24"/>
        </w:rPr>
        <w:t xml:space="preserve"> taxis</w:t>
      </w:r>
      <w:r w:rsidR="00D37607" w:rsidRPr="00C030B8">
        <w:rPr>
          <w:szCs w:val="24"/>
        </w:rPr>
        <w:t xml:space="preserve"> conveniados</w:t>
      </w:r>
      <w:r w:rsidR="00AA0B5A" w:rsidRPr="00C030B8">
        <w:rPr>
          <w:szCs w:val="24"/>
        </w:rPr>
        <w:t xml:space="preserve"> </w:t>
      </w:r>
      <w:sdt>
        <w:sdtPr>
          <w:rPr>
            <w:szCs w:val="24"/>
          </w:rPr>
          <w:id w:val="59906706"/>
          <w:citation/>
        </w:sdtPr>
        <w:sdtContent>
          <w:r w:rsidR="002657EA" w:rsidRPr="00C030B8">
            <w:rPr>
              <w:szCs w:val="24"/>
            </w:rPr>
            <w:fldChar w:fldCharType="begin"/>
          </w:r>
          <w:r w:rsidR="0060295B" w:rsidRPr="00C030B8">
            <w:rPr>
              <w:szCs w:val="24"/>
            </w:rPr>
            <w:instrText xml:space="preserve"> CITATION XUZ05 \l 1046 </w:instrText>
          </w:r>
          <w:r w:rsidR="002657EA" w:rsidRPr="00C030B8">
            <w:rPr>
              <w:szCs w:val="24"/>
            </w:rPr>
            <w:fldChar w:fldCharType="separate"/>
          </w:r>
          <w:r w:rsidR="00727CBB" w:rsidRPr="00727CBB">
            <w:rPr>
              <w:noProof/>
              <w:szCs w:val="24"/>
            </w:rPr>
            <w:t xml:space="preserve">(XU, YUAN, </w:t>
          </w:r>
          <w:r w:rsidR="00727CBB" w:rsidRPr="00727CBB">
            <w:rPr>
              <w:i/>
              <w:iCs/>
              <w:noProof/>
              <w:szCs w:val="24"/>
            </w:rPr>
            <w:t>et al.</w:t>
          </w:r>
          <w:r w:rsidR="00727CBB" w:rsidRPr="00727CBB">
            <w:rPr>
              <w:noProof/>
              <w:szCs w:val="24"/>
            </w:rPr>
            <w:t>, 2005)</w:t>
          </w:r>
          <w:r w:rsidR="002657EA" w:rsidRPr="00C030B8">
            <w:rPr>
              <w:szCs w:val="24"/>
            </w:rPr>
            <w:fldChar w:fldCharType="end"/>
          </w:r>
        </w:sdtContent>
      </w:sdt>
      <w:r w:rsidRPr="00C030B8">
        <w:rPr>
          <w:szCs w:val="24"/>
        </w:rPr>
        <w:t>.</w:t>
      </w:r>
    </w:p>
    <w:p w:rsidR="00C030B8" w:rsidRDefault="00A464C0" w:rsidP="00C030B8">
      <w:pPr>
        <w:ind w:firstLine="708"/>
        <w:rPr>
          <w:szCs w:val="24"/>
        </w:rPr>
      </w:pPr>
      <w:r w:rsidRPr="00C030B8">
        <w:rPr>
          <w:szCs w:val="24"/>
        </w:rPr>
        <w:lastRenderedPageBreak/>
        <w:t>P</w:t>
      </w:r>
      <w:r w:rsidR="00AF08FA" w:rsidRPr="00C030B8">
        <w:rPr>
          <w:szCs w:val="24"/>
        </w:rPr>
        <w:t>ercebe</w:t>
      </w:r>
      <w:r w:rsidR="00F4516F">
        <w:rPr>
          <w:szCs w:val="24"/>
        </w:rPr>
        <w:t>-se</w:t>
      </w:r>
      <w:r w:rsidRPr="00C030B8">
        <w:rPr>
          <w:szCs w:val="24"/>
        </w:rPr>
        <w:t>,</w:t>
      </w:r>
      <w:r w:rsidR="00AA0B5A" w:rsidRPr="00C030B8">
        <w:rPr>
          <w:szCs w:val="24"/>
        </w:rPr>
        <w:t xml:space="preserve"> </w:t>
      </w:r>
      <w:r w:rsidRPr="00C030B8">
        <w:rPr>
          <w:szCs w:val="24"/>
        </w:rPr>
        <w:t xml:space="preserve">de acordo da </w:t>
      </w:r>
      <w:fldSimple w:instr=" REF _Ref328599440 \h  \* MERGEFORMAT ">
        <w:r w:rsidR="00727CBB" w:rsidRPr="00727CBB">
          <w:rPr>
            <w:szCs w:val="24"/>
          </w:rPr>
          <w:t>Tabela 1</w:t>
        </w:r>
      </w:fldSimple>
      <w:r w:rsidRPr="00C030B8">
        <w:rPr>
          <w:szCs w:val="24"/>
        </w:rPr>
        <w:t xml:space="preserve">, </w:t>
      </w:r>
      <w:r w:rsidR="00AF08FA" w:rsidRPr="00C030B8">
        <w:rPr>
          <w:szCs w:val="24"/>
        </w:rPr>
        <w:t xml:space="preserve">que o melhor método </w:t>
      </w:r>
      <w:r w:rsidR="00C63748">
        <w:rPr>
          <w:szCs w:val="24"/>
        </w:rPr>
        <w:t>de</w:t>
      </w:r>
      <w:r w:rsidR="00FB61CF" w:rsidRPr="00C030B8">
        <w:rPr>
          <w:szCs w:val="24"/>
        </w:rPr>
        <w:t xml:space="preserve"> atendimento,</w:t>
      </w:r>
      <w:r w:rsidR="00816B28" w:rsidRPr="00C030B8">
        <w:rPr>
          <w:szCs w:val="24"/>
        </w:rPr>
        <w:t xml:space="preserve"> </w:t>
      </w:r>
      <w:r w:rsidR="00FB61CF" w:rsidRPr="00C030B8">
        <w:rPr>
          <w:szCs w:val="24"/>
        </w:rPr>
        <w:t xml:space="preserve">quando é </w:t>
      </w:r>
      <w:r w:rsidR="00C63748">
        <w:rPr>
          <w:szCs w:val="24"/>
        </w:rPr>
        <w:t xml:space="preserve">conhecida </w:t>
      </w:r>
      <w:r w:rsidR="00AF08FA" w:rsidRPr="00C030B8">
        <w:rPr>
          <w:szCs w:val="24"/>
        </w:rPr>
        <w:t xml:space="preserve">a localização de taxistas e passageiros é </w:t>
      </w:r>
      <w:r w:rsidR="001F3571" w:rsidRPr="00C030B8">
        <w:rPr>
          <w:szCs w:val="24"/>
        </w:rPr>
        <w:t xml:space="preserve">o </w:t>
      </w:r>
      <w:r w:rsidR="00AF08FA" w:rsidRPr="00C030B8">
        <w:rPr>
          <w:szCs w:val="24"/>
        </w:rPr>
        <w:t>despacho</w:t>
      </w:r>
      <w:r w:rsidR="00C63748">
        <w:rPr>
          <w:szCs w:val="24"/>
        </w:rPr>
        <w:t xml:space="preserve"> de veículos</w:t>
      </w:r>
      <w:r w:rsidR="001F3571" w:rsidRPr="00C030B8">
        <w:rPr>
          <w:szCs w:val="24"/>
        </w:rPr>
        <w:t xml:space="preserve"> baseados em GPS.</w:t>
      </w:r>
      <w:r w:rsidR="00AA0B5A" w:rsidRPr="00C030B8">
        <w:rPr>
          <w:szCs w:val="24"/>
        </w:rPr>
        <w:t xml:space="preserve"> </w:t>
      </w:r>
      <w:r w:rsidR="006F4C02" w:rsidRPr="00C030B8">
        <w:rPr>
          <w:szCs w:val="24"/>
        </w:rPr>
        <w:t>De acordo com</w:t>
      </w:r>
      <w:r w:rsidR="00ED206B">
        <w:rPr>
          <w:szCs w:val="24"/>
        </w:rPr>
        <w:t xml:space="preserve"> </w:t>
      </w:r>
      <w:r w:rsidR="00ED206B">
        <w:t xml:space="preserve">Xu, Yuan, </w:t>
      </w:r>
      <w:r w:rsidR="00ED206B" w:rsidRPr="00ED206B">
        <w:rPr>
          <w:i/>
        </w:rPr>
        <w:t>et. al.</w:t>
      </w:r>
      <w:r w:rsidR="00ED206B">
        <w:t xml:space="preserve"> (2005)</w:t>
      </w:r>
      <w:r w:rsidR="006F4C02" w:rsidRPr="00C030B8">
        <w:rPr>
          <w:szCs w:val="24"/>
        </w:rPr>
        <w:t>, esse modo de serviço é aquele a ser utilizado no futuro, com melhores resultados.</w:t>
      </w:r>
    </w:p>
    <w:p w:rsidR="00C030B8" w:rsidRDefault="00EC47AA" w:rsidP="00C030B8">
      <w:pPr>
        <w:ind w:firstLine="708"/>
        <w:rPr>
          <w:szCs w:val="24"/>
        </w:rPr>
      </w:pPr>
      <w:r w:rsidRPr="00C030B8">
        <w:rPr>
          <w:szCs w:val="24"/>
        </w:rPr>
        <w:t>A requisição de serviços utilizando o modelo baseado em GPS</w:t>
      </w:r>
      <w:r w:rsidR="006A335C" w:rsidRPr="00C030B8">
        <w:rPr>
          <w:szCs w:val="24"/>
        </w:rPr>
        <w:t xml:space="preserve"> permite a aproximação de clientes e taxistas, de modo que um taxi não precise ficar </w:t>
      </w:r>
      <w:r w:rsidR="00F4516F">
        <w:rPr>
          <w:szCs w:val="24"/>
        </w:rPr>
        <w:t xml:space="preserve">percorrendo uma região, </w:t>
      </w:r>
      <w:r w:rsidR="006A335C" w:rsidRPr="00C030B8">
        <w:rPr>
          <w:szCs w:val="24"/>
        </w:rPr>
        <w:t xml:space="preserve">a fim de encontrar um usuário. Com isso, aumenta-se a eficiência do serviço e a economia em gastos com combustível. Além disso, é possível que os serviços de despacho utilizem essa tecnologia para otimizar os </w:t>
      </w:r>
      <w:r w:rsidR="00F4516F">
        <w:rPr>
          <w:szCs w:val="24"/>
        </w:rPr>
        <w:t>a ocupação dos taxis</w:t>
      </w:r>
      <w:r w:rsidR="006A335C" w:rsidRPr="00C030B8">
        <w:rPr>
          <w:szCs w:val="24"/>
        </w:rPr>
        <w:t xml:space="preserve"> </w:t>
      </w:r>
      <w:sdt>
        <w:sdtPr>
          <w:rPr>
            <w:szCs w:val="24"/>
          </w:rPr>
          <w:id w:val="59906708"/>
          <w:citation/>
        </w:sdtPr>
        <w:sdtContent>
          <w:r w:rsidR="002657EA" w:rsidRPr="00C030B8">
            <w:rPr>
              <w:szCs w:val="24"/>
            </w:rPr>
            <w:fldChar w:fldCharType="begin"/>
          </w:r>
          <w:r w:rsidR="002A72E9" w:rsidRPr="00C030B8">
            <w:rPr>
              <w:szCs w:val="24"/>
            </w:rPr>
            <w:instrText xml:space="preserve"> CITATION XUZ05 \l 1046 </w:instrText>
          </w:r>
          <w:r w:rsidR="002657EA" w:rsidRPr="00C030B8">
            <w:rPr>
              <w:szCs w:val="24"/>
            </w:rPr>
            <w:fldChar w:fldCharType="separate"/>
          </w:r>
          <w:r w:rsidR="00727CBB" w:rsidRPr="00727CBB">
            <w:rPr>
              <w:noProof/>
              <w:szCs w:val="24"/>
            </w:rPr>
            <w:t xml:space="preserve">(XU, YUAN, </w:t>
          </w:r>
          <w:r w:rsidR="00727CBB" w:rsidRPr="00727CBB">
            <w:rPr>
              <w:i/>
              <w:iCs/>
              <w:noProof/>
              <w:szCs w:val="24"/>
            </w:rPr>
            <w:t>et al.</w:t>
          </w:r>
          <w:r w:rsidR="00727CBB" w:rsidRPr="00727CBB">
            <w:rPr>
              <w:noProof/>
              <w:szCs w:val="24"/>
            </w:rPr>
            <w:t>, 2005)</w:t>
          </w:r>
          <w:r w:rsidR="002657EA" w:rsidRPr="00C030B8">
            <w:rPr>
              <w:noProof/>
              <w:szCs w:val="24"/>
            </w:rPr>
            <w:fldChar w:fldCharType="end"/>
          </w:r>
        </w:sdtContent>
      </w:sdt>
      <w:r w:rsidR="006A335C" w:rsidRPr="00C030B8">
        <w:rPr>
          <w:szCs w:val="24"/>
        </w:rPr>
        <w:t xml:space="preserve">, resultando em melhor atendimento </w:t>
      </w:r>
      <w:r w:rsidR="00F4516F">
        <w:rPr>
          <w:szCs w:val="24"/>
        </w:rPr>
        <w:t>aos</w:t>
      </w:r>
      <w:r w:rsidR="006A335C" w:rsidRPr="00C030B8">
        <w:rPr>
          <w:szCs w:val="24"/>
        </w:rPr>
        <w:t xml:space="preserve"> clientes. </w:t>
      </w:r>
    </w:p>
    <w:p w:rsidR="00C030B8" w:rsidRDefault="00AF08FA" w:rsidP="005C7E12">
      <w:pPr>
        <w:ind w:firstLine="708"/>
        <w:rPr>
          <w:szCs w:val="24"/>
        </w:rPr>
      </w:pPr>
      <w:r w:rsidRPr="005C7E12">
        <w:rPr>
          <w:szCs w:val="24"/>
        </w:rPr>
        <w:t>Além do uso de GPS, é interessante que o sistema, para atingir resultados mais eficientes, incorpore características peculiares aos serviços de taxi</w:t>
      </w:r>
      <w:r w:rsidR="005C7E12" w:rsidRPr="005C7E12">
        <w:rPr>
          <w:szCs w:val="24"/>
        </w:rPr>
        <w:t xml:space="preserve"> de um determinado local</w:t>
      </w:r>
      <w:r w:rsidRPr="005C7E12">
        <w:rPr>
          <w:szCs w:val="24"/>
        </w:rPr>
        <w:t>. Um comportamento típico de usuários ou taxistas,</w:t>
      </w:r>
      <w:r w:rsidR="005C7E12">
        <w:rPr>
          <w:szCs w:val="24"/>
        </w:rPr>
        <w:t xml:space="preserve"> como</w:t>
      </w:r>
      <w:r w:rsidR="00C63748">
        <w:rPr>
          <w:szCs w:val="24"/>
        </w:rPr>
        <w:t xml:space="preserve"> a opção por</w:t>
      </w:r>
      <w:r w:rsidR="005C7E12">
        <w:rPr>
          <w:szCs w:val="24"/>
        </w:rPr>
        <w:t xml:space="preserve"> permanecer em pontos de taxi ou circular pela cidade,</w:t>
      </w:r>
      <w:r w:rsidRPr="005C7E12">
        <w:rPr>
          <w:szCs w:val="24"/>
        </w:rPr>
        <w:t xml:space="preserve"> quando avaliados pelo sistema, pode melhorar muito o desempenho</w:t>
      </w:r>
      <w:r w:rsidR="006C35A7" w:rsidRPr="005C7E12">
        <w:rPr>
          <w:szCs w:val="24"/>
        </w:rPr>
        <w:t xml:space="preserve"> do serviço oferecido</w:t>
      </w:r>
      <w:r w:rsidRPr="005C7E12">
        <w:rPr>
          <w:szCs w:val="24"/>
        </w:rPr>
        <w:t xml:space="preserve">. </w:t>
      </w:r>
      <w:r w:rsidR="00FF360F" w:rsidRPr="005C7E12">
        <w:rPr>
          <w:szCs w:val="24"/>
        </w:rPr>
        <w:t>C</w:t>
      </w:r>
      <w:r w:rsidRPr="005C7E12">
        <w:rPr>
          <w:szCs w:val="24"/>
        </w:rPr>
        <w:t>aracterísticas intrínsecas ao ambiente, à cidade ou ao pró</w:t>
      </w:r>
      <w:r w:rsidR="00FF360F" w:rsidRPr="005C7E12">
        <w:rPr>
          <w:szCs w:val="24"/>
        </w:rPr>
        <w:t>prio funcionamento, q</w:t>
      </w:r>
      <w:r w:rsidR="00C63748">
        <w:rPr>
          <w:szCs w:val="24"/>
        </w:rPr>
        <w:t>uando considerados pelo sistema também</w:t>
      </w:r>
      <w:r w:rsidR="00FF360F" w:rsidRPr="005C7E12">
        <w:rPr>
          <w:szCs w:val="24"/>
        </w:rPr>
        <w:t xml:space="preserve"> </w:t>
      </w:r>
      <w:r w:rsidR="003C4714" w:rsidRPr="005C7E12">
        <w:rPr>
          <w:szCs w:val="24"/>
        </w:rPr>
        <w:t xml:space="preserve">podem </w:t>
      </w:r>
      <w:r w:rsidR="00FF360F" w:rsidRPr="005C7E12">
        <w:rPr>
          <w:szCs w:val="24"/>
        </w:rPr>
        <w:t>contribu</w:t>
      </w:r>
      <w:r w:rsidR="003C4714" w:rsidRPr="005C7E12">
        <w:rPr>
          <w:szCs w:val="24"/>
        </w:rPr>
        <w:t>ir positivamente</w:t>
      </w:r>
      <w:r w:rsidR="00FF360F" w:rsidRPr="005C7E12">
        <w:rPr>
          <w:szCs w:val="24"/>
        </w:rPr>
        <w:t xml:space="preserve"> para</w:t>
      </w:r>
      <w:r w:rsidR="00331C4F" w:rsidRPr="005C7E12">
        <w:rPr>
          <w:szCs w:val="24"/>
        </w:rPr>
        <w:t xml:space="preserve"> </w:t>
      </w:r>
      <w:r w:rsidRPr="005C7E12">
        <w:rPr>
          <w:szCs w:val="24"/>
        </w:rPr>
        <w:t>melhores resultados.</w:t>
      </w:r>
      <w:r w:rsidR="00C2410A" w:rsidRPr="005C7E12">
        <w:rPr>
          <w:szCs w:val="24"/>
        </w:rPr>
        <w:t xml:space="preserve"> </w:t>
      </w:r>
      <w:r w:rsidRPr="00C030B8">
        <w:rPr>
          <w:szCs w:val="24"/>
        </w:rPr>
        <w:t>Como referência, podemos tomar um estudo semelhante</w:t>
      </w:r>
      <w:r w:rsidR="007D167E" w:rsidRPr="00C030B8">
        <w:rPr>
          <w:szCs w:val="24"/>
        </w:rPr>
        <w:t>,</w:t>
      </w:r>
      <w:r w:rsidRPr="00C030B8">
        <w:rPr>
          <w:szCs w:val="24"/>
        </w:rPr>
        <w:t xml:space="preserve"> para a previsão de horários de chegada de ônibus metropolitanos a estações de embarque e desembarque.  Nesse estudo, </w:t>
      </w:r>
      <w:sdt>
        <w:sdtPr>
          <w:rPr>
            <w:szCs w:val="24"/>
          </w:rPr>
          <w:id w:val="75261898"/>
          <w:citation/>
        </w:sdtPr>
        <w:sdtContent>
          <w:r w:rsidR="002657EA" w:rsidRPr="00C030B8">
            <w:rPr>
              <w:szCs w:val="24"/>
            </w:rPr>
            <w:fldChar w:fldCharType="begin"/>
          </w:r>
          <w:r w:rsidR="002A72E9" w:rsidRPr="00C030B8">
            <w:rPr>
              <w:szCs w:val="24"/>
            </w:rPr>
            <w:instrText xml:space="preserve"> CITATION LIN99 \l 1046 </w:instrText>
          </w:r>
          <w:r w:rsidR="002657EA" w:rsidRPr="00C030B8">
            <w:rPr>
              <w:szCs w:val="24"/>
            </w:rPr>
            <w:fldChar w:fldCharType="separate"/>
          </w:r>
          <w:r w:rsidR="00727CBB" w:rsidRPr="00727CBB">
            <w:rPr>
              <w:noProof/>
              <w:szCs w:val="24"/>
            </w:rPr>
            <w:t>(LIN e ZENG, 1999)</w:t>
          </w:r>
          <w:r w:rsidR="002657EA" w:rsidRPr="00C030B8">
            <w:rPr>
              <w:noProof/>
              <w:szCs w:val="24"/>
            </w:rPr>
            <w:fldChar w:fldCharType="end"/>
          </w:r>
        </w:sdtContent>
      </w:sdt>
      <w:r w:rsidR="005C7E12">
        <w:rPr>
          <w:szCs w:val="24"/>
        </w:rPr>
        <w:t xml:space="preserve"> </w:t>
      </w:r>
      <w:r w:rsidRPr="00C030B8">
        <w:rPr>
          <w:szCs w:val="24"/>
        </w:rPr>
        <w:t xml:space="preserve">verificaram que a inserção de outras informações adicionais ao modelo, </w:t>
      </w:r>
      <w:r w:rsidR="007D167E" w:rsidRPr="00C030B8">
        <w:rPr>
          <w:szCs w:val="24"/>
        </w:rPr>
        <w:t>como tabela de horários, atrasos,</w:t>
      </w:r>
      <w:r w:rsidR="00DB299B" w:rsidRPr="00C030B8">
        <w:rPr>
          <w:szCs w:val="24"/>
        </w:rPr>
        <w:t xml:space="preserve"> </w:t>
      </w:r>
      <w:r w:rsidRPr="00C030B8">
        <w:rPr>
          <w:szCs w:val="24"/>
        </w:rPr>
        <w:t xml:space="preserve">tempo de entrada/saída de passageiros, unidos à localização geográfica de ônibus resultaram em previsões mais próximas da realidade, quando comparadas a </w:t>
      </w:r>
      <w:r w:rsidRPr="00C030B8">
        <w:rPr>
          <w:szCs w:val="24"/>
        </w:rPr>
        <w:lastRenderedPageBreak/>
        <w:t>previsões</w:t>
      </w:r>
      <w:r w:rsidR="00331C4F" w:rsidRPr="00C030B8">
        <w:rPr>
          <w:szCs w:val="24"/>
        </w:rPr>
        <w:t xml:space="preserve"> </w:t>
      </w:r>
      <w:r w:rsidRPr="00C030B8">
        <w:rPr>
          <w:szCs w:val="24"/>
        </w:rPr>
        <w:t>em que nenhuma ou apenas algumas dessas informações era utilizada em conjunto à posição geográfica dos veículos.</w:t>
      </w:r>
    </w:p>
    <w:p w:rsidR="00C030B8" w:rsidRDefault="00AF08FA" w:rsidP="00C030B8">
      <w:pPr>
        <w:ind w:firstLine="708"/>
        <w:rPr>
          <w:szCs w:val="24"/>
        </w:rPr>
      </w:pPr>
      <w:r w:rsidRPr="00C030B8">
        <w:rPr>
          <w:szCs w:val="24"/>
        </w:rPr>
        <w:t>Através da experiência obtida por</w:t>
      </w:r>
      <w:r w:rsidR="00ED206B">
        <w:rPr>
          <w:szCs w:val="24"/>
        </w:rPr>
        <w:t xml:space="preserve"> Lin e Zeng (1999)</w:t>
      </w:r>
      <w:r w:rsidRPr="00C030B8">
        <w:rPr>
          <w:szCs w:val="24"/>
        </w:rPr>
        <w:t>, pode</w:t>
      </w:r>
      <w:r w:rsidR="00C2410A">
        <w:rPr>
          <w:szCs w:val="24"/>
        </w:rPr>
        <w:t>-se</w:t>
      </w:r>
      <w:r w:rsidRPr="00C030B8">
        <w:rPr>
          <w:szCs w:val="24"/>
        </w:rPr>
        <w:t xml:space="preserve"> dizer que a construção de um sistema completo deve avaliar diferentes fatores, além da localização de passageiros e </w:t>
      </w:r>
      <w:r w:rsidR="00C63748">
        <w:rPr>
          <w:szCs w:val="24"/>
        </w:rPr>
        <w:t>taxistas</w:t>
      </w:r>
      <w:r w:rsidRPr="00C030B8">
        <w:rPr>
          <w:szCs w:val="24"/>
        </w:rPr>
        <w:t xml:space="preserve">. O conhecimento de pontos de lentidão, o mapeamento geográfico dos pontos de maior incidência de “corridas de taxi”, horários de pico e até mesmo dados meteorológicos (ex. chuva) podem aumentar consideravelmente a eficiência do sistema. </w:t>
      </w:r>
    </w:p>
    <w:p w:rsidR="00C030B8" w:rsidRDefault="007D150A" w:rsidP="00C030B8">
      <w:pPr>
        <w:ind w:firstLine="708"/>
        <w:rPr>
          <w:szCs w:val="24"/>
        </w:rPr>
      </w:pPr>
      <w:r w:rsidRPr="00C030B8">
        <w:rPr>
          <w:szCs w:val="24"/>
        </w:rPr>
        <w:t>Para obtenção de melhores resultados</w:t>
      </w:r>
      <w:r w:rsidR="00AA0B5A" w:rsidRPr="00C030B8">
        <w:rPr>
          <w:szCs w:val="24"/>
        </w:rPr>
        <w:t>,</w:t>
      </w:r>
      <w:r w:rsidRPr="00C030B8">
        <w:rPr>
          <w:szCs w:val="24"/>
        </w:rPr>
        <w:t xml:space="preserve"> </w:t>
      </w:r>
      <w:r w:rsidR="00FA40CF" w:rsidRPr="00C030B8">
        <w:rPr>
          <w:szCs w:val="24"/>
        </w:rPr>
        <w:t>é possível</w:t>
      </w:r>
      <w:r w:rsidR="006B3DBA" w:rsidRPr="00C030B8">
        <w:rPr>
          <w:szCs w:val="24"/>
        </w:rPr>
        <w:t>,</w:t>
      </w:r>
      <w:r w:rsidRPr="00C030B8">
        <w:rPr>
          <w:szCs w:val="24"/>
        </w:rPr>
        <w:t xml:space="preserve"> além de incorporar características comuns aos serviç</w:t>
      </w:r>
      <w:r w:rsidR="00C2410A">
        <w:rPr>
          <w:szCs w:val="24"/>
        </w:rPr>
        <w:t xml:space="preserve">os de taxi, utilizar modelos </w:t>
      </w:r>
      <w:r w:rsidRPr="00C030B8">
        <w:rPr>
          <w:szCs w:val="24"/>
        </w:rPr>
        <w:t xml:space="preserve">já estudados por outros autores. </w:t>
      </w:r>
      <w:r w:rsidR="006B3DBA" w:rsidRPr="00C030B8">
        <w:rPr>
          <w:szCs w:val="24"/>
        </w:rPr>
        <w:t xml:space="preserve">Vários estudos </w:t>
      </w:r>
      <w:r w:rsidRPr="00C030B8">
        <w:rPr>
          <w:szCs w:val="24"/>
        </w:rPr>
        <w:t>estabelec</w:t>
      </w:r>
      <w:r w:rsidR="00AF08FA" w:rsidRPr="00C030B8">
        <w:rPr>
          <w:szCs w:val="24"/>
        </w:rPr>
        <w:t>eram modelos matemáticos que definem o comportamento de serviços de taxi.</w:t>
      </w:r>
      <w:r w:rsidR="00ED206B">
        <w:rPr>
          <w:szCs w:val="24"/>
        </w:rPr>
        <w:t xml:space="preserve"> Wong, Wong e Yang (2001)</w:t>
      </w:r>
      <w:r w:rsidR="00AF08FA" w:rsidRPr="00C030B8">
        <w:rPr>
          <w:szCs w:val="24"/>
        </w:rPr>
        <w:t xml:space="preserve"> </w:t>
      </w:r>
      <w:r w:rsidR="006B3DBA" w:rsidRPr="00C030B8">
        <w:rPr>
          <w:szCs w:val="24"/>
        </w:rPr>
        <w:t>defini</w:t>
      </w:r>
      <w:r w:rsidR="00CA269E" w:rsidRPr="00C030B8">
        <w:rPr>
          <w:szCs w:val="24"/>
        </w:rPr>
        <w:t>ram</w:t>
      </w:r>
      <w:r w:rsidR="006B3DBA" w:rsidRPr="00C030B8">
        <w:rPr>
          <w:szCs w:val="24"/>
        </w:rPr>
        <w:t xml:space="preserve"> o</w:t>
      </w:r>
      <w:r w:rsidR="00AF08FA" w:rsidRPr="00C030B8">
        <w:rPr>
          <w:szCs w:val="24"/>
        </w:rPr>
        <w:t xml:space="preserve"> comportamento dos motoristas, a disponibilidade mínima de veículos em uma frota e a definição de tempos para diferentes serviços de taxi. A partir de fórmulas obtidas, tais como a média de espera por taxi e a quantidade de quilômetros </w:t>
      </w:r>
      <w:r w:rsidR="00105FDC" w:rsidRPr="00C030B8">
        <w:rPr>
          <w:szCs w:val="24"/>
        </w:rPr>
        <w:t xml:space="preserve">nos quais um taxi roda </w:t>
      </w:r>
      <w:r w:rsidR="00AF08FA" w:rsidRPr="00C030B8">
        <w:rPr>
          <w:szCs w:val="24"/>
        </w:rPr>
        <w:t>desocupado, é possível desenvolver soluções em busca de minimizar esses problemas.</w:t>
      </w:r>
    </w:p>
    <w:p w:rsidR="00C030B8" w:rsidRDefault="00516FD6" w:rsidP="00C030B8">
      <w:pPr>
        <w:ind w:firstLine="708"/>
        <w:rPr>
          <w:szCs w:val="24"/>
        </w:rPr>
      </w:pPr>
      <w:r w:rsidRPr="00C030B8">
        <w:rPr>
          <w:szCs w:val="24"/>
        </w:rPr>
        <w:t xml:space="preserve">A partir de diferentes modelos matemáticos é possível reunir bases para a construção de um sistema completo, com características comuns a todos os sistemas de taxi e com possibilidade para incorporação de particularidades de diferentes centros urbanos. De posse de estudos sobre as melhores técnicas para atendimento ao público, pode-se desenvolver um único sistema que incorpore funcionalidades e permita a resposta à requisição de usuários de maneira automatizada, resultando em benefícios para taxistas e usuários. </w:t>
      </w:r>
    </w:p>
    <w:p w:rsidR="00E66BD0" w:rsidRPr="00C030B8" w:rsidRDefault="00370CBB" w:rsidP="00C030B8">
      <w:pPr>
        <w:ind w:firstLine="708"/>
        <w:rPr>
          <w:szCs w:val="24"/>
        </w:rPr>
      </w:pPr>
      <w:r w:rsidRPr="00C030B8">
        <w:rPr>
          <w:szCs w:val="24"/>
        </w:rPr>
        <w:lastRenderedPageBreak/>
        <w:t>Para esse sistema</w:t>
      </w:r>
      <w:r w:rsidR="00516FD6" w:rsidRPr="00C030B8">
        <w:rPr>
          <w:szCs w:val="24"/>
        </w:rPr>
        <w:t>, conforme pudemos verificar em</w:t>
      </w:r>
      <w:r w:rsidR="00ED206B">
        <w:rPr>
          <w:szCs w:val="24"/>
        </w:rPr>
        <w:t xml:space="preserve"> </w:t>
      </w:r>
      <w:r w:rsidR="00ED206B">
        <w:t xml:space="preserve">Xu, Yuan, </w:t>
      </w:r>
      <w:r w:rsidR="00ED206B" w:rsidRPr="00ED206B">
        <w:rPr>
          <w:i/>
        </w:rPr>
        <w:t>et. al.</w:t>
      </w:r>
      <w:r w:rsidR="00ED206B">
        <w:t xml:space="preserve"> (2005)</w:t>
      </w:r>
      <w:r w:rsidR="00516FD6" w:rsidRPr="00C030B8">
        <w:rPr>
          <w:szCs w:val="24"/>
        </w:rPr>
        <w:t xml:space="preserve">, </w:t>
      </w:r>
      <w:r w:rsidRPr="00C030B8">
        <w:rPr>
          <w:szCs w:val="24"/>
        </w:rPr>
        <w:t xml:space="preserve">é necessário </w:t>
      </w:r>
      <w:r w:rsidR="00516FD6" w:rsidRPr="00C030B8">
        <w:rPr>
          <w:szCs w:val="24"/>
        </w:rPr>
        <w:t>o conhecimento da</w:t>
      </w:r>
      <w:r w:rsidRPr="00C030B8">
        <w:rPr>
          <w:szCs w:val="24"/>
        </w:rPr>
        <w:t xml:space="preserve"> posição de taxistas e usuário para um melhor atendimento, além de </w:t>
      </w:r>
      <w:r w:rsidR="00CF7940" w:rsidRPr="00C030B8">
        <w:rPr>
          <w:szCs w:val="24"/>
        </w:rPr>
        <w:t xml:space="preserve">seguir as características essenciais de um bom OFMS, </w:t>
      </w:r>
      <w:r w:rsidRPr="00C030B8">
        <w:rPr>
          <w:szCs w:val="24"/>
        </w:rPr>
        <w:t xml:space="preserve">a fim de </w:t>
      </w:r>
      <w:r w:rsidR="00CF7940" w:rsidRPr="00C030B8">
        <w:rPr>
          <w:szCs w:val="24"/>
        </w:rPr>
        <w:t>garanti</w:t>
      </w:r>
      <w:r w:rsidRPr="00C030B8">
        <w:rPr>
          <w:szCs w:val="24"/>
        </w:rPr>
        <w:t xml:space="preserve">r confiabilidade e qualidade na resposta a </w:t>
      </w:r>
      <w:r w:rsidR="00CF7940" w:rsidRPr="00C030B8">
        <w:rPr>
          <w:szCs w:val="24"/>
        </w:rPr>
        <w:t>solicitações de corridas de taxi.</w:t>
      </w:r>
    </w:p>
    <w:p w:rsidR="003F74EC" w:rsidRDefault="003F74EC" w:rsidP="00E84CFB">
      <w:pPr>
        <w:spacing w:after="120" w:line="360" w:lineRule="auto"/>
      </w:pPr>
    </w:p>
    <w:p w:rsidR="00A71A51" w:rsidRDefault="00A71A51" w:rsidP="00E84CFB">
      <w:pPr>
        <w:pStyle w:val="Ttulo2"/>
        <w:spacing w:after="240" w:line="360" w:lineRule="auto"/>
      </w:pPr>
      <w:bookmarkStart w:id="48" w:name="_Toc338698116"/>
      <w:r>
        <w:t>ESTUDOS DE CASO</w:t>
      </w:r>
      <w:bookmarkEnd w:id="48"/>
    </w:p>
    <w:p w:rsidR="008442E6" w:rsidRDefault="008B0420" w:rsidP="008442E6">
      <w:pPr>
        <w:ind w:firstLine="708"/>
      </w:pPr>
      <w:r>
        <w:t>Em diversas cidades do mundo, como Londres, Singapura e Xangai, foram desenvolvidos sistemas que utilizam serviços baseados em localização para melhor atender o público.</w:t>
      </w:r>
      <w:r w:rsidR="00C63748">
        <w:t xml:space="preserve"> </w:t>
      </w:r>
    </w:p>
    <w:p w:rsidR="00AF08FA" w:rsidRDefault="00AF08FA" w:rsidP="008442E6">
      <w:pPr>
        <w:ind w:firstLine="708"/>
      </w:pPr>
      <w:r>
        <w:t xml:space="preserve">No sistema descrito por </w:t>
      </w:r>
      <w:sdt>
        <w:sdtPr>
          <w:id w:val="75261905"/>
          <w:citation/>
        </w:sdtPr>
        <w:sdtContent>
          <w:r w:rsidR="002657EA">
            <w:fldChar w:fldCharType="begin"/>
          </w:r>
          <w:r w:rsidR="00216DD7">
            <w:instrText xml:space="preserve"> CITATION XUZ05 \l 1046 </w:instrText>
          </w:r>
          <w:r w:rsidR="002657EA">
            <w:fldChar w:fldCharType="separate"/>
          </w:r>
          <w:r w:rsidR="00727CBB">
            <w:rPr>
              <w:noProof/>
            </w:rPr>
            <w:t xml:space="preserve">(XU, YUAN, </w:t>
          </w:r>
          <w:r w:rsidR="00727CBB">
            <w:rPr>
              <w:i/>
              <w:iCs/>
              <w:noProof/>
            </w:rPr>
            <w:t>et al.</w:t>
          </w:r>
          <w:r w:rsidR="00727CBB">
            <w:rPr>
              <w:noProof/>
            </w:rPr>
            <w:t>, 2005)</w:t>
          </w:r>
          <w:r w:rsidR="002657EA">
            <w:fldChar w:fldCharType="end"/>
          </w:r>
        </w:sdtContent>
      </w:sdt>
      <w:r>
        <w:t>, em Xangai, os veículos da companhia de taxi DaZhong,  são equipados com rastreadores GPS, que informam o posicionamento de cada unidade.  O equipamento, além do rastreamento de v</w:t>
      </w:r>
      <w:r w:rsidR="009E0702">
        <w:t>eículos, permite a utilização do</w:t>
      </w:r>
      <w:r>
        <w:t xml:space="preserve"> rádio e </w:t>
      </w:r>
      <w:r w:rsidR="009E0702">
        <w:t>resposta a requisições de atendimento</w:t>
      </w:r>
      <w:r w:rsidR="00E129E7">
        <w:t xml:space="preserve"> </w:t>
      </w:r>
      <w:r w:rsidR="009E0702">
        <w:t>por meio de um botão</w:t>
      </w:r>
      <w:r>
        <w:t xml:space="preserve">, </w:t>
      </w:r>
      <w:r w:rsidR="009E0702">
        <w:t>que aceita ou recusa uma solicitação de serviço</w:t>
      </w:r>
      <w:r>
        <w:t xml:space="preserve">. A </w:t>
      </w:r>
      <w:fldSimple w:instr=" REF _Ref324069582 \h  \* MERGEFORMAT ">
        <w:r w:rsidR="00727CBB" w:rsidRPr="00566BF7">
          <w:t xml:space="preserve">Figura </w:t>
        </w:r>
        <w:r w:rsidR="00727CBB">
          <w:rPr>
            <w:noProof/>
          </w:rPr>
          <w:t>1</w:t>
        </w:r>
      </w:fldSimple>
      <w:r>
        <w:t xml:space="preserve"> mostra o equipamento instalado nos taxis</w:t>
      </w:r>
      <w:r w:rsidR="00991291">
        <w:t xml:space="preserve"> da Companhia DaZhong</w:t>
      </w:r>
      <w:r>
        <w:t>.</w:t>
      </w:r>
    </w:p>
    <w:p w:rsidR="00AF08FA" w:rsidRDefault="00AF08FA" w:rsidP="00E84CFB">
      <w:pPr>
        <w:keepNext/>
        <w:spacing w:after="0" w:line="360" w:lineRule="auto"/>
        <w:jc w:val="center"/>
      </w:pPr>
      <w:r>
        <w:rPr>
          <w:rFonts w:ascii="Calibri" w:eastAsia="Calibri" w:hAnsi="Calibri" w:cs="Times New Roman"/>
          <w:noProof/>
          <w:lang w:eastAsia="pt-BR"/>
        </w:rPr>
        <w:drawing>
          <wp:inline distT="0" distB="0" distL="0" distR="0">
            <wp:extent cx="2686050" cy="2013147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1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8FA" w:rsidRPr="00566BF7" w:rsidRDefault="00AF08FA" w:rsidP="00E84CFB">
      <w:pPr>
        <w:pStyle w:val="Legenda"/>
        <w:spacing w:line="360" w:lineRule="auto"/>
        <w:jc w:val="center"/>
        <w:rPr>
          <w:rFonts w:ascii="Calibri" w:eastAsia="Calibri" w:hAnsi="Calibri" w:cs="Times New Roman"/>
          <w:color w:val="auto"/>
        </w:rPr>
      </w:pPr>
      <w:bookmarkStart w:id="49" w:name="_Ref324069582"/>
      <w:bookmarkStart w:id="50" w:name="_Toc338698133"/>
      <w:r w:rsidRPr="00566BF7">
        <w:rPr>
          <w:color w:val="auto"/>
        </w:rPr>
        <w:t xml:space="preserve">Figura </w:t>
      </w:r>
      <w:r w:rsidR="002657EA" w:rsidRPr="00566BF7">
        <w:rPr>
          <w:color w:val="auto"/>
        </w:rPr>
        <w:fldChar w:fldCharType="begin"/>
      </w:r>
      <w:r w:rsidRPr="00566BF7">
        <w:rPr>
          <w:color w:val="auto"/>
        </w:rPr>
        <w:instrText xml:space="preserve"> SEQ Figura \* ARABIC </w:instrText>
      </w:r>
      <w:r w:rsidR="002657EA" w:rsidRPr="00566BF7">
        <w:rPr>
          <w:color w:val="auto"/>
        </w:rPr>
        <w:fldChar w:fldCharType="separate"/>
      </w:r>
      <w:r w:rsidR="00727CBB">
        <w:rPr>
          <w:noProof/>
          <w:color w:val="auto"/>
        </w:rPr>
        <w:t>1</w:t>
      </w:r>
      <w:r w:rsidR="002657EA" w:rsidRPr="00566BF7">
        <w:rPr>
          <w:color w:val="auto"/>
        </w:rPr>
        <w:fldChar w:fldCharType="end"/>
      </w:r>
      <w:bookmarkEnd w:id="49"/>
      <w:r w:rsidRPr="00566BF7">
        <w:rPr>
          <w:color w:val="auto"/>
        </w:rPr>
        <w:t>: Dispositivos rastre</w:t>
      </w:r>
      <w:r w:rsidR="00A87EFA">
        <w:rPr>
          <w:color w:val="auto"/>
        </w:rPr>
        <w:t xml:space="preserve">adores </w:t>
      </w:r>
      <w:r w:rsidR="00090919">
        <w:rPr>
          <w:color w:val="auto"/>
        </w:rPr>
        <w:t>de</w:t>
      </w:r>
      <w:r w:rsidR="00A87EFA">
        <w:rPr>
          <w:color w:val="auto"/>
        </w:rPr>
        <w:t xml:space="preserve"> taxis em X</w:t>
      </w:r>
      <w:r w:rsidRPr="00566BF7">
        <w:rPr>
          <w:color w:val="auto"/>
        </w:rPr>
        <w:t>angai (Xu et al. (2005)).</w:t>
      </w:r>
      <w:bookmarkEnd w:id="50"/>
    </w:p>
    <w:p w:rsidR="004D053E" w:rsidRDefault="00AF08FA" w:rsidP="00D16E01">
      <w:pPr>
        <w:ind w:firstLine="708"/>
      </w:pPr>
      <w:r>
        <w:t>A requisição de serviços de taxis ocorre através de</w:t>
      </w:r>
      <w:r w:rsidR="00CF2D1D">
        <w:t xml:space="preserve"> chamadas telefônicas. Nessas</w:t>
      </w:r>
      <w:r>
        <w:t xml:space="preserve"> chamadas, o usuário </w:t>
      </w:r>
      <w:r w:rsidR="00CF2D1D">
        <w:t>informa</w:t>
      </w:r>
      <w:r>
        <w:t xml:space="preserve"> sua localização e a central de </w:t>
      </w:r>
      <w:r w:rsidRPr="002F37E8">
        <w:t>despacho</w:t>
      </w:r>
      <w:r>
        <w:t xml:space="preserve"> </w:t>
      </w:r>
      <w:r>
        <w:lastRenderedPageBreak/>
        <w:t>(</w:t>
      </w:r>
      <w:r>
        <w:rPr>
          <w:i/>
        </w:rPr>
        <w:t>dispatching</w:t>
      </w:r>
      <w:r w:rsidRPr="003833D6">
        <w:rPr>
          <w:i/>
        </w:rPr>
        <w:t xml:space="preserve"> center</w:t>
      </w:r>
      <w:r>
        <w:t xml:space="preserve">) automaticamente identifica </w:t>
      </w:r>
      <w:r w:rsidR="00CF2D1D">
        <w:t>a unidade de taxi mais próxima a</w:t>
      </w:r>
      <w:r>
        <w:t xml:space="preserve">o cliente. </w:t>
      </w:r>
      <w:r w:rsidR="0015280D">
        <w:t>À</w:t>
      </w:r>
      <w:r>
        <w:t xml:space="preserve"> medida que o taxista aceita a requisição, o cliente é informado sobre o tempo necessário até o atendimento. O funcionamento do sistema pode ser</w:t>
      </w:r>
      <w:r w:rsidR="00C63748">
        <w:t xml:space="preserve"> visto de modo</w:t>
      </w:r>
      <w:r>
        <w:t xml:space="preserve"> </w:t>
      </w:r>
      <w:r w:rsidR="0015280D">
        <w:t>mais bem detalhado através do diagrama</w:t>
      </w:r>
      <w:r w:rsidR="00C63748">
        <w:t xml:space="preserve"> </w:t>
      </w:r>
      <w:r w:rsidR="0015280D">
        <w:t>d</w:t>
      </w:r>
      <w:r>
        <w:t xml:space="preserve">a </w:t>
      </w:r>
      <w:fldSimple w:instr=" REF _Ref324069686 \h  \* MERGEFORMAT ">
        <w:r w:rsidR="00727CBB" w:rsidRPr="00566BF7">
          <w:t xml:space="preserve">Figura </w:t>
        </w:r>
        <w:r w:rsidR="00727CBB">
          <w:rPr>
            <w:noProof/>
          </w:rPr>
          <w:t>2</w:t>
        </w:r>
      </w:fldSimple>
      <w:r w:rsidR="004D053E">
        <w:t>.</w:t>
      </w:r>
    </w:p>
    <w:p w:rsidR="00AF08FA" w:rsidRDefault="002A1F4E" w:rsidP="00E84CFB">
      <w:pPr>
        <w:keepNext/>
        <w:spacing w:line="360" w:lineRule="auto"/>
        <w:jc w:val="center"/>
      </w:pPr>
      <w:r w:rsidRPr="002A1F4E">
        <w:rPr>
          <w:noProof/>
          <w:lang w:eastAsia="pt-BR"/>
        </w:rPr>
        <w:drawing>
          <wp:inline distT="0" distB="0" distL="0" distR="0">
            <wp:extent cx="5314950" cy="1457325"/>
            <wp:effectExtent l="38100" t="0" r="19050" b="0"/>
            <wp:docPr id="4" name="Diagrama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A87EFA" w:rsidRPr="00A87EFA" w:rsidRDefault="00AF08FA" w:rsidP="00E84CFB">
      <w:pPr>
        <w:pStyle w:val="Legenda"/>
        <w:spacing w:after="240" w:line="360" w:lineRule="auto"/>
        <w:jc w:val="center"/>
        <w:rPr>
          <w:rFonts w:ascii="Calibri" w:eastAsia="Calibri" w:hAnsi="Calibri" w:cs="Times New Roman"/>
          <w:color w:val="auto"/>
        </w:rPr>
      </w:pPr>
      <w:bookmarkStart w:id="51" w:name="_Ref324069686"/>
      <w:bookmarkStart w:id="52" w:name="_Toc338698134"/>
      <w:r w:rsidRPr="00566BF7">
        <w:rPr>
          <w:color w:val="auto"/>
        </w:rPr>
        <w:t xml:space="preserve">Figura </w:t>
      </w:r>
      <w:r w:rsidR="002657EA" w:rsidRPr="00566BF7">
        <w:rPr>
          <w:color w:val="auto"/>
        </w:rPr>
        <w:fldChar w:fldCharType="begin"/>
      </w:r>
      <w:r w:rsidRPr="00566BF7">
        <w:rPr>
          <w:color w:val="auto"/>
        </w:rPr>
        <w:instrText xml:space="preserve"> SEQ Figura \* ARABIC </w:instrText>
      </w:r>
      <w:r w:rsidR="002657EA" w:rsidRPr="00566BF7">
        <w:rPr>
          <w:color w:val="auto"/>
        </w:rPr>
        <w:fldChar w:fldCharType="separate"/>
      </w:r>
      <w:r w:rsidR="00727CBB">
        <w:rPr>
          <w:noProof/>
          <w:color w:val="auto"/>
        </w:rPr>
        <w:t>2</w:t>
      </w:r>
      <w:r w:rsidR="002657EA" w:rsidRPr="00566BF7">
        <w:rPr>
          <w:color w:val="auto"/>
        </w:rPr>
        <w:fldChar w:fldCharType="end"/>
      </w:r>
      <w:bookmarkEnd w:id="51"/>
      <w:r w:rsidRPr="00566BF7">
        <w:rPr>
          <w:color w:val="auto"/>
        </w:rPr>
        <w:t>: Diagrama de fluxo de requisição de taxis</w:t>
      </w:r>
      <w:r w:rsidR="00A87EFA">
        <w:rPr>
          <w:color w:val="auto"/>
        </w:rPr>
        <w:t>.</w:t>
      </w:r>
      <w:bookmarkEnd w:id="52"/>
    </w:p>
    <w:p w:rsidR="00D16E01" w:rsidRDefault="00AF08FA" w:rsidP="00D16E01">
      <w:pPr>
        <w:ind w:firstLine="708"/>
      </w:pPr>
      <w:r>
        <w:t>A central de despacho de veículos da DaZhong (</w:t>
      </w:r>
      <w:r w:rsidRPr="00E422B4">
        <w:rPr>
          <w:i/>
        </w:rPr>
        <w:t>DaZhong</w:t>
      </w:r>
      <w:r w:rsidR="00A87EFA">
        <w:rPr>
          <w:i/>
        </w:rPr>
        <w:t xml:space="preserve"> </w:t>
      </w:r>
      <w:r>
        <w:rPr>
          <w:i/>
        </w:rPr>
        <w:t>Dispatching</w:t>
      </w:r>
      <w:r w:rsidRPr="00E422B4">
        <w:rPr>
          <w:i/>
        </w:rPr>
        <w:t xml:space="preserve"> Center – DZDC</w:t>
      </w:r>
      <w:r>
        <w:t>) possui tanto o controle da localização dos taxis de sua frota, bem como a identificação de ocupação do veículo, possibilitando o atendimento a uma requisição de forma mais rápida e precisa</w:t>
      </w:r>
      <w:r w:rsidR="00EC3448">
        <w:t xml:space="preserve"> </w:t>
      </w:r>
      <w:sdt>
        <w:sdtPr>
          <w:id w:val="59908807"/>
          <w:citation/>
        </w:sdtPr>
        <w:sdtContent>
          <w:r w:rsidR="002657EA">
            <w:fldChar w:fldCharType="begin"/>
          </w:r>
          <w:r w:rsidR="005E3241">
            <w:instrText xml:space="preserve"> CITATION XUZ05 \l 1046 </w:instrText>
          </w:r>
          <w:r w:rsidR="002657EA">
            <w:fldChar w:fldCharType="separate"/>
          </w:r>
          <w:r w:rsidR="00727CBB">
            <w:rPr>
              <w:noProof/>
            </w:rPr>
            <w:t xml:space="preserve">(XU, YUAN, </w:t>
          </w:r>
          <w:r w:rsidR="00727CBB">
            <w:rPr>
              <w:i/>
              <w:iCs/>
              <w:noProof/>
            </w:rPr>
            <w:t>et al.</w:t>
          </w:r>
          <w:r w:rsidR="00727CBB">
            <w:rPr>
              <w:noProof/>
            </w:rPr>
            <w:t>, 2005)</w:t>
          </w:r>
          <w:r w:rsidR="002657EA">
            <w:fldChar w:fldCharType="end"/>
          </w:r>
        </w:sdtContent>
      </w:sdt>
      <w:r>
        <w:t>.</w:t>
      </w:r>
      <w:r w:rsidR="00A87EFA">
        <w:t xml:space="preserve"> </w:t>
      </w:r>
      <w:r w:rsidR="005E3241">
        <w:t xml:space="preserve">As informações de ocupação de taxi na cidade de Xangai </w:t>
      </w:r>
      <w:r w:rsidR="00B63DAA">
        <w:t>são mostradas</w:t>
      </w:r>
      <w:r w:rsidR="005E3241">
        <w:t xml:space="preserve"> ao</w:t>
      </w:r>
      <w:r w:rsidR="00E66E12">
        <w:t>s</w:t>
      </w:r>
      <w:r w:rsidR="005E3241">
        <w:t xml:space="preserve"> operador</w:t>
      </w:r>
      <w:r w:rsidR="00E66E12">
        <w:t>es</w:t>
      </w:r>
      <w:r w:rsidR="00A87EFA">
        <w:t xml:space="preserve">, como pode ser visto na </w:t>
      </w:r>
      <w:fldSimple w:instr=" REF _Ref336718207 \h  \* MERGEFORMAT ">
        <w:r w:rsidR="00727CBB" w:rsidRPr="00A87EFA">
          <w:t xml:space="preserve">Figura </w:t>
        </w:r>
        <w:r w:rsidR="00727CBB">
          <w:rPr>
            <w:noProof/>
          </w:rPr>
          <w:t>3</w:t>
        </w:r>
      </w:fldSimple>
      <w:r w:rsidR="00A87EFA">
        <w:t>,</w:t>
      </w:r>
      <w:r w:rsidR="00D63F78">
        <w:t xml:space="preserve"> através de um mapa que contém </w:t>
      </w:r>
      <w:r w:rsidR="005E3241">
        <w:t>todos os veículos</w:t>
      </w:r>
      <w:r w:rsidR="00D63F78">
        <w:t xml:space="preserve"> e seus respectivos status de ocupação, identificados por cores</w:t>
      </w:r>
      <w:r w:rsidR="005E3241">
        <w:t>: ocupados aparecem em vermelho e desocupados, em verde.</w:t>
      </w:r>
    </w:p>
    <w:p w:rsidR="00A87EFA" w:rsidRDefault="00A87EFA" w:rsidP="00E84CFB">
      <w:pPr>
        <w:keepNext/>
        <w:spacing w:after="120" w:line="360" w:lineRule="auto"/>
        <w:jc w:val="center"/>
      </w:pPr>
      <w:r w:rsidRPr="00A87EFA">
        <w:rPr>
          <w:rFonts w:ascii="Calibri" w:eastAsia="Calibri" w:hAnsi="Calibri" w:cs="Times New Roman"/>
          <w:noProof/>
          <w:lang w:eastAsia="pt-BR"/>
        </w:rPr>
        <w:lastRenderedPageBreak/>
        <w:drawing>
          <wp:inline distT="0" distB="0" distL="0" distR="0">
            <wp:extent cx="4295775" cy="3267210"/>
            <wp:effectExtent l="19050" t="0" r="9525" b="0"/>
            <wp:docPr id="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56" cy="3268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EFA" w:rsidRPr="00A87EFA" w:rsidRDefault="00A87EFA" w:rsidP="00E84CFB">
      <w:pPr>
        <w:pStyle w:val="Legenda"/>
        <w:spacing w:line="360" w:lineRule="auto"/>
        <w:jc w:val="center"/>
        <w:rPr>
          <w:rFonts w:ascii="Calibri" w:eastAsia="Calibri" w:hAnsi="Calibri" w:cs="Times New Roman"/>
          <w:color w:val="auto"/>
        </w:rPr>
      </w:pPr>
      <w:bookmarkStart w:id="53" w:name="_Ref336718207"/>
      <w:bookmarkStart w:id="54" w:name="_Toc338698135"/>
      <w:r w:rsidRPr="00A87EFA">
        <w:rPr>
          <w:color w:val="auto"/>
        </w:rPr>
        <w:t xml:space="preserve">Figura </w:t>
      </w:r>
      <w:r w:rsidR="002657EA" w:rsidRPr="00A87EFA">
        <w:rPr>
          <w:color w:val="auto"/>
        </w:rPr>
        <w:fldChar w:fldCharType="begin"/>
      </w:r>
      <w:r w:rsidRPr="00A87EFA">
        <w:rPr>
          <w:color w:val="auto"/>
        </w:rPr>
        <w:instrText xml:space="preserve"> SEQ Figura \* ARABIC </w:instrText>
      </w:r>
      <w:r w:rsidR="002657EA" w:rsidRPr="00A87EFA">
        <w:rPr>
          <w:color w:val="auto"/>
        </w:rPr>
        <w:fldChar w:fldCharType="separate"/>
      </w:r>
      <w:r w:rsidR="00727CBB">
        <w:rPr>
          <w:noProof/>
          <w:color w:val="auto"/>
        </w:rPr>
        <w:t>3</w:t>
      </w:r>
      <w:r w:rsidR="002657EA" w:rsidRPr="00A87EFA">
        <w:rPr>
          <w:color w:val="auto"/>
        </w:rPr>
        <w:fldChar w:fldCharType="end"/>
      </w:r>
      <w:bookmarkEnd w:id="53"/>
      <w:r w:rsidRPr="00A87EFA">
        <w:rPr>
          <w:color w:val="auto"/>
        </w:rPr>
        <w:t>: Mapa de ocupação de taxis na cidade de Xangai (Xu et al. (2005)).</w:t>
      </w:r>
      <w:bookmarkEnd w:id="54"/>
    </w:p>
    <w:p w:rsidR="00D63F78" w:rsidRPr="00D63F78" w:rsidRDefault="00D63F78" w:rsidP="00D63F78">
      <w:pPr>
        <w:ind w:firstLine="708"/>
      </w:pPr>
      <w:r>
        <w:t xml:space="preserve">O sistema utilizando em Singapura, chamado de AVLDS, apresenta algumas diferenças em relação àquele oferecido em Xangai pela companhia DaZhong. A sigla AVLDS é o acrônimo para </w:t>
      </w:r>
      <w:r w:rsidRPr="006C32D7">
        <w:rPr>
          <w:i/>
        </w:rPr>
        <w:t>Automatic</w:t>
      </w:r>
      <w:r>
        <w:rPr>
          <w:i/>
        </w:rPr>
        <w:t xml:space="preserve"> </w:t>
      </w:r>
      <w:r w:rsidRPr="006C32D7">
        <w:rPr>
          <w:i/>
        </w:rPr>
        <w:t>Vehicle</w:t>
      </w:r>
      <w:r>
        <w:rPr>
          <w:i/>
        </w:rPr>
        <w:t xml:space="preserve"> </w:t>
      </w:r>
      <w:r w:rsidRPr="006C32D7">
        <w:rPr>
          <w:i/>
        </w:rPr>
        <w:t>Location</w:t>
      </w:r>
      <w:r>
        <w:rPr>
          <w:i/>
        </w:rPr>
        <w:t xml:space="preserve"> </w:t>
      </w:r>
      <w:r w:rsidRPr="006C32D7">
        <w:rPr>
          <w:i/>
        </w:rPr>
        <w:t>and</w:t>
      </w:r>
      <w:r>
        <w:rPr>
          <w:i/>
        </w:rPr>
        <w:t xml:space="preserve"> </w:t>
      </w:r>
      <w:r w:rsidRPr="006C32D7">
        <w:rPr>
          <w:i/>
        </w:rPr>
        <w:t>Dispatch System</w:t>
      </w:r>
      <w:r>
        <w:t xml:space="preserve"> (Sistema de Localização Automática e Despacho de Veículos). Esse serviço tem como objetivo o controle da frota de taxis disponíveis na cidade.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 xml:space="preserve">O sistema AVLDS é utilizado por diferentes companhias de taxi em Singapura, ao contrário daquele estudado em Xangai, disponível apenas para uma companhia de taxi. A cidade contém estações de transmissão de dados entre taxistas e uma central de processamento. A partir da requisição de um cliente, por diferentes canais (telefone, fax ou celular), o sistema AVLDS identifica a rota de cada veículo próximo ao atendimento e envia a requisição a um grupo de taxistas próximos, que podem aceitar </w:t>
      </w:r>
      <w:r w:rsidR="00C43734" w:rsidRPr="00D16E01">
        <w:rPr>
          <w:rFonts w:cs="Arial"/>
        </w:rPr>
        <w:t xml:space="preserve">ou não </w:t>
      </w:r>
      <w:r w:rsidRPr="00D16E01">
        <w:rPr>
          <w:rFonts w:cs="Arial"/>
        </w:rPr>
        <w:t>a corrida</w:t>
      </w:r>
      <w:r w:rsidR="00FC1831" w:rsidRPr="00D16E01">
        <w:rPr>
          <w:rFonts w:cs="Arial"/>
        </w:rPr>
        <w:t xml:space="preserve"> </w:t>
      </w:r>
      <w:sdt>
        <w:sdtPr>
          <w:rPr>
            <w:rFonts w:cs="Arial"/>
          </w:rPr>
          <w:id w:val="59908809"/>
          <w:citation/>
        </w:sdtPr>
        <w:sdtContent>
          <w:r w:rsidR="002657EA" w:rsidRPr="00D16E01">
            <w:rPr>
              <w:rFonts w:cs="Arial"/>
            </w:rPr>
            <w:fldChar w:fldCharType="begin"/>
          </w:r>
          <w:r w:rsidR="000525D4" w:rsidRPr="00D16E01">
            <w:rPr>
              <w:rFonts w:cs="Arial"/>
            </w:rPr>
            <w:instrText xml:space="preserve"> CITATION LIA09 \l 1046 </w:instrText>
          </w:r>
          <w:r w:rsidR="002657EA" w:rsidRPr="00D16E01">
            <w:rPr>
              <w:rFonts w:cs="Arial"/>
            </w:rPr>
            <w:fldChar w:fldCharType="separate"/>
          </w:r>
          <w:r w:rsidR="00727CBB" w:rsidRPr="00727CBB">
            <w:rPr>
              <w:rFonts w:cs="Arial"/>
              <w:noProof/>
            </w:rPr>
            <w:t>(LIAO, 2009)</w:t>
          </w:r>
          <w:r w:rsidR="002657EA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 xml:space="preserve">. 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 xml:space="preserve">O taxista que estiver próximo à requisição, pode, assim como </w:t>
      </w:r>
      <w:r w:rsidR="00C43734" w:rsidRPr="00D16E01">
        <w:rPr>
          <w:rFonts w:cs="Arial"/>
        </w:rPr>
        <w:t>n</w:t>
      </w:r>
      <w:r w:rsidRPr="00D16E01">
        <w:rPr>
          <w:rFonts w:cs="Arial"/>
        </w:rPr>
        <w:t>o sistema de Xangai, aceitar a requisição através de um botão</w:t>
      </w:r>
      <w:r w:rsidR="00EC3448">
        <w:rPr>
          <w:rFonts w:cs="Arial"/>
        </w:rPr>
        <w:t>,</w:t>
      </w:r>
      <w:r w:rsidRPr="00D16E01">
        <w:rPr>
          <w:rFonts w:cs="Arial"/>
        </w:rPr>
        <w:t xml:space="preserve"> </w:t>
      </w:r>
      <w:r w:rsidR="00EC3448">
        <w:rPr>
          <w:rFonts w:cs="Arial"/>
        </w:rPr>
        <w:t>existente no</w:t>
      </w:r>
      <w:r w:rsidRPr="00D16E01">
        <w:rPr>
          <w:rFonts w:cs="Arial"/>
        </w:rPr>
        <w:t xml:space="preserve"> dispositivo instalado </w:t>
      </w:r>
      <w:r w:rsidRPr="00D16E01">
        <w:rPr>
          <w:rFonts w:cs="Arial"/>
        </w:rPr>
        <w:lastRenderedPageBreak/>
        <w:t>em seu veículo. Caso aceite, o sistema define o taxista como responsável pelo atendimento. Caso nenhum taxista aceite a requisição em até 10 segundos, o sistema automaticamente busca por novos taxistas e envia uma nova solicitação de atendimento</w:t>
      </w:r>
      <w:r w:rsidR="00EC3448">
        <w:rPr>
          <w:rFonts w:cs="Arial"/>
        </w:rPr>
        <w:t xml:space="preserve"> </w:t>
      </w:r>
      <w:sdt>
        <w:sdtPr>
          <w:rPr>
            <w:rFonts w:cs="Arial"/>
          </w:rPr>
          <w:id w:val="59908810"/>
          <w:citation/>
        </w:sdtPr>
        <w:sdtContent>
          <w:r w:rsidR="002657EA" w:rsidRPr="00D16E01">
            <w:rPr>
              <w:rFonts w:cs="Arial"/>
            </w:rPr>
            <w:fldChar w:fldCharType="begin"/>
          </w:r>
          <w:r w:rsidR="000525D4" w:rsidRPr="00D16E01">
            <w:rPr>
              <w:rFonts w:cs="Arial"/>
            </w:rPr>
            <w:instrText xml:space="preserve"> CITATION LIA09 \l 1046 </w:instrText>
          </w:r>
          <w:r w:rsidR="002657EA" w:rsidRPr="00D16E01">
            <w:rPr>
              <w:rFonts w:cs="Arial"/>
            </w:rPr>
            <w:fldChar w:fldCharType="separate"/>
          </w:r>
          <w:r w:rsidR="00727CBB" w:rsidRPr="00727CBB">
            <w:rPr>
              <w:rFonts w:cs="Arial"/>
              <w:noProof/>
            </w:rPr>
            <w:t>(LIAO, 2009)</w:t>
          </w:r>
          <w:r w:rsidR="002657EA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>.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>O sistema utilizado em Singapura procura manter a segurança e confidencialidade da requisição ao informar apenas um número PIN</w:t>
      </w:r>
      <w:r w:rsidRPr="00D16E01">
        <w:rPr>
          <w:rStyle w:val="Refdenotaderodap"/>
          <w:rFonts w:eastAsia="Calibri" w:cs="Arial"/>
        </w:rPr>
        <w:footnoteReference w:id="3"/>
      </w:r>
      <w:r w:rsidRPr="00D16E01">
        <w:rPr>
          <w:rFonts w:cs="Arial"/>
        </w:rPr>
        <w:t xml:space="preserve"> ao usuário, de modo com que ele não possa ser identificado</w:t>
      </w:r>
      <w:r w:rsidR="00EC3448">
        <w:rPr>
          <w:rFonts w:cs="Arial"/>
        </w:rPr>
        <w:t xml:space="preserve"> </w:t>
      </w:r>
      <w:sdt>
        <w:sdtPr>
          <w:rPr>
            <w:rFonts w:cs="Arial"/>
          </w:rPr>
          <w:id w:val="59908811"/>
          <w:citation/>
        </w:sdtPr>
        <w:sdtContent>
          <w:r w:rsidR="002657EA" w:rsidRPr="00D16E01">
            <w:rPr>
              <w:rFonts w:cs="Arial"/>
            </w:rPr>
            <w:fldChar w:fldCharType="begin"/>
          </w:r>
          <w:r w:rsidR="000525D4" w:rsidRPr="00D16E01">
            <w:rPr>
              <w:rFonts w:cs="Arial"/>
            </w:rPr>
            <w:instrText xml:space="preserve"> CITATION LIA09 \l 1046 </w:instrText>
          </w:r>
          <w:r w:rsidR="002657EA" w:rsidRPr="00D16E01">
            <w:rPr>
              <w:rFonts w:cs="Arial"/>
            </w:rPr>
            <w:fldChar w:fldCharType="separate"/>
          </w:r>
          <w:r w:rsidR="00727CBB" w:rsidRPr="00727CBB">
            <w:rPr>
              <w:rFonts w:cs="Arial"/>
              <w:noProof/>
            </w:rPr>
            <w:t>(LIAO, 2009)</w:t>
          </w:r>
          <w:r w:rsidR="002657EA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 xml:space="preserve">. 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>Uma preocupação relevante do sistema é não retirar a atenção do motorista, exibindo informações complexas na tela do dispositivo. A mensagem utilizada pelo sistema é feita de forma breve e clara, sem interferir na instrumentação do veículo. Como o taxista deve interagir com o sistema, sua atenção não pode ser desviada do trânsito por um longo período, uma vez que isso pode ocasionar acidentes.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 xml:space="preserve">Como resultado da implantação desses sistemas, tanto em Xangai quanto em Singapura, foi constatado aumento da produtividade e remoção de mal entendidos entre taxistas e operadores da central de atendimento </w:t>
      </w:r>
      <w:sdt>
        <w:sdtPr>
          <w:rPr>
            <w:rFonts w:cs="Arial"/>
          </w:rPr>
          <w:id w:val="75261906"/>
          <w:citation/>
        </w:sdtPr>
        <w:sdtContent>
          <w:r w:rsidR="002657EA" w:rsidRPr="00D16E01">
            <w:rPr>
              <w:rFonts w:cs="Arial"/>
            </w:rPr>
            <w:fldChar w:fldCharType="begin"/>
          </w:r>
          <w:r w:rsidR="00216DD7" w:rsidRPr="00D16E01">
            <w:rPr>
              <w:rFonts w:cs="Arial"/>
            </w:rPr>
            <w:instrText xml:space="preserve"> CITATION LIA09 \l 1046 </w:instrText>
          </w:r>
          <w:r w:rsidR="002657EA" w:rsidRPr="00D16E01">
            <w:rPr>
              <w:rFonts w:cs="Arial"/>
            </w:rPr>
            <w:fldChar w:fldCharType="separate"/>
          </w:r>
          <w:r w:rsidR="00727CBB" w:rsidRPr="00727CBB">
            <w:rPr>
              <w:rFonts w:cs="Arial"/>
              <w:noProof/>
            </w:rPr>
            <w:t>(LIAO, 2009)</w:t>
          </w:r>
          <w:r w:rsidR="002657EA" w:rsidRPr="00D16E01">
            <w:rPr>
              <w:rFonts w:cs="Arial"/>
            </w:rPr>
            <w:fldChar w:fldCharType="end"/>
          </w:r>
        </w:sdtContent>
      </w:sdt>
      <w:r w:rsidR="00EC3448">
        <w:rPr>
          <w:rFonts w:cs="Arial"/>
        </w:rPr>
        <w:t xml:space="preserve"> </w:t>
      </w:r>
      <w:sdt>
        <w:sdtPr>
          <w:rPr>
            <w:rFonts w:cs="Arial"/>
          </w:rPr>
          <w:id w:val="75261907"/>
          <w:citation/>
        </w:sdtPr>
        <w:sdtContent>
          <w:r w:rsidR="002657EA" w:rsidRPr="00D16E01">
            <w:rPr>
              <w:rFonts w:cs="Arial"/>
            </w:rPr>
            <w:fldChar w:fldCharType="begin"/>
          </w:r>
          <w:r w:rsidR="00216DD7" w:rsidRPr="00D16E01">
            <w:rPr>
              <w:rFonts w:cs="Arial"/>
            </w:rPr>
            <w:instrText xml:space="preserve"> CITATION XUZ05 \l 1046 </w:instrText>
          </w:r>
          <w:r w:rsidR="002657EA" w:rsidRPr="00D16E01">
            <w:rPr>
              <w:rFonts w:cs="Arial"/>
            </w:rPr>
            <w:fldChar w:fldCharType="separate"/>
          </w:r>
          <w:r w:rsidR="00727CBB" w:rsidRPr="00727CBB">
            <w:rPr>
              <w:rFonts w:cs="Arial"/>
              <w:noProof/>
            </w:rPr>
            <w:t xml:space="preserve">(XU, YUAN, </w:t>
          </w:r>
          <w:r w:rsidR="00727CBB" w:rsidRPr="00727CBB">
            <w:rPr>
              <w:rFonts w:cs="Arial"/>
              <w:i/>
              <w:iCs/>
              <w:noProof/>
            </w:rPr>
            <w:t>et al.</w:t>
          </w:r>
          <w:r w:rsidR="00727CBB" w:rsidRPr="00727CBB">
            <w:rPr>
              <w:rFonts w:cs="Arial"/>
              <w:noProof/>
            </w:rPr>
            <w:t>, 2005)</w:t>
          </w:r>
          <w:r w:rsidR="002657EA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>.</w:t>
      </w:r>
    </w:p>
    <w:p w:rsidR="00D16E01" w:rsidRDefault="00AF08FA" w:rsidP="00D16E01">
      <w:pPr>
        <w:ind w:firstLine="708"/>
        <w:rPr>
          <w:rFonts w:cs="Arial"/>
        </w:rPr>
      </w:pPr>
      <w:r w:rsidRPr="00D16E01">
        <w:rPr>
          <w:rFonts w:cs="Arial"/>
        </w:rPr>
        <w:t xml:space="preserve">Em Xangai, o sistema DZDC foi responsável por diminuir o tempo médio de espera de 30 minutos para 15 minutos, quando utilizada a identificação por GPS em relação ao modo </w:t>
      </w:r>
      <w:r w:rsidRPr="00D16E01">
        <w:rPr>
          <w:rFonts w:cs="Arial"/>
          <w:i/>
        </w:rPr>
        <w:t>broadcasting</w:t>
      </w:r>
      <w:r w:rsidRPr="00D16E01">
        <w:rPr>
          <w:rFonts w:cs="Arial"/>
        </w:rPr>
        <w:t>. Para o taxista, a melhoria obtida com o uso do sistema foi a diminuição de 32% para 16% nas distâncias percorridas sem passageiros em relação ao total percorrido, o que significa redução de custos e maior produtividade</w:t>
      </w:r>
      <w:sdt>
        <w:sdtPr>
          <w:rPr>
            <w:rFonts w:cs="Arial"/>
          </w:rPr>
          <w:id w:val="59908813"/>
          <w:citation/>
        </w:sdtPr>
        <w:sdtContent>
          <w:r w:rsidR="002657EA" w:rsidRPr="00D16E01">
            <w:rPr>
              <w:rFonts w:cs="Arial"/>
            </w:rPr>
            <w:fldChar w:fldCharType="begin"/>
          </w:r>
          <w:r w:rsidR="00D01939" w:rsidRPr="00D16E01">
            <w:rPr>
              <w:rFonts w:cs="Arial"/>
            </w:rPr>
            <w:instrText xml:space="preserve"> CITATION XUZ05 \l 1046 </w:instrText>
          </w:r>
          <w:r w:rsidR="002657EA" w:rsidRPr="00D16E01">
            <w:rPr>
              <w:rFonts w:cs="Arial"/>
            </w:rPr>
            <w:fldChar w:fldCharType="separate"/>
          </w:r>
          <w:r w:rsidR="00727CBB" w:rsidRPr="00727CBB">
            <w:rPr>
              <w:rFonts w:cs="Arial"/>
              <w:noProof/>
            </w:rPr>
            <w:t xml:space="preserve">(XU, YUAN, </w:t>
          </w:r>
          <w:r w:rsidR="00727CBB" w:rsidRPr="00727CBB">
            <w:rPr>
              <w:rFonts w:cs="Arial"/>
              <w:i/>
              <w:iCs/>
              <w:noProof/>
            </w:rPr>
            <w:t>et al.</w:t>
          </w:r>
          <w:r w:rsidR="00727CBB" w:rsidRPr="00727CBB">
            <w:rPr>
              <w:rFonts w:cs="Arial"/>
              <w:noProof/>
            </w:rPr>
            <w:t>, 2005)</w:t>
          </w:r>
          <w:r w:rsidR="002657EA" w:rsidRPr="00D16E01">
            <w:rPr>
              <w:rFonts w:cs="Arial"/>
            </w:rPr>
            <w:fldChar w:fldCharType="end"/>
          </w:r>
        </w:sdtContent>
      </w:sdt>
      <w:r w:rsidRPr="00D16E01">
        <w:rPr>
          <w:rFonts w:cs="Arial"/>
        </w:rPr>
        <w:t>.</w:t>
      </w:r>
    </w:p>
    <w:p w:rsidR="00D16E01" w:rsidRDefault="00AF08FA" w:rsidP="00EC3448">
      <w:pPr>
        <w:ind w:firstLine="708"/>
        <w:rPr>
          <w:rFonts w:cs="Arial"/>
        </w:rPr>
      </w:pPr>
      <w:r w:rsidRPr="00D16E01">
        <w:rPr>
          <w:rFonts w:cs="Arial"/>
        </w:rPr>
        <w:lastRenderedPageBreak/>
        <w:t>O sistema AVLDS, em Singapura, possibilitou melhorias semelhantes àquelas atingidas em Xangai. Em um estudo anterior</w:t>
      </w:r>
      <w:r w:rsidR="00ED206B">
        <w:rPr>
          <w:rFonts w:cs="Arial"/>
        </w:rPr>
        <w:t xml:space="preserve"> Liao (2001)</w:t>
      </w:r>
      <w:r w:rsidRPr="00D16E01">
        <w:rPr>
          <w:rFonts w:cs="Arial"/>
        </w:rPr>
        <w:t xml:space="preserve"> foi avaliado as melhorias da utilização do AVLDS em relação </w:t>
      </w:r>
      <w:r w:rsidR="008442E6">
        <w:rPr>
          <w:rFonts w:cs="Arial"/>
        </w:rPr>
        <w:t>ao mecanismo</w:t>
      </w:r>
      <w:r w:rsidRPr="00D16E01">
        <w:rPr>
          <w:rFonts w:cs="Arial"/>
        </w:rPr>
        <w:t xml:space="preserve"> existente anteriormente na cidade</w:t>
      </w:r>
      <w:r w:rsidR="008442E6">
        <w:rPr>
          <w:rFonts w:cs="Arial"/>
        </w:rPr>
        <w:t>,</w:t>
      </w:r>
      <w:r w:rsidRPr="00D16E01">
        <w:rPr>
          <w:rFonts w:cs="Arial"/>
        </w:rPr>
        <w:t xml:space="preserve"> no qual as requisições eram feitas por telefones e não havia conhecimento sobre a localização dos veículos. </w:t>
      </w:r>
      <w:r w:rsidR="00EC3448">
        <w:rPr>
          <w:rFonts w:cs="Arial"/>
        </w:rPr>
        <w:t>Nele</w:t>
      </w:r>
      <w:r w:rsidRPr="00D16E01">
        <w:rPr>
          <w:rFonts w:cs="Arial"/>
        </w:rPr>
        <w:t xml:space="preserve"> foram medidos diferentes fatores como a precisão e eficiência do sistema, a aceitação do usuário e produtividade</w:t>
      </w:r>
      <w:r w:rsidR="00EC3448">
        <w:rPr>
          <w:rFonts w:cs="Arial"/>
        </w:rPr>
        <w:t xml:space="preserve">, </w:t>
      </w:r>
      <w:r w:rsidRPr="00D16E01">
        <w:rPr>
          <w:rFonts w:cs="Arial"/>
        </w:rPr>
        <w:t xml:space="preserve">através de pesquisa com operadores de 3 diferentes companhias que utilizam o sistema. Os operadores deram notas a diversos quesitos, separados por área. Os resultados para a pesquisa foram compilados e os resultados médios estão disponíveis na </w:t>
      </w:r>
      <w:fldSimple w:instr=" REF _Ref324075072 \h  \* MERGEFORMAT ">
        <w:r w:rsidR="00727CBB" w:rsidRPr="00727CBB">
          <w:rPr>
            <w:rFonts w:cs="Arial"/>
          </w:rPr>
          <w:t xml:space="preserve">Tabela </w:t>
        </w:r>
        <w:r w:rsidR="00727CBB" w:rsidRPr="00727CBB">
          <w:rPr>
            <w:rFonts w:cs="Arial"/>
            <w:noProof/>
          </w:rPr>
          <w:t>2</w:t>
        </w:r>
      </w:fldSimple>
      <w:r w:rsidR="00337E63" w:rsidRPr="00D16E01">
        <w:rPr>
          <w:rFonts w:cs="Arial"/>
        </w:rPr>
        <w:t>.</w:t>
      </w:r>
    </w:p>
    <w:tbl>
      <w:tblPr>
        <w:tblStyle w:val="Tabelacomgrade"/>
        <w:tblW w:w="0" w:type="auto"/>
        <w:tblLayout w:type="fixed"/>
        <w:tblLook w:val="04A0"/>
      </w:tblPr>
      <w:tblGrid>
        <w:gridCol w:w="1526"/>
        <w:gridCol w:w="6946"/>
        <w:gridCol w:w="708"/>
      </w:tblGrid>
      <w:tr w:rsidR="00AF08FA" w:rsidRPr="00F37825" w:rsidTr="008442E6">
        <w:trPr>
          <w:trHeight w:val="340"/>
        </w:trPr>
        <w:tc>
          <w:tcPr>
            <w:tcW w:w="1526" w:type="dxa"/>
            <w:shd w:val="clear" w:color="auto" w:fill="262626" w:themeFill="text1" w:themeFillTint="D9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Categoria</w:t>
            </w:r>
          </w:p>
        </w:tc>
        <w:tc>
          <w:tcPr>
            <w:tcW w:w="6946" w:type="dxa"/>
            <w:shd w:val="clear" w:color="auto" w:fill="262626" w:themeFill="text1" w:themeFillTint="D9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Quesitos</w:t>
            </w:r>
          </w:p>
        </w:tc>
        <w:tc>
          <w:tcPr>
            <w:tcW w:w="708" w:type="dxa"/>
            <w:shd w:val="clear" w:color="auto" w:fill="262626" w:themeFill="text1" w:themeFillTint="D9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Nota</w:t>
            </w:r>
          </w:p>
        </w:tc>
      </w:tr>
      <w:tr w:rsidR="00AF08FA" w:rsidRPr="00F37825" w:rsidTr="008442E6">
        <w:trPr>
          <w:trHeight w:val="340"/>
        </w:trPr>
        <w:tc>
          <w:tcPr>
            <w:tcW w:w="1526" w:type="dxa"/>
            <w:vAlign w:val="center"/>
          </w:tcPr>
          <w:p w:rsidR="00AF08FA" w:rsidRPr="00F37825" w:rsidRDefault="00AF08FA" w:rsidP="008442E6">
            <w:pPr>
              <w:spacing w:line="360" w:lineRule="auto"/>
              <w:jc w:val="left"/>
              <w:rPr>
                <w:rFonts w:ascii="Calibri" w:eastAsia="Calibri" w:hAnsi="Calibri" w:cs="Times New Roman"/>
                <w:bCs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Precisão do Sistema</w:t>
            </w:r>
          </w:p>
        </w:tc>
        <w:tc>
          <w:tcPr>
            <w:tcW w:w="6946" w:type="dxa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Capacidade de determinar o taxi mais próximo do consumidor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Capacidade de estimar o tempo que o taxi atinja seu destino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Capacidade de transmissão de informação de reserva de taxi</w:t>
            </w:r>
          </w:p>
        </w:tc>
        <w:tc>
          <w:tcPr>
            <w:tcW w:w="708" w:type="dxa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0,867</w:t>
            </w:r>
          </w:p>
        </w:tc>
      </w:tr>
      <w:tr w:rsidR="00AF08FA" w:rsidRPr="00F37825" w:rsidTr="008442E6">
        <w:trPr>
          <w:trHeight w:val="340"/>
        </w:trPr>
        <w:tc>
          <w:tcPr>
            <w:tcW w:w="1526" w:type="dxa"/>
            <w:vAlign w:val="center"/>
          </w:tcPr>
          <w:p w:rsidR="00AF08FA" w:rsidRPr="00F37825" w:rsidRDefault="00AF08FA" w:rsidP="008442E6">
            <w:pPr>
              <w:spacing w:line="360" w:lineRule="auto"/>
              <w:jc w:val="left"/>
              <w:rPr>
                <w:rFonts w:ascii="Calibri" w:eastAsia="Calibri" w:hAnsi="Calibri" w:cs="Times New Roman"/>
                <w:bCs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Eficiência do sistema</w:t>
            </w:r>
          </w:p>
        </w:tc>
        <w:tc>
          <w:tcPr>
            <w:tcW w:w="6946" w:type="dxa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 sistema pode identificar o taxi mais próximo do cliente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 tempo de resposta é baixo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 tempo até o taxi chegar ao passageiro diminuiu</w:t>
            </w:r>
          </w:p>
        </w:tc>
        <w:tc>
          <w:tcPr>
            <w:tcW w:w="708" w:type="dxa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0,689</w:t>
            </w:r>
          </w:p>
        </w:tc>
      </w:tr>
      <w:tr w:rsidR="00AF08FA" w:rsidRPr="00F37825" w:rsidTr="008442E6">
        <w:trPr>
          <w:trHeight w:val="340"/>
        </w:trPr>
        <w:tc>
          <w:tcPr>
            <w:tcW w:w="1526" w:type="dxa"/>
            <w:vAlign w:val="center"/>
          </w:tcPr>
          <w:p w:rsidR="00AF08FA" w:rsidRPr="00F37825" w:rsidRDefault="00AF08FA" w:rsidP="008442E6">
            <w:pPr>
              <w:spacing w:line="360" w:lineRule="auto"/>
              <w:jc w:val="left"/>
              <w:rPr>
                <w:rFonts w:ascii="Calibri" w:eastAsia="Calibri" w:hAnsi="Calibri" w:cs="Times New Roman"/>
                <w:bCs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Comunicação</w:t>
            </w:r>
          </w:p>
        </w:tc>
        <w:tc>
          <w:tcPr>
            <w:tcW w:w="6946" w:type="dxa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Dificuldade de transmitir dados aos taxistas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Informação é dada pelo satélite de forma clara e sem interferência</w:t>
            </w:r>
          </w:p>
        </w:tc>
        <w:tc>
          <w:tcPr>
            <w:tcW w:w="708" w:type="dxa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0,782</w:t>
            </w:r>
          </w:p>
        </w:tc>
      </w:tr>
      <w:tr w:rsidR="00AF08FA" w:rsidRPr="00F37825" w:rsidTr="008442E6">
        <w:trPr>
          <w:trHeight w:val="340"/>
        </w:trPr>
        <w:tc>
          <w:tcPr>
            <w:tcW w:w="1526" w:type="dxa"/>
            <w:vAlign w:val="center"/>
          </w:tcPr>
          <w:p w:rsidR="00AF08FA" w:rsidRPr="00F37825" w:rsidRDefault="00AF08FA" w:rsidP="008442E6">
            <w:pPr>
              <w:spacing w:line="360" w:lineRule="auto"/>
              <w:jc w:val="left"/>
              <w:rPr>
                <w:rFonts w:ascii="Calibri" w:eastAsia="Calibri" w:hAnsi="Calibri" w:cs="Times New Roman"/>
                <w:bCs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Aceitação dos usuários</w:t>
            </w:r>
          </w:p>
        </w:tc>
        <w:tc>
          <w:tcPr>
            <w:tcW w:w="6946" w:type="dxa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Os operadores preferem trabalhar com o sistema atual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 gerenciamento e manutenção é realizada constantemente no sistema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Há canais de feedback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 sistema foi implementado com mínima resistência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Os operadores sentem-se no controle usando o sistema</w:t>
            </w:r>
          </w:p>
        </w:tc>
        <w:tc>
          <w:tcPr>
            <w:tcW w:w="708" w:type="dxa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0,756</w:t>
            </w:r>
          </w:p>
        </w:tc>
      </w:tr>
      <w:tr w:rsidR="00AF08FA" w:rsidRPr="00F37825" w:rsidTr="008442E6">
        <w:trPr>
          <w:trHeight w:val="340"/>
        </w:trPr>
        <w:tc>
          <w:tcPr>
            <w:tcW w:w="1526" w:type="dxa"/>
            <w:vAlign w:val="center"/>
          </w:tcPr>
          <w:p w:rsidR="00AF08FA" w:rsidRPr="00F37825" w:rsidRDefault="00AF08FA" w:rsidP="008442E6">
            <w:pPr>
              <w:spacing w:line="360" w:lineRule="auto"/>
              <w:jc w:val="left"/>
              <w:rPr>
                <w:rFonts w:ascii="Calibri" w:eastAsia="Calibri" w:hAnsi="Calibri" w:cs="Times New Roman"/>
                <w:bCs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Produtividade</w:t>
            </w:r>
          </w:p>
        </w:tc>
        <w:tc>
          <w:tcPr>
            <w:tcW w:w="6946" w:type="dxa"/>
            <w:vAlign w:val="center"/>
          </w:tcPr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 sistema, da forma como está, facilita o trabalho?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A comunicação por dados permite ao operador atender mais clientes em comparação à comunicação verbal?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 número de reservas aumentou em relação ao sistema por rádio?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O número de chamadas recebidas com o modelo de GPS aumentou?</w:t>
            </w:r>
          </w:p>
          <w:p w:rsidR="00AF08FA" w:rsidRPr="00F37825" w:rsidRDefault="00AF08FA" w:rsidP="00E84CFB">
            <w:pPr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- Mais reservas podem ser realizadas utilizando o sistema com o mesmo esforço?</w:t>
            </w:r>
          </w:p>
        </w:tc>
        <w:tc>
          <w:tcPr>
            <w:tcW w:w="708" w:type="dxa"/>
            <w:vAlign w:val="center"/>
          </w:tcPr>
          <w:p w:rsidR="00AF08FA" w:rsidRPr="00F37825" w:rsidRDefault="00AF08FA" w:rsidP="00E84CFB">
            <w:pPr>
              <w:keepNext/>
              <w:spacing w:line="360" w:lineRule="auto"/>
              <w:rPr>
                <w:rFonts w:ascii="Calibri" w:eastAsia="Calibri" w:hAnsi="Calibri" w:cs="Times New Roman"/>
                <w:sz w:val="20"/>
                <w:szCs w:val="20"/>
              </w:rPr>
            </w:pPr>
            <w:r w:rsidRPr="00F37825">
              <w:rPr>
                <w:rFonts w:ascii="Calibri" w:eastAsia="Calibri" w:hAnsi="Calibri" w:cs="Times New Roman"/>
                <w:sz w:val="20"/>
                <w:szCs w:val="20"/>
              </w:rPr>
              <w:t>0,808</w:t>
            </w:r>
          </w:p>
        </w:tc>
      </w:tr>
    </w:tbl>
    <w:p w:rsidR="009B08D3" w:rsidRPr="008442E6" w:rsidRDefault="00AF08FA" w:rsidP="008442E6">
      <w:pPr>
        <w:pStyle w:val="Legenda"/>
        <w:spacing w:line="360" w:lineRule="auto"/>
        <w:jc w:val="center"/>
        <w:rPr>
          <w:rFonts w:ascii="Calibri" w:eastAsia="Calibri" w:hAnsi="Calibri" w:cs="Times New Roman"/>
          <w:color w:val="auto"/>
        </w:rPr>
      </w:pPr>
      <w:bookmarkStart w:id="55" w:name="_Ref324075072"/>
      <w:bookmarkStart w:id="56" w:name="_Toc338698154"/>
      <w:r w:rsidRPr="00566BF7">
        <w:rPr>
          <w:color w:val="auto"/>
        </w:rPr>
        <w:t xml:space="preserve">Tabela </w:t>
      </w:r>
      <w:r w:rsidR="002657EA" w:rsidRPr="00566BF7">
        <w:rPr>
          <w:color w:val="auto"/>
        </w:rPr>
        <w:fldChar w:fldCharType="begin"/>
      </w:r>
      <w:r w:rsidRPr="00566BF7">
        <w:rPr>
          <w:color w:val="auto"/>
        </w:rPr>
        <w:instrText xml:space="preserve"> SEQ Tabela \* ARABIC </w:instrText>
      </w:r>
      <w:r w:rsidR="002657EA" w:rsidRPr="00566BF7">
        <w:rPr>
          <w:color w:val="auto"/>
        </w:rPr>
        <w:fldChar w:fldCharType="separate"/>
      </w:r>
      <w:r w:rsidR="00727CBB">
        <w:rPr>
          <w:noProof/>
          <w:color w:val="auto"/>
        </w:rPr>
        <w:t>2</w:t>
      </w:r>
      <w:r w:rsidR="002657EA" w:rsidRPr="00566BF7">
        <w:rPr>
          <w:color w:val="auto"/>
        </w:rPr>
        <w:fldChar w:fldCharType="end"/>
      </w:r>
      <w:bookmarkEnd w:id="55"/>
      <w:r w:rsidRPr="00566BF7">
        <w:rPr>
          <w:color w:val="auto"/>
        </w:rPr>
        <w:t>: Resultado da pesquisa de qualidade realizada com operadores de companhias de taxi</w:t>
      </w:r>
      <w:r w:rsidR="00D16E01">
        <w:rPr>
          <w:color w:val="auto"/>
        </w:rPr>
        <w:t xml:space="preserve"> de C</w:t>
      </w:r>
      <w:r w:rsidR="00D01939">
        <w:rPr>
          <w:color w:val="auto"/>
        </w:rPr>
        <w:t>ingapura, utilizando o sistema AVLDS</w:t>
      </w:r>
      <w:r w:rsidRPr="00566BF7">
        <w:rPr>
          <w:color w:val="auto"/>
        </w:rPr>
        <w:t xml:space="preserve"> (</w:t>
      </w:r>
      <w:r w:rsidR="00D01939">
        <w:rPr>
          <w:color w:val="auto"/>
        </w:rPr>
        <w:t>adaptado de</w:t>
      </w:r>
      <w:sdt>
        <w:sdtPr>
          <w:rPr>
            <w:color w:val="auto"/>
          </w:rPr>
          <w:id w:val="59908945"/>
          <w:citation/>
        </w:sdtPr>
        <w:sdtContent>
          <w:r w:rsidR="002657EA">
            <w:rPr>
              <w:color w:val="auto"/>
            </w:rPr>
            <w:fldChar w:fldCharType="begin"/>
          </w:r>
          <w:r w:rsidR="00234BBB">
            <w:rPr>
              <w:color w:val="auto"/>
            </w:rPr>
            <w:instrText xml:space="preserve"> CITATION LIA01 \l 1046 </w:instrText>
          </w:r>
          <w:r w:rsidR="002657EA">
            <w:rPr>
              <w:color w:val="auto"/>
            </w:rPr>
            <w:fldChar w:fldCharType="separate"/>
          </w:r>
          <w:r w:rsidR="00727CBB" w:rsidRPr="00727CBB">
            <w:rPr>
              <w:noProof/>
              <w:color w:val="auto"/>
            </w:rPr>
            <w:t>(LIAO, 2001)</w:t>
          </w:r>
          <w:r w:rsidR="002657EA">
            <w:rPr>
              <w:color w:val="auto"/>
            </w:rPr>
            <w:fldChar w:fldCharType="end"/>
          </w:r>
        </w:sdtContent>
      </w:sdt>
      <w:r w:rsidRPr="00566BF7">
        <w:rPr>
          <w:color w:val="auto"/>
        </w:rPr>
        <w:t>).</w:t>
      </w:r>
      <w:bookmarkEnd w:id="56"/>
    </w:p>
    <w:p w:rsidR="008442E6" w:rsidRDefault="008442E6" w:rsidP="008442E6">
      <w:pPr>
        <w:ind w:firstLine="708"/>
      </w:pPr>
      <w:r>
        <w:lastRenderedPageBreak/>
        <w:t xml:space="preserve">Como se pode observar nos resultados obtidos </w:t>
      </w:r>
      <w:r w:rsidR="00ED206B">
        <w:t>nos</w:t>
      </w:r>
      <w:r>
        <w:t xml:space="preserve"> artigos </w:t>
      </w:r>
      <w:sdt>
        <w:sdtPr>
          <w:id w:val="75261912"/>
          <w:citation/>
        </w:sdtPr>
        <w:sdtContent>
          <w:r w:rsidR="002657EA" w:rsidRPr="00ED206B">
            <w:fldChar w:fldCharType="begin"/>
          </w:r>
          <w:r w:rsidRPr="00ED206B">
            <w:instrText xml:space="preserve"> CITATION LIA01 \l 1046 </w:instrText>
          </w:r>
          <w:r w:rsidR="002657EA" w:rsidRPr="00ED206B">
            <w:fldChar w:fldCharType="separate"/>
          </w:r>
          <w:r w:rsidR="00727CBB">
            <w:rPr>
              <w:noProof/>
            </w:rPr>
            <w:t>(LIAO, 2001)</w:t>
          </w:r>
          <w:r w:rsidR="002657EA" w:rsidRPr="00ED206B">
            <w:fldChar w:fldCharType="end"/>
          </w:r>
        </w:sdtContent>
      </w:sdt>
      <w:r w:rsidRPr="00ED206B">
        <w:t xml:space="preserve">, </w:t>
      </w:r>
      <w:sdt>
        <w:sdtPr>
          <w:id w:val="75261913"/>
          <w:citation/>
        </w:sdtPr>
        <w:sdtContent>
          <w:r w:rsidR="002657EA" w:rsidRPr="00ED206B">
            <w:fldChar w:fldCharType="begin"/>
          </w:r>
          <w:r w:rsidRPr="00ED206B">
            <w:instrText xml:space="preserve"> CITATION LIA09 \l 1046 </w:instrText>
          </w:r>
          <w:r w:rsidR="002657EA" w:rsidRPr="00ED206B">
            <w:fldChar w:fldCharType="separate"/>
          </w:r>
          <w:r w:rsidR="00727CBB">
            <w:rPr>
              <w:noProof/>
            </w:rPr>
            <w:t>(LIAO, 2009)</w:t>
          </w:r>
          <w:r w:rsidR="002657EA" w:rsidRPr="00ED206B">
            <w:fldChar w:fldCharType="end"/>
          </w:r>
        </w:sdtContent>
      </w:sdt>
      <w:r w:rsidR="00ED206B" w:rsidRPr="00ED206B">
        <w:t>,</w:t>
      </w:r>
      <w:r w:rsidRPr="00ED206B">
        <w:t xml:space="preserve"> </w:t>
      </w:r>
      <w:sdt>
        <w:sdtPr>
          <w:id w:val="75261914"/>
          <w:citation/>
        </w:sdtPr>
        <w:sdtContent>
          <w:r w:rsidR="002657EA" w:rsidRPr="00ED206B">
            <w:fldChar w:fldCharType="begin"/>
          </w:r>
          <w:r w:rsidRPr="00ED206B">
            <w:instrText xml:space="preserve"> CITATION XUZ05 \l 1046 </w:instrText>
          </w:r>
          <w:r w:rsidR="002657EA" w:rsidRPr="00ED206B">
            <w:fldChar w:fldCharType="separate"/>
          </w:r>
          <w:r w:rsidR="00727CBB">
            <w:rPr>
              <w:noProof/>
            </w:rPr>
            <w:t xml:space="preserve">(XU, YUAN, </w:t>
          </w:r>
          <w:r w:rsidR="00727CBB">
            <w:rPr>
              <w:i/>
              <w:iCs/>
              <w:noProof/>
            </w:rPr>
            <w:t>et al.</w:t>
          </w:r>
          <w:r w:rsidR="00727CBB">
            <w:rPr>
              <w:noProof/>
            </w:rPr>
            <w:t>, 2005)</w:t>
          </w:r>
          <w:r w:rsidR="002657EA" w:rsidRPr="00ED206B">
            <w:fldChar w:fldCharType="end"/>
          </w:r>
        </w:sdtContent>
      </w:sdt>
      <w:r>
        <w:t xml:space="preserve">, os sistemas de </w:t>
      </w:r>
      <w:r w:rsidRPr="002F37E8">
        <w:t>despacho</w:t>
      </w:r>
      <w:r>
        <w:t xml:space="preserve"> de veículos contribuem para a melhoria do atendimento de usuários de serviços de taxis nas cidades em que foram implantados. </w:t>
      </w:r>
    </w:p>
    <w:p w:rsidR="009B08D3" w:rsidRDefault="009B08D3" w:rsidP="00D16E01">
      <w:pPr>
        <w:ind w:firstLine="708"/>
      </w:pPr>
    </w:p>
    <w:p w:rsidR="005D7FA0" w:rsidRDefault="0075768A" w:rsidP="00E84CFB">
      <w:pPr>
        <w:pStyle w:val="Ttulo1"/>
        <w:spacing w:after="240" w:line="360" w:lineRule="auto"/>
      </w:pPr>
      <w:bookmarkStart w:id="57" w:name="_Toc338698117"/>
      <w:r>
        <w:lastRenderedPageBreak/>
        <w:t>MÉTODO</w:t>
      </w:r>
      <w:bookmarkEnd w:id="57"/>
    </w:p>
    <w:p w:rsidR="008460A2" w:rsidRDefault="008460A2" w:rsidP="00E84CFB">
      <w:pPr>
        <w:pStyle w:val="Ttulo2"/>
        <w:spacing w:after="240" w:line="360" w:lineRule="auto"/>
        <w:rPr>
          <w:rFonts w:cstheme="minorHAnsi"/>
          <w:szCs w:val="32"/>
        </w:rPr>
      </w:pPr>
      <w:bookmarkStart w:id="58" w:name="_Toc338698118"/>
      <w:r>
        <w:rPr>
          <w:rFonts w:cstheme="minorHAnsi"/>
          <w:szCs w:val="32"/>
        </w:rPr>
        <w:t>TIPO DE PESQUISA</w:t>
      </w:r>
      <w:bookmarkEnd w:id="58"/>
    </w:p>
    <w:p w:rsidR="00D16E01" w:rsidRDefault="00007523" w:rsidP="00EC3448">
      <w:r>
        <w:t>O tipo de pesquisa adotado no trabalho</w:t>
      </w:r>
      <w:r w:rsidR="008809C4">
        <w:t>,</w:t>
      </w:r>
      <w:r w:rsidR="00E129E7">
        <w:t xml:space="preserve"> </w:t>
      </w:r>
      <w:r w:rsidR="00015ABD">
        <w:t>quanto a sua natureza</w:t>
      </w:r>
      <w:r w:rsidR="008809C4">
        <w:t>,</w:t>
      </w:r>
      <w:r w:rsidR="00E129E7">
        <w:t xml:space="preserve"> </w:t>
      </w:r>
      <w:r w:rsidR="008809C4">
        <w:t xml:space="preserve">é </w:t>
      </w:r>
      <w:r w:rsidR="00557FAD">
        <w:t>classificada</w:t>
      </w:r>
      <w:r w:rsidR="008809C4">
        <w:t xml:space="preserve"> como </w:t>
      </w:r>
      <w:r w:rsidR="00197C43">
        <w:t xml:space="preserve">pesquisa aplicada ou tecnológica. </w:t>
      </w:r>
      <w:r w:rsidR="00EC1780">
        <w:t xml:space="preserve">Esse tipo de </w:t>
      </w:r>
      <w:r w:rsidR="00557FAD">
        <w:t>pesquisa</w:t>
      </w:r>
      <w:r w:rsidR="00E129E7">
        <w:t xml:space="preserve"> </w:t>
      </w:r>
      <w:r w:rsidR="00557FAD">
        <w:t>tem como objetivo a aplicação do conhecimento a fim de produzir novas tecnologias e conhecimentos tec</w:t>
      </w:r>
      <w:r w:rsidR="009B68E8">
        <w:t xml:space="preserve">nológicos. Como </w:t>
      </w:r>
      <w:r w:rsidR="00557FAD">
        <w:t>resultado</w:t>
      </w:r>
      <w:r w:rsidR="009B68E8">
        <w:t xml:space="preserve">, espera-se a </w:t>
      </w:r>
      <w:r w:rsidR="00557FAD">
        <w:t>produção de produtos, processos ou patentes</w:t>
      </w:r>
      <w:r w:rsidR="008442E6">
        <w:t xml:space="preserve"> </w:t>
      </w:r>
      <w:sdt>
        <w:sdtPr>
          <w:id w:val="440770533"/>
          <w:citation/>
        </w:sdtPr>
        <w:sdtContent>
          <w:r w:rsidR="002657EA">
            <w:fldChar w:fldCharType="begin"/>
          </w:r>
          <w:r w:rsidR="002A72E9">
            <w:instrText xml:space="preserve"> CITATION TAU12 \l 1046  </w:instrText>
          </w:r>
          <w:r w:rsidR="002657EA">
            <w:fldChar w:fldCharType="separate"/>
          </w:r>
          <w:r w:rsidR="00727CBB">
            <w:rPr>
              <w:noProof/>
            </w:rPr>
            <w:t>(TAUCHEN, 2009)</w:t>
          </w:r>
          <w:r w:rsidR="002657EA">
            <w:rPr>
              <w:noProof/>
            </w:rPr>
            <w:fldChar w:fldCharType="end"/>
          </w:r>
        </w:sdtContent>
      </w:sdt>
      <w:r w:rsidR="009B68E8">
        <w:t>.</w:t>
      </w:r>
    </w:p>
    <w:p w:rsidR="00EC3448" w:rsidRDefault="00305A1F" w:rsidP="00D16E01">
      <w:pPr>
        <w:ind w:firstLine="708"/>
      </w:pPr>
      <w:r>
        <w:t>O tipo de pesquisa</w:t>
      </w:r>
      <w:r w:rsidR="00B141E8">
        <w:t>, quan</w:t>
      </w:r>
      <w:r>
        <w:t>to aos objetivos, é classificada</w:t>
      </w:r>
      <w:r w:rsidR="00B141E8">
        <w:t xml:space="preserve"> como pesquisa exploratória. </w:t>
      </w:r>
      <w:r w:rsidR="008442E6">
        <w:t>Nela, baseado em intuições dos pesquisadores sobre áreas que acreditam sem mais promissoras, procura-se</w:t>
      </w:r>
      <w:r w:rsidR="00837469">
        <w:t xml:space="preserve"> o aprimoramento de </w:t>
      </w:r>
      <w:r w:rsidR="00EC1780">
        <w:t>ideias</w:t>
      </w:r>
      <w:r w:rsidR="00837469">
        <w:t xml:space="preserve"> ou a descoberta</w:t>
      </w:r>
      <w:r w:rsidR="00EE77AF">
        <w:t xml:space="preserve"> novas técnicas, processos ou áreas para pesquisa mais intensiva</w:t>
      </w:r>
      <w:r w:rsidR="008442E6">
        <w:t xml:space="preserve"> </w:t>
      </w:r>
      <w:sdt>
        <w:sdtPr>
          <w:id w:val="105200421"/>
          <w:citation/>
        </w:sdtPr>
        <w:sdtContent>
          <w:fldSimple w:instr=" CITATION Esc12 \l 1046 ">
            <w:r w:rsidR="00727CBB">
              <w:rPr>
                <w:noProof/>
              </w:rPr>
              <w:t>(ESCOLA SUPERIOR DE AGRICULTURA LUIZ DE QUEIROZ - USP, 2012)</w:t>
            </w:r>
          </w:fldSimple>
        </w:sdtContent>
      </w:sdt>
      <w:r w:rsidR="00EC3448">
        <w:t xml:space="preserve"> </w:t>
      </w:r>
      <w:sdt>
        <w:sdtPr>
          <w:id w:val="440770534"/>
          <w:citation/>
        </w:sdtPr>
        <w:sdtContent>
          <w:r w:rsidR="002657EA">
            <w:fldChar w:fldCharType="begin"/>
          </w:r>
          <w:r w:rsidR="002A72E9">
            <w:instrText xml:space="preserve"> CITATION TAU12 \l 1046 </w:instrText>
          </w:r>
          <w:r w:rsidR="002657EA">
            <w:fldChar w:fldCharType="separate"/>
          </w:r>
          <w:r w:rsidR="00727CBB">
            <w:rPr>
              <w:noProof/>
            </w:rPr>
            <w:t>(TAUCHEN, 2009)</w:t>
          </w:r>
          <w:r w:rsidR="002657EA">
            <w:rPr>
              <w:noProof/>
            </w:rPr>
            <w:fldChar w:fldCharType="end"/>
          </w:r>
        </w:sdtContent>
      </w:sdt>
      <w:r w:rsidR="00837469">
        <w:t xml:space="preserve">. </w:t>
      </w:r>
    </w:p>
    <w:p w:rsidR="00837469" w:rsidRDefault="00837469" w:rsidP="00D16E01">
      <w:pPr>
        <w:ind w:firstLine="708"/>
      </w:pPr>
      <w:r>
        <w:t xml:space="preserve">Quanto aos procedimentos adotados para a realização da pesquisa, a mesma pode ser considerada experimental e operacional. </w:t>
      </w:r>
      <w:r w:rsidR="00CD6DF4">
        <w:t xml:space="preserve">As pesquisas do tipo experimental </w:t>
      </w:r>
      <w:r w:rsidR="00BD1C5A">
        <w:t xml:space="preserve">são aquelas que utilizam o empirismo para a aquisição de conhecimento. Além disso, a pesquisa a ser realizada tem um forte caráter prático, na construção de artefatos que permitam que a </w:t>
      </w:r>
      <w:r w:rsidR="00D93BDD">
        <w:t>suposição inicial seja</w:t>
      </w:r>
      <w:r w:rsidR="00BD1C5A">
        <w:t xml:space="preserve"> provada. A pesquisa também pode ser considerada operacional por alterar todo o processo no qual está inserida, contribuindo na tomada </w:t>
      </w:r>
      <w:r w:rsidR="00BE682B">
        <w:t xml:space="preserve">da melhor </w:t>
      </w:r>
      <w:r w:rsidR="00BD1C5A">
        <w:t>decisão</w:t>
      </w:r>
      <w:r w:rsidR="00DD528A">
        <w:t xml:space="preserve"> </w:t>
      </w:r>
      <w:sdt>
        <w:sdtPr>
          <w:id w:val="440770535"/>
          <w:citation/>
        </w:sdtPr>
        <w:sdtContent>
          <w:r w:rsidR="002657EA">
            <w:fldChar w:fldCharType="begin"/>
          </w:r>
          <w:r w:rsidR="002A72E9">
            <w:instrText xml:space="preserve"> CITATION TAU12 \l 1046 </w:instrText>
          </w:r>
          <w:r w:rsidR="002657EA">
            <w:fldChar w:fldCharType="separate"/>
          </w:r>
          <w:r w:rsidR="00727CBB">
            <w:rPr>
              <w:noProof/>
            </w:rPr>
            <w:t>(TAUCHEN, 2009)</w:t>
          </w:r>
          <w:r w:rsidR="002657EA">
            <w:rPr>
              <w:noProof/>
            </w:rPr>
            <w:fldChar w:fldCharType="end"/>
          </w:r>
        </w:sdtContent>
      </w:sdt>
      <w:r w:rsidR="00BE682B">
        <w:t>.</w:t>
      </w:r>
    </w:p>
    <w:p w:rsidR="00007523" w:rsidRDefault="00007523" w:rsidP="00E84CFB">
      <w:pPr>
        <w:spacing w:line="360" w:lineRule="auto"/>
      </w:pPr>
    </w:p>
    <w:p w:rsidR="008460A2" w:rsidRPr="008460A2" w:rsidRDefault="005D7FA0" w:rsidP="00E84CFB">
      <w:pPr>
        <w:pStyle w:val="Ttulo2"/>
        <w:spacing w:after="240" w:line="360" w:lineRule="auto"/>
        <w:rPr>
          <w:rFonts w:cstheme="minorHAnsi"/>
          <w:szCs w:val="32"/>
        </w:rPr>
      </w:pPr>
      <w:bookmarkStart w:id="59" w:name="_Toc338698119"/>
      <w:r>
        <w:rPr>
          <w:rFonts w:cstheme="minorHAnsi"/>
          <w:szCs w:val="32"/>
        </w:rPr>
        <w:lastRenderedPageBreak/>
        <w:t>INFRAESTRUTURA</w:t>
      </w:r>
      <w:bookmarkEnd w:id="59"/>
    </w:p>
    <w:p w:rsidR="00D16E01" w:rsidRDefault="00DB299B" w:rsidP="008F05B6">
      <w:r>
        <w:t>Os recursos necessários para a confecção do trabalho descrito nesse documento são a ut</w:t>
      </w:r>
      <w:r w:rsidR="00456D7F">
        <w:t>ilização aparelhos de telefonia</w:t>
      </w:r>
      <w:r>
        <w:t xml:space="preserve"> móvel 3G com acesso a internet e disponibilidade de serviços de GPS. Para armazenamento e processamento de informações oriundas dos dispositivos rastreados, serão necessários </w:t>
      </w:r>
      <w:r w:rsidR="005D7FA0">
        <w:t>um servidor de banco de dados</w:t>
      </w:r>
      <w:r>
        <w:t xml:space="preserve"> e/ou aplicação.</w:t>
      </w:r>
    </w:p>
    <w:p w:rsidR="00D16E01" w:rsidRDefault="005D7FA0" w:rsidP="00D16E01">
      <w:pPr>
        <w:ind w:firstLine="708"/>
      </w:pPr>
      <w:r>
        <w:t>A</w:t>
      </w:r>
      <w:r w:rsidR="00207983">
        <w:t xml:space="preserve"> contratação de </w:t>
      </w:r>
      <w:r>
        <w:t>servidores de banco de dados/aplicação,</w:t>
      </w:r>
      <w:r w:rsidR="00DB299B">
        <w:t xml:space="preserve"> serviços de telefonia e internet móvel,</w:t>
      </w:r>
      <w:r>
        <w:t xml:space="preserve"> bem como a compra dos equipamentos de hardware necessá</w:t>
      </w:r>
      <w:r w:rsidR="00207983">
        <w:t>rios à confecção do projeto serão</w:t>
      </w:r>
      <w:r>
        <w:t xml:space="preserve"> financiada</w:t>
      </w:r>
      <w:r w:rsidR="00207983">
        <w:t>s</w:t>
      </w:r>
      <w:r>
        <w:t xml:space="preserve"> pelo responsável do projeto.</w:t>
      </w:r>
    </w:p>
    <w:p w:rsidR="005D7FA0" w:rsidRDefault="00207983" w:rsidP="00D16E01">
      <w:pPr>
        <w:ind w:firstLine="708"/>
      </w:pPr>
      <w:r>
        <w:t>As informações</w:t>
      </w:r>
      <w:r w:rsidR="005D7FA0">
        <w:t xml:space="preserve"> bibliográfica</w:t>
      </w:r>
      <w:r>
        <w:t>s</w:t>
      </w:r>
      <w:r w:rsidR="005D7FA0">
        <w:t xml:space="preserve"> necessária</w:t>
      </w:r>
      <w:r>
        <w:t>s</w:t>
      </w:r>
      <w:r w:rsidR="005D7FA0">
        <w:t xml:space="preserve"> p</w:t>
      </w:r>
      <w:r>
        <w:t>ara a confecção do trabalho serão</w:t>
      </w:r>
      <w:r w:rsidR="005D7FA0">
        <w:t xml:space="preserve"> retirada</w:t>
      </w:r>
      <w:r>
        <w:t>s</w:t>
      </w:r>
      <w:r w:rsidR="005D7FA0">
        <w:t xml:space="preserve"> de acervo bibliográfico disponibilizado pelo Centro Federal de Educaç</w:t>
      </w:r>
      <w:r>
        <w:t xml:space="preserve">ão Tecnológica de Minas Gerais, artigos e revistas de conhecimento técnico/científicos, e manuais dos dispositivos utilizados no trabalho, fornecidos pelos respectivos fabricantes. </w:t>
      </w:r>
    </w:p>
    <w:p w:rsidR="007B4B3D" w:rsidRDefault="007B4B3D" w:rsidP="00E84CFB">
      <w:pPr>
        <w:spacing w:line="360" w:lineRule="auto"/>
      </w:pPr>
    </w:p>
    <w:p w:rsidR="008460A2" w:rsidRDefault="008460A2" w:rsidP="00E84CFB">
      <w:pPr>
        <w:pStyle w:val="Ttulo2"/>
        <w:spacing w:after="240" w:line="360" w:lineRule="auto"/>
        <w:rPr>
          <w:rFonts w:cstheme="minorHAnsi"/>
          <w:szCs w:val="32"/>
        </w:rPr>
      </w:pPr>
      <w:bookmarkStart w:id="60" w:name="_Toc338698120"/>
      <w:r>
        <w:rPr>
          <w:rFonts w:cstheme="minorHAnsi"/>
          <w:szCs w:val="32"/>
        </w:rPr>
        <w:t>METODOLOGIA</w:t>
      </w:r>
      <w:bookmarkEnd w:id="60"/>
    </w:p>
    <w:p w:rsidR="00D16E01" w:rsidRDefault="00007523" w:rsidP="008F05B6">
      <w:r>
        <w:t>A metodologia utilizada para o desenvolviment</w:t>
      </w:r>
      <w:r w:rsidR="00D244B1">
        <w:t>o do trabalho será dividida em 3</w:t>
      </w:r>
      <w:r w:rsidR="008F05B6">
        <w:t xml:space="preserve"> etapas: desenvolvimento </w:t>
      </w:r>
      <w:r w:rsidR="00FA1F33">
        <w:t xml:space="preserve">de </w:t>
      </w:r>
      <w:r w:rsidR="00D244B1">
        <w:t>um rastreador (</w:t>
      </w:r>
      <w:r w:rsidR="008F05B6">
        <w:t xml:space="preserve">solução conjunta a </w:t>
      </w:r>
      <w:r w:rsidR="00D244B1">
        <w:t xml:space="preserve"> um</w:t>
      </w:r>
      <w:r w:rsidR="00FA1F33">
        <w:t xml:space="preserve"> </w:t>
      </w:r>
      <w:r w:rsidR="00D244B1">
        <w:t xml:space="preserve">dispositivo móvel - </w:t>
      </w:r>
      <w:r w:rsidR="00FA1F33" w:rsidRPr="00FA1F33">
        <w:rPr>
          <w:i/>
        </w:rPr>
        <w:t>tablet</w:t>
      </w:r>
      <w:r w:rsidR="00D244B1">
        <w:t xml:space="preserve"> ou</w:t>
      </w:r>
      <w:r w:rsidR="00FA1F33">
        <w:t xml:space="preserve"> </w:t>
      </w:r>
      <w:r w:rsidR="00D244B1">
        <w:rPr>
          <w:i/>
        </w:rPr>
        <w:t>smartphone</w:t>
      </w:r>
      <w:r w:rsidR="00FA1F33">
        <w:t>)</w:t>
      </w:r>
      <w:r>
        <w:t>, desenvolvimento do software de controle e expedição baseado em localização geográfica (</w:t>
      </w:r>
      <w:r w:rsidR="00777B83">
        <w:t xml:space="preserve">OFMS </w:t>
      </w:r>
      <w:r w:rsidR="00966B00">
        <w:t xml:space="preserve">- </w:t>
      </w:r>
      <w:r w:rsidR="00777B83" w:rsidRPr="00777B83">
        <w:rPr>
          <w:i/>
        </w:rPr>
        <w:t>Order</w:t>
      </w:r>
      <w:r w:rsidR="00E129E7">
        <w:rPr>
          <w:i/>
        </w:rPr>
        <w:t xml:space="preserve"> </w:t>
      </w:r>
      <w:r w:rsidR="00777B83" w:rsidRPr="00777B83">
        <w:rPr>
          <w:i/>
        </w:rPr>
        <w:t>Fleet</w:t>
      </w:r>
      <w:r w:rsidR="00E129E7">
        <w:rPr>
          <w:i/>
        </w:rPr>
        <w:t xml:space="preserve"> </w:t>
      </w:r>
      <w:r w:rsidR="00777B83" w:rsidRPr="00777B83">
        <w:rPr>
          <w:i/>
        </w:rPr>
        <w:t>and Management System</w:t>
      </w:r>
      <w:r>
        <w:t>)  e desenvolvimento de um apli</w:t>
      </w:r>
      <w:r w:rsidR="00A01787">
        <w:t>cativo para dispositivos móveis, para ser usado por taxistas e passageiros.</w:t>
      </w:r>
    </w:p>
    <w:p w:rsidR="00007523" w:rsidRDefault="00A01787" w:rsidP="00D16E01">
      <w:pPr>
        <w:ind w:firstLine="708"/>
      </w:pPr>
      <w:r>
        <w:lastRenderedPageBreak/>
        <w:t>A divisão do trabalho em três etapas diferentes tem como objetivo a elaboração de um plano de ação mais específico para cada uma delas, uma vez que elas diferem bastante e necessitam métodos diferentes de desenvolvimento.</w:t>
      </w:r>
      <w:r w:rsidR="00E129E7">
        <w:t xml:space="preserve"> </w:t>
      </w:r>
      <w:r w:rsidR="00007523">
        <w:t>Em cada uma das etapas serão realizadas análises dos resultados e um estudo comparativo com tecnologias já existentes.</w:t>
      </w:r>
    </w:p>
    <w:p w:rsidR="00D16E01" w:rsidRPr="00007523" w:rsidRDefault="00D16E01" w:rsidP="00D16E01">
      <w:pPr>
        <w:ind w:firstLine="708"/>
      </w:pPr>
    </w:p>
    <w:p w:rsidR="005D7FA0" w:rsidRPr="00A36F76" w:rsidRDefault="005D7FA0" w:rsidP="00E84CFB">
      <w:pPr>
        <w:pStyle w:val="Ttulo3"/>
        <w:spacing w:after="240" w:line="360" w:lineRule="auto"/>
      </w:pPr>
      <w:bookmarkStart w:id="61" w:name="_Toc310725194"/>
      <w:bookmarkStart w:id="62" w:name="_Toc319841148"/>
      <w:bookmarkStart w:id="63" w:name="_Toc319841467"/>
      <w:bookmarkStart w:id="64" w:name="_Toc319848911"/>
      <w:bookmarkStart w:id="65" w:name="_Toc319851966"/>
      <w:bookmarkStart w:id="66" w:name="_Toc320024606"/>
      <w:bookmarkStart w:id="67" w:name="_Toc326415951"/>
      <w:bookmarkStart w:id="68" w:name="_Toc326432515"/>
      <w:bookmarkStart w:id="69" w:name="_Toc338698121"/>
      <w:r w:rsidRPr="00A36F76">
        <w:t>METODOLOGIA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r w:rsidR="009855B4">
        <w:t xml:space="preserve"> - </w:t>
      </w:r>
      <w:r w:rsidR="00D244B1">
        <w:t>RASTREADOR</w:t>
      </w:r>
      <w:bookmarkEnd w:id="69"/>
    </w:p>
    <w:p w:rsidR="00EC0A0C" w:rsidRDefault="00E7565D" w:rsidP="008F05B6">
      <w:r>
        <w:t>Para desenvolvimento do rastreador</w:t>
      </w:r>
      <w:r w:rsidR="00A6768F">
        <w:t xml:space="preserve">, será utilizado um conjunto de práticas originalmente desenvolvidas pela Motorola para melhorar processos e eliminar defeitos: o </w:t>
      </w:r>
      <w:r w:rsidR="00A6768F" w:rsidRPr="00A6768F">
        <w:rPr>
          <w:i/>
        </w:rPr>
        <w:t>Seis</w:t>
      </w:r>
      <w:r w:rsidR="00E129E7">
        <w:rPr>
          <w:i/>
        </w:rPr>
        <w:t xml:space="preserve"> </w:t>
      </w:r>
      <w:r w:rsidR="00A6768F" w:rsidRPr="00A6768F">
        <w:rPr>
          <w:i/>
        </w:rPr>
        <w:t>Sigma</w:t>
      </w:r>
      <w:r w:rsidR="00A6768F">
        <w:t xml:space="preserve"> ou </w:t>
      </w:r>
      <w:r w:rsidR="00A6768F" w:rsidRPr="00A6768F">
        <w:rPr>
          <w:i/>
        </w:rPr>
        <w:t>Six</w:t>
      </w:r>
      <w:r w:rsidR="00E129E7">
        <w:rPr>
          <w:i/>
        </w:rPr>
        <w:t xml:space="preserve"> </w:t>
      </w:r>
      <w:r w:rsidR="00A6768F" w:rsidRPr="00A6768F">
        <w:rPr>
          <w:i/>
        </w:rPr>
        <w:t>Sigma</w:t>
      </w:r>
      <w:r w:rsidR="00EF7705">
        <w:rPr>
          <w:i/>
        </w:rPr>
        <w:t xml:space="preserve"> </w:t>
      </w:r>
      <w:sdt>
        <w:sdtPr>
          <w:id w:val="25999188"/>
          <w:citation/>
        </w:sdtPr>
        <w:sdtContent>
          <w:r w:rsidR="002657EA">
            <w:fldChar w:fldCharType="begin"/>
          </w:r>
          <w:r w:rsidR="002A72E9">
            <w:instrText xml:space="preserve"> CITATION Wik121 \l 1046 </w:instrText>
          </w:r>
          <w:r w:rsidR="002657EA">
            <w:fldChar w:fldCharType="separate"/>
          </w:r>
          <w:r w:rsidR="00727CBB">
            <w:rPr>
              <w:noProof/>
            </w:rPr>
            <w:t>(WIKIPEDIA, 2012)</w:t>
          </w:r>
          <w:r w:rsidR="002657EA">
            <w:rPr>
              <w:noProof/>
            </w:rPr>
            <w:fldChar w:fldCharType="end"/>
          </w:r>
        </w:sdtContent>
      </w:sdt>
      <w:r w:rsidR="00A6768F">
        <w:t xml:space="preserve">. </w:t>
      </w:r>
      <w:r w:rsidR="00CD66D2">
        <w:t xml:space="preserve">Dentre as metodologias do Seis Sigma, a metodologia DMADV é aquela utilizada para a criação de desenhos de novos produtos e processos </w:t>
      </w:r>
      <w:sdt>
        <w:sdtPr>
          <w:id w:val="25999190"/>
          <w:citation/>
        </w:sdtPr>
        <w:sdtContent>
          <w:r w:rsidR="002657EA">
            <w:fldChar w:fldCharType="begin"/>
          </w:r>
          <w:r w:rsidR="002A72E9">
            <w:instrText xml:space="preserve"> CITATION Wik121 \l 1046 </w:instrText>
          </w:r>
          <w:r w:rsidR="002657EA">
            <w:fldChar w:fldCharType="separate"/>
          </w:r>
          <w:r w:rsidR="00727CBB">
            <w:rPr>
              <w:noProof/>
            </w:rPr>
            <w:t>(WIKIPEDIA, 2012)</w:t>
          </w:r>
          <w:r w:rsidR="002657EA">
            <w:rPr>
              <w:noProof/>
            </w:rPr>
            <w:fldChar w:fldCharType="end"/>
          </w:r>
        </w:sdtContent>
      </w:sdt>
      <w:r w:rsidR="008F05B6">
        <w:t xml:space="preserve"> e, portanto, adequada ao projeto</w:t>
      </w:r>
      <w:r w:rsidR="00CD66D2">
        <w:t>.</w:t>
      </w:r>
      <w:r w:rsidR="000B64E5">
        <w:t xml:space="preserve"> </w:t>
      </w:r>
    </w:p>
    <w:p w:rsidR="008F05B6" w:rsidRPr="008F05B6" w:rsidRDefault="008F05B6" w:rsidP="008F05B6"/>
    <w:p w:rsidR="005D7FA0" w:rsidRPr="00A36F76" w:rsidRDefault="005D7FA0" w:rsidP="00E84CFB">
      <w:pPr>
        <w:pStyle w:val="Ttulo3"/>
        <w:spacing w:after="240" w:line="360" w:lineRule="auto"/>
      </w:pPr>
      <w:bookmarkStart w:id="70" w:name="_Toc310725195"/>
      <w:bookmarkStart w:id="71" w:name="_Toc319841149"/>
      <w:bookmarkStart w:id="72" w:name="_Toc319841468"/>
      <w:bookmarkStart w:id="73" w:name="_Toc319848912"/>
      <w:bookmarkStart w:id="74" w:name="_Toc319851967"/>
      <w:bookmarkStart w:id="75" w:name="_Toc320024607"/>
      <w:bookmarkStart w:id="76" w:name="_Toc326415952"/>
      <w:bookmarkStart w:id="77" w:name="_Toc326432516"/>
      <w:bookmarkStart w:id="78" w:name="_Toc338698122"/>
      <w:r w:rsidRPr="00A36F76">
        <w:t>METODOLOGIA</w:t>
      </w:r>
      <w:r w:rsidR="009855B4">
        <w:t xml:space="preserve"> -</w:t>
      </w:r>
      <w:r w:rsidRPr="00A36F76">
        <w:t xml:space="preserve"> SOFTWARE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r w:rsidR="001B2587">
        <w:t xml:space="preserve"> </w:t>
      </w:r>
      <w:r>
        <w:t>OFMS</w:t>
      </w:r>
      <w:bookmarkEnd w:id="78"/>
    </w:p>
    <w:p w:rsidR="002F07B1" w:rsidRDefault="0027141B" w:rsidP="008F05B6">
      <w:r>
        <w:t>A metodologia a ser adotada no desenvolvimento do software do tipo OFMS será a metodologia em cascata</w:t>
      </w:r>
      <w:r w:rsidR="00B90459">
        <w:t xml:space="preserve"> ou modelo tradicional</w:t>
      </w:r>
      <w:r>
        <w:t>.</w:t>
      </w:r>
      <w:r w:rsidR="00BA44B6">
        <w:t xml:space="preserve"> </w:t>
      </w:r>
      <w:r w:rsidR="002F07B1">
        <w:t>O serviço a ser incorporado nesse software é vital ao funcionamento do sistema e precisa ser bem definido, antes de ser implementado. Além disso, o software não contará com funcionalidades adicionai</w:t>
      </w:r>
      <w:r w:rsidR="00574EFE">
        <w:t>s e não deve sofrer alterações, em um primeiro momento. Como cada etapa a ser implementada sobre o software deve ser avaliada cuidadosamente, uma vez que altera a performance e a disponibi</w:t>
      </w:r>
      <w:r w:rsidR="00A925D4">
        <w:t>lidade do sistema, optou-se por essa metodologia</w:t>
      </w:r>
      <w:r w:rsidR="00574EFE">
        <w:t>.</w:t>
      </w:r>
    </w:p>
    <w:p w:rsidR="005D7FA0" w:rsidRPr="00A36F76" w:rsidRDefault="005D7FA0" w:rsidP="00E84CFB">
      <w:pPr>
        <w:pStyle w:val="Ttulo3"/>
        <w:spacing w:after="240" w:line="360" w:lineRule="auto"/>
      </w:pPr>
      <w:bookmarkStart w:id="79" w:name="_Toc319851968"/>
      <w:bookmarkStart w:id="80" w:name="_Toc320024608"/>
      <w:bookmarkStart w:id="81" w:name="_Toc326415953"/>
      <w:bookmarkStart w:id="82" w:name="_Toc326432517"/>
      <w:bookmarkStart w:id="83" w:name="_Toc338698123"/>
      <w:r w:rsidRPr="00A36F76">
        <w:lastRenderedPageBreak/>
        <w:t xml:space="preserve">METODOLOGIA </w:t>
      </w:r>
      <w:r w:rsidR="009855B4">
        <w:t xml:space="preserve">- </w:t>
      </w:r>
      <w:r w:rsidRPr="00A36F76">
        <w:t>SOFTWARE</w:t>
      </w:r>
      <w:r>
        <w:t xml:space="preserve"> PARA DISPOSITIVOS MÓVEIS</w:t>
      </w:r>
      <w:bookmarkEnd w:id="79"/>
      <w:bookmarkEnd w:id="80"/>
      <w:bookmarkEnd w:id="81"/>
      <w:bookmarkEnd w:id="82"/>
      <w:bookmarkEnd w:id="83"/>
    </w:p>
    <w:p w:rsidR="00A30E1A" w:rsidRDefault="00DB4D49" w:rsidP="008F05B6">
      <w:r>
        <w:t>Para o desenvolvimento do software para dispositivos móveis é adequada a utilização de uma metodologia de desenvolvimento que permita a c</w:t>
      </w:r>
      <w:r w:rsidR="008F05B6">
        <w:t xml:space="preserve">riação de novas funcionalidades, </w:t>
      </w:r>
      <w:r>
        <w:t xml:space="preserve">modificação </w:t>
      </w:r>
      <w:r w:rsidR="008F05B6">
        <w:t xml:space="preserve">nos requisitos, equipes pequenas e datas de entregas curtas. Essas características requerem o uso de uma metodologia ágil </w:t>
      </w:r>
      <w:sdt>
        <w:sdtPr>
          <w:id w:val="67263454"/>
          <w:citation/>
        </w:sdtPr>
        <w:sdtContent>
          <w:r w:rsidR="002657EA">
            <w:fldChar w:fldCharType="begin"/>
          </w:r>
          <w:r w:rsidR="002A72E9">
            <w:instrText xml:space="preserve"> CITATION SOA04 \l 1046 </w:instrText>
          </w:r>
          <w:r w:rsidR="002657EA">
            <w:fldChar w:fldCharType="separate"/>
          </w:r>
          <w:r w:rsidR="00727CBB">
            <w:rPr>
              <w:noProof/>
            </w:rPr>
            <w:t>(SOARES, 2004)</w:t>
          </w:r>
          <w:r w:rsidR="002657EA">
            <w:rPr>
              <w:noProof/>
            </w:rPr>
            <w:fldChar w:fldCharType="end"/>
          </w:r>
        </w:sdtContent>
      </w:sdt>
      <w:r w:rsidR="008C198F">
        <w:t>.</w:t>
      </w:r>
      <w:r w:rsidR="004B5D03">
        <w:t xml:space="preserve"> </w:t>
      </w:r>
    </w:p>
    <w:p w:rsidR="00BE0CC8" w:rsidRDefault="004B5D03" w:rsidP="00A30E1A">
      <w:pPr>
        <w:ind w:firstLine="708"/>
      </w:pPr>
      <w:r>
        <w:t>Dentre as metodologias de desenvolvimento ágeis, aquela escolhida para o desenvolvimento do projeto foi o SCRUM.</w:t>
      </w:r>
      <w:r w:rsidR="00A30E1A">
        <w:t xml:space="preserve"> Nela, </w:t>
      </w:r>
      <w:r w:rsidR="009A71E5">
        <w:t xml:space="preserve">será adotada uma variação destinada a desenvolvedores individuais, o </w:t>
      </w:r>
      <w:r w:rsidR="00B32411">
        <w:rPr>
          <w:i/>
        </w:rPr>
        <w:t>Scrum</w:t>
      </w:r>
      <w:r w:rsidR="00D0446B">
        <w:rPr>
          <w:i/>
        </w:rPr>
        <w:t xml:space="preserve"> </w:t>
      </w:r>
      <w:r w:rsidR="009A71E5" w:rsidRPr="009A71E5">
        <w:rPr>
          <w:i/>
        </w:rPr>
        <w:t>Solo</w:t>
      </w:r>
      <w:r w:rsidR="009A71E5">
        <w:t xml:space="preserve">. </w:t>
      </w:r>
      <w:r w:rsidR="00456D7F">
        <w:t>Nesse método</w:t>
      </w:r>
      <w:r w:rsidR="00531647">
        <w:t xml:space="preserve"> de trabalho, todos os papéis do SCRUM, exceto aquele de PO, é exercido pelo responsável pelo desenvolvimento. </w:t>
      </w:r>
      <w:r w:rsidR="00BE0CC8">
        <w:t xml:space="preserve">Mesmo contando com apenas um profissional para o desenvolvimento do projeto, ainda é possível aproveitar alguns princípios do SCRUM no modelo </w:t>
      </w:r>
      <w:r w:rsidR="00BE0CC8" w:rsidRPr="00BE0CC8">
        <w:rPr>
          <w:i/>
        </w:rPr>
        <w:t>Solo</w:t>
      </w:r>
      <w:r w:rsidR="00BE0CC8">
        <w:t xml:space="preserve"> como o </w:t>
      </w:r>
      <w:r w:rsidR="00BE0CC8" w:rsidRPr="00BE0CC8">
        <w:rPr>
          <w:i/>
        </w:rPr>
        <w:t>backlog</w:t>
      </w:r>
      <w:r w:rsidR="00BE0CC8" w:rsidRPr="00BE0CC8">
        <w:t xml:space="preserve"> de produto, </w:t>
      </w:r>
      <w:r w:rsidR="00BE0CC8">
        <w:t xml:space="preserve">o </w:t>
      </w:r>
      <w:r w:rsidR="00BE0CC8" w:rsidRPr="00BE0CC8">
        <w:rPr>
          <w:i/>
        </w:rPr>
        <w:t>sprint</w:t>
      </w:r>
      <w:r w:rsidR="00BE0CC8">
        <w:t xml:space="preserve"> (e seu </w:t>
      </w:r>
      <w:r w:rsidR="00BE0CC8" w:rsidRPr="00BE0CC8">
        <w:rPr>
          <w:i/>
        </w:rPr>
        <w:t>backlog</w:t>
      </w:r>
      <w:r w:rsidR="00BE0CC8" w:rsidRPr="00BE0CC8">
        <w:t xml:space="preserve">) </w:t>
      </w:r>
      <w:r w:rsidR="00BE0CC8">
        <w:t xml:space="preserve">e </w:t>
      </w:r>
      <w:r w:rsidR="00456D7F">
        <w:t>a</w:t>
      </w:r>
      <w:r w:rsidR="00BE0CC8">
        <w:t xml:space="preserve"> retrospectiva </w:t>
      </w:r>
      <w:sdt>
        <w:sdtPr>
          <w:id w:val="67265914"/>
          <w:citation/>
        </w:sdtPr>
        <w:sdtContent>
          <w:r w:rsidR="002657EA">
            <w:fldChar w:fldCharType="begin"/>
          </w:r>
          <w:r w:rsidR="002A72E9">
            <w:instrText xml:space="preserve"> CITATION Wik12 \l 1046 </w:instrText>
          </w:r>
          <w:r w:rsidR="002657EA">
            <w:fldChar w:fldCharType="separate"/>
          </w:r>
          <w:r w:rsidR="00727CBB">
            <w:rPr>
              <w:noProof/>
            </w:rPr>
            <w:t>(WIKIPEDIA, 2012)</w:t>
          </w:r>
          <w:r w:rsidR="002657EA">
            <w:rPr>
              <w:noProof/>
            </w:rPr>
            <w:fldChar w:fldCharType="end"/>
          </w:r>
        </w:sdtContent>
      </w:sdt>
      <w:r w:rsidR="00BE0CC8">
        <w:t>.</w:t>
      </w:r>
    </w:p>
    <w:p w:rsidR="00B912CE" w:rsidRDefault="00B912CE" w:rsidP="00D16E01">
      <w:bookmarkStart w:id="84" w:name="_Toc336718432"/>
      <w:bookmarkStart w:id="85" w:name="_Toc336718433"/>
      <w:bookmarkStart w:id="86" w:name="_Toc336718434"/>
      <w:bookmarkStart w:id="87" w:name="_Toc336718435"/>
      <w:bookmarkStart w:id="88" w:name="_Toc336718436"/>
      <w:bookmarkStart w:id="89" w:name="_Toc336718437"/>
      <w:bookmarkStart w:id="90" w:name="_Toc336718438"/>
      <w:bookmarkStart w:id="91" w:name="_Toc336718439"/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:rsidR="00B912CE" w:rsidRDefault="00B912CE" w:rsidP="00E84CFB">
      <w:pPr>
        <w:spacing w:after="0" w:line="360" w:lineRule="auto"/>
      </w:pPr>
    </w:p>
    <w:p w:rsidR="0075768A" w:rsidRDefault="0075768A" w:rsidP="00E84CFB">
      <w:pPr>
        <w:pStyle w:val="Ttulo1"/>
        <w:spacing w:line="360" w:lineRule="auto"/>
      </w:pPr>
      <w:bookmarkStart w:id="92" w:name="_Toc338698124"/>
      <w:r w:rsidRPr="00A2570A">
        <w:lastRenderedPageBreak/>
        <w:t>CRONOGRAMA DE TRABALHO</w:t>
      </w:r>
      <w:bookmarkEnd w:id="92"/>
    </w:p>
    <w:p w:rsidR="0075768A" w:rsidRDefault="0075768A" w:rsidP="00761F24">
      <w:r>
        <w:t xml:space="preserve">O desenvolvimento do trabalho será realizado em algumas etapas.  As etapas para a realização do trabalho, em como a especificação das atividades realizadas em cada uma delas é dada pela </w:t>
      </w:r>
      <w:fldSimple w:instr=" REF _Ref310347650 \h  \* MERGEFORMAT ">
        <w:r w:rsidR="00727CBB" w:rsidRPr="002220A8">
          <w:rPr>
            <w:color w:val="000000" w:themeColor="text1"/>
          </w:rPr>
          <w:t xml:space="preserve">Tabela </w:t>
        </w:r>
        <w:r w:rsidR="00727CBB">
          <w:rPr>
            <w:noProof/>
            <w:color w:val="000000" w:themeColor="text1"/>
          </w:rPr>
          <w:t>3</w:t>
        </w:r>
      </w:fldSimple>
      <w:r>
        <w:t xml:space="preserve">. </w:t>
      </w:r>
    </w:p>
    <w:tbl>
      <w:tblPr>
        <w:tblStyle w:val="GradeClara1"/>
        <w:tblW w:w="8755" w:type="dxa"/>
        <w:tblLook w:val="04A0"/>
      </w:tblPr>
      <w:tblGrid>
        <w:gridCol w:w="1101"/>
        <w:gridCol w:w="4536"/>
        <w:gridCol w:w="1701"/>
        <w:gridCol w:w="1417"/>
      </w:tblGrid>
      <w:tr w:rsidR="0075768A" w:rsidRPr="00D16E01" w:rsidTr="0073131E">
        <w:trPr>
          <w:cnfStyle w:val="100000000000"/>
        </w:trPr>
        <w:tc>
          <w:tcPr>
            <w:cnfStyle w:val="001000000000"/>
            <w:tcW w:w="1101" w:type="dxa"/>
          </w:tcPr>
          <w:p w:rsidR="0075768A" w:rsidRPr="00D16E01" w:rsidRDefault="0075768A" w:rsidP="00D16E01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Etapa</w:t>
            </w:r>
          </w:p>
        </w:tc>
        <w:tc>
          <w:tcPr>
            <w:tcW w:w="4536" w:type="dxa"/>
          </w:tcPr>
          <w:p w:rsidR="0075768A" w:rsidRPr="00D16E01" w:rsidRDefault="0075768A" w:rsidP="00D16E01">
            <w:pPr>
              <w:spacing w:line="276" w:lineRule="auto"/>
              <w:cnfStyle w:val="1000000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Atividades Previstas</w:t>
            </w:r>
          </w:p>
        </w:tc>
        <w:tc>
          <w:tcPr>
            <w:tcW w:w="1701" w:type="dxa"/>
          </w:tcPr>
          <w:p w:rsidR="0075768A" w:rsidRPr="00D16E01" w:rsidRDefault="0075768A" w:rsidP="00D16E01">
            <w:pPr>
              <w:spacing w:line="276" w:lineRule="auto"/>
              <w:jc w:val="right"/>
              <w:cnfStyle w:val="1000000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Data de Entrega</w:t>
            </w:r>
          </w:p>
        </w:tc>
        <w:tc>
          <w:tcPr>
            <w:tcW w:w="1417" w:type="dxa"/>
          </w:tcPr>
          <w:p w:rsidR="0075768A" w:rsidRPr="00D16E01" w:rsidRDefault="0075768A" w:rsidP="00D16E01">
            <w:pPr>
              <w:spacing w:line="276" w:lineRule="auto"/>
              <w:jc w:val="right"/>
              <w:cnfStyle w:val="1000000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Data Limite</w:t>
            </w:r>
          </w:p>
        </w:tc>
      </w:tr>
      <w:tr w:rsidR="0075768A" w:rsidRPr="00D16E01" w:rsidTr="0073131E">
        <w:trPr>
          <w:cnfStyle w:val="000000100000"/>
        </w:trPr>
        <w:tc>
          <w:tcPr>
            <w:cnfStyle w:val="001000000000"/>
            <w:tcW w:w="1101" w:type="dxa"/>
            <w:shd w:val="clear" w:color="auto" w:fill="D9D9D9" w:themeFill="background1" w:themeFillShade="D9"/>
          </w:tcPr>
          <w:p w:rsidR="0075768A" w:rsidRPr="00D16E01" w:rsidRDefault="0075768A" w:rsidP="00D16E01">
            <w:pPr>
              <w:spacing w:line="276" w:lineRule="auto"/>
              <w:rPr>
                <w:rFonts w:asciiTheme="minorHAnsi" w:hAnsiTheme="minorHAnsi" w:cstheme="minorHAnsi"/>
                <w:b w:val="0"/>
              </w:rPr>
            </w:pPr>
            <w:r w:rsidRPr="00D16E01">
              <w:rPr>
                <w:rFonts w:asciiTheme="minorHAnsi" w:hAnsiTheme="minorHAnsi" w:cstheme="minorHAnsi"/>
              </w:rPr>
              <w:t>1ª Etapa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:rsidR="0075768A" w:rsidRPr="00D16E01" w:rsidRDefault="0075768A" w:rsidP="00D16E01">
            <w:pPr>
              <w:spacing w:line="276" w:lineRule="auto"/>
              <w:cnfStyle w:val="0000001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Revisão Bibliográfica</w:t>
            </w:r>
          </w:p>
          <w:p w:rsidR="0075768A" w:rsidRPr="00D16E01" w:rsidRDefault="0075768A" w:rsidP="00D16E01">
            <w:pPr>
              <w:spacing w:line="276" w:lineRule="auto"/>
              <w:cnfStyle w:val="0000001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Leitura</w:t>
            </w:r>
          </w:p>
          <w:p w:rsidR="0075768A" w:rsidRPr="00D16E01" w:rsidRDefault="0075768A" w:rsidP="00D16E01">
            <w:pPr>
              <w:spacing w:line="276" w:lineRule="auto"/>
              <w:cnfStyle w:val="0000001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Revisão de dispositivos e projetos similares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75768A" w:rsidRPr="00D16E01" w:rsidRDefault="0075768A" w:rsidP="00D16E01">
            <w:pPr>
              <w:spacing w:line="276" w:lineRule="auto"/>
              <w:jc w:val="right"/>
              <w:cnfStyle w:val="0000001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10/03/2012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75768A" w:rsidRPr="00D16E01" w:rsidRDefault="0075768A" w:rsidP="00D16E01">
            <w:pPr>
              <w:spacing w:line="276" w:lineRule="auto"/>
              <w:jc w:val="right"/>
              <w:cnfStyle w:val="0000001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30/03/2012</w:t>
            </w:r>
          </w:p>
        </w:tc>
      </w:tr>
      <w:tr w:rsidR="0075768A" w:rsidRPr="00D16E01" w:rsidTr="0073131E">
        <w:trPr>
          <w:cnfStyle w:val="000000010000"/>
        </w:trPr>
        <w:tc>
          <w:tcPr>
            <w:cnfStyle w:val="001000000000"/>
            <w:tcW w:w="1101" w:type="dxa"/>
          </w:tcPr>
          <w:p w:rsidR="0075768A" w:rsidRPr="00D16E01" w:rsidRDefault="0075768A" w:rsidP="00D16E01">
            <w:pPr>
              <w:spacing w:line="276" w:lineRule="auto"/>
              <w:rPr>
                <w:rFonts w:asciiTheme="minorHAnsi" w:hAnsiTheme="minorHAnsi" w:cstheme="minorHAnsi"/>
                <w:b w:val="0"/>
              </w:rPr>
            </w:pPr>
            <w:r w:rsidRPr="00D16E01">
              <w:rPr>
                <w:rFonts w:asciiTheme="minorHAnsi" w:hAnsiTheme="minorHAnsi" w:cstheme="minorHAnsi"/>
              </w:rPr>
              <w:t>2ª Etapa</w:t>
            </w:r>
          </w:p>
        </w:tc>
        <w:tc>
          <w:tcPr>
            <w:tcW w:w="4536" w:type="dxa"/>
          </w:tcPr>
          <w:p w:rsidR="00B22A8D" w:rsidRPr="00D16E01" w:rsidRDefault="00B22A8D" w:rsidP="00B22A8D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Criação de Software de gerenciamento (AVLDS)</w:t>
            </w:r>
          </w:p>
          <w:p w:rsidR="00B22A8D" w:rsidRPr="00D16E01" w:rsidRDefault="00B22A8D" w:rsidP="00B22A8D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Criação de software para dispositivos móveis</w:t>
            </w:r>
          </w:p>
          <w:p w:rsidR="00B22A8D" w:rsidRPr="00D16E01" w:rsidRDefault="00B22A8D" w:rsidP="00B22A8D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Sincronização entre hardware e software</w:t>
            </w:r>
          </w:p>
          <w:p w:rsidR="0075768A" w:rsidRPr="00D16E01" w:rsidRDefault="00B22A8D" w:rsidP="00D16E01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Testes no sistema</w:t>
            </w:r>
          </w:p>
        </w:tc>
        <w:tc>
          <w:tcPr>
            <w:tcW w:w="1701" w:type="dxa"/>
          </w:tcPr>
          <w:p w:rsidR="0075768A" w:rsidRPr="00D16E01" w:rsidRDefault="0075768A" w:rsidP="005C191F">
            <w:pPr>
              <w:spacing w:line="276" w:lineRule="auto"/>
              <w:jc w:val="right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10/0</w:t>
            </w:r>
            <w:r w:rsidR="005C191F">
              <w:rPr>
                <w:rFonts w:asciiTheme="minorHAnsi" w:hAnsiTheme="minorHAnsi" w:cstheme="minorHAnsi"/>
              </w:rPr>
              <w:t>4</w:t>
            </w:r>
            <w:r w:rsidRPr="00D16E01">
              <w:rPr>
                <w:rFonts w:asciiTheme="minorHAnsi" w:hAnsiTheme="minorHAnsi" w:cstheme="minorHAnsi"/>
              </w:rPr>
              <w:t>/2012</w:t>
            </w:r>
          </w:p>
        </w:tc>
        <w:tc>
          <w:tcPr>
            <w:tcW w:w="1417" w:type="dxa"/>
          </w:tcPr>
          <w:p w:rsidR="0075768A" w:rsidRPr="00D16E01" w:rsidRDefault="0075768A" w:rsidP="00EE4B15">
            <w:pPr>
              <w:spacing w:line="276" w:lineRule="auto"/>
              <w:jc w:val="right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10/</w:t>
            </w:r>
            <w:r w:rsidR="00EE4B15">
              <w:rPr>
                <w:rFonts w:asciiTheme="minorHAnsi" w:hAnsiTheme="minorHAnsi" w:cstheme="minorHAnsi"/>
              </w:rPr>
              <w:t>11</w:t>
            </w:r>
            <w:r w:rsidRPr="00D16E01">
              <w:rPr>
                <w:rFonts w:asciiTheme="minorHAnsi" w:hAnsiTheme="minorHAnsi" w:cstheme="minorHAnsi"/>
              </w:rPr>
              <w:t>/2012</w:t>
            </w:r>
          </w:p>
        </w:tc>
      </w:tr>
      <w:tr w:rsidR="0075768A" w:rsidRPr="00D16E01" w:rsidTr="0073131E">
        <w:trPr>
          <w:cnfStyle w:val="000000100000"/>
        </w:trPr>
        <w:tc>
          <w:tcPr>
            <w:cnfStyle w:val="001000000000"/>
            <w:tcW w:w="1101" w:type="dxa"/>
            <w:shd w:val="clear" w:color="auto" w:fill="D9D9D9" w:themeFill="background1" w:themeFillShade="D9"/>
          </w:tcPr>
          <w:p w:rsidR="0075768A" w:rsidRPr="00D16E01" w:rsidRDefault="0075768A" w:rsidP="00D16E01">
            <w:pPr>
              <w:spacing w:line="276" w:lineRule="auto"/>
              <w:rPr>
                <w:rFonts w:asciiTheme="minorHAnsi" w:hAnsiTheme="minorHAnsi" w:cstheme="minorHAnsi"/>
                <w:b w:val="0"/>
              </w:rPr>
            </w:pPr>
            <w:r w:rsidRPr="00D16E01">
              <w:rPr>
                <w:rFonts w:asciiTheme="minorHAnsi" w:hAnsiTheme="minorHAnsi" w:cstheme="minorHAnsi"/>
              </w:rPr>
              <w:t>3ª Etapa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:rsidR="0075768A" w:rsidRPr="00D16E01" w:rsidRDefault="0075768A" w:rsidP="00D16E01">
            <w:pPr>
              <w:spacing w:line="276" w:lineRule="auto"/>
              <w:cnfStyle w:val="0000001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Revisão de Literatura</w:t>
            </w:r>
          </w:p>
          <w:p w:rsidR="0075768A" w:rsidRPr="00D16E01" w:rsidRDefault="0075768A" w:rsidP="00D16E01">
            <w:pPr>
              <w:spacing w:line="276" w:lineRule="auto"/>
              <w:cnfStyle w:val="0000001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Atualização de proposta do trabalho, acrescentando resultados preliminares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75768A" w:rsidRPr="00D16E01" w:rsidRDefault="00B22A8D" w:rsidP="00D16E01">
            <w:pPr>
              <w:spacing w:line="276" w:lineRule="auto"/>
              <w:jc w:val="right"/>
              <w:cnfStyle w:val="00000010000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10/09</w:t>
            </w:r>
            <w:r w:rsidR="0075768A" w:rsidRPr="00D16E01">
              <w:rPr>
                <w:rFonts w:asciiTheme="minorHAnsi" w:hAnsiTheme="minorHAnsi" w:cstheme="minorHAnsi"/>
              </w:rPr>
              <w:t>/2012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75768A" w:rsidRPr="00D16E01" w:rsidRDefault="00B22A8D" w:rsidP="00B22A8D">
            <w:pPr>
              <w:spacing w:line="276" w:lineRule="auto"/>
              <w:jc w:val="right"/>
              <w:cnfStyle w:val="00000010000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</w:t>
            </w:r>
            <w:r w:rsidR="0075768A" w:rsidRPr="00D16E01">
              <w:rPr>
                <w:rFonts w:asciiTheme="minorHAnsi" w:hAnsiTheme="minorHAnsi" w:cstheme="minorHAnsi"/>
              </w:rPr>
              <w:t>/</w:t>
            </w:r>
            <w:r>
              <w:rPr>
                <w:rFonts w:asciiTheme="minorHAnsi" w:hAnsiTheme="minorHAnsi" w:cstheme="minorHAnsi"/>
              </w:rPr>
              <w:t>10</w:t>
            </w:r>
            <w:r w:rsidR="0075768A" w:rsidRPr="00D16E01">
              <w:rPr>
                <w:rFonts w:asciiTheme="minorHAnsi" w:hAnsiTheme="minorHAnsi" w:cstheme="minorHAnsi"/>
              </w:rPr>
              <w:t>/2012</w:t>
            </w:r>
          </w:p>
        </w:tc>
      </w:tr>
      <w:tr w:rsidR="0075768A" w:rsidRPr="00D16E01" w:rsidTr="0073131E">
        <w:trPr>
          <w:cnfStyle w:val="000000010000"/>
        </w:trPr>
        <w:tc>
          <w:tcPr>
            <w:cnfStyle w:val="001000000000"/>
            <w:tcW w:w="1101" w:type="dxa"/>
          </w:tcPr>
          <w:p w:rsidR="0075768A" w:rsidRPr="00D16E01" w:rsidRDefault="0075768A" w:rsidP="00D16E01">
            <w:pPr>
              <w:spacing w:line="276" w:lineRule="auto"/>
              <w:rPr>
                <w:rFonts w:asciiTheme="minorHAnsi" w:hAnsiTheme="minorHAnsi" w:cstheme="minorHAnsi"/>
                <w:b w:val="0"/>
              </w:rPr>
            </w:pPr>
            <w:r w:rsidRPr="00D16E01">
              <w:rPr>
                <w:rFonts w:asciiTheme="minorHAnsi" w:hAnsiTheme="minorHAnsi" w:cstheme="minorHAnsi"/>
              </w:rPr>
              <w:t>4ª Etapa</w:t>
            </w:r>
          </w:p>
        </w:tc>
        <w:tc>
          <w:tcPr>
            <w:tcW w:w="4536" w:type="dxa"/>
          </w:tcPr>
          <w:p w:rsidR="00B22A8D" w:rsidRPr="00D16E01" w:rsidRDefault="00B22A8D" w:rsidP="00B22A8D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Criação de dispositivo de hardware</w:t>
            </w:r>
          </w:p>
          <w:p w:rsidR="00B22A8D" w:rsidRPr="00D16E01" w:rsidRDefault="00B22A8D" w:rsidP="00B22A8D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Teste do dispositivo de hardware</w:t>
            </w:r>
          </w:p>
          <w:p w:rsidR="00B22A8D" w:rsidRPr="00D16E01" w:rsidRDefault="00B22A8D" w:rsidP="00B22A8D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Validação dos resultados obtidos</w:t>
            </w:r>
          </w:p>
          <w:p w:rsidR="0075768A" w:rsidRPr="00D16E01" w:rsidRDefault="00B22A8D" w:rsidP="00B22A8D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Definição do caminho e tecnologias utilizadas</w:t>
            </w:r>
          </w:p>
        </w:tc>
        <w:tc>
          <w:tcPr>
            <w:tcW w:w="1701" w:type="dxa"/>
          </w:tcPr>
          <w:p w:rsidR="0075768A" w:rsidRPr="00D16E01" w:rsidRDefault="0075768A" w:rsidP="00EE4B15">
            <w:pPr>
              <w:spacing w:line="276" w:lineRule="auto"/>
              <w:jc w:val="right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10/</w:t>
            </w:r>
            <w:r w:rsidR="00EE4B15">
              <w:rPr>
                <w:rFonts w:asciiTheme="minorHAnsi" w:hAnsiTheme="minorHAnsi" w:cstheme="minorHAnsi"/>
              </w:rPr>
              <w:t>11</w:t>
            </w:r>
            <w:r w:rsidRPr="00D16E01">
              <w:rPr>
                <w:rFonts w:asciiTheme="minorHAnsi" w:hAnsiTheme="minorHAnsi" w:cstheme="minorHAnsi"/>
              </w:rPr>
              <w:t>/2012</w:t>
            </w:r>
          </w:p>
        </w:tc>
        <w:tc>
          <w:tcPr>
            <w:tcW w:w="1417" w:type="dxa"/>
          </w:tcPr>
          <w:p w:rsidR="0075768A" w:rsidRPr="00D16E01" w:rsidRDefault="0075768A" w:rsidP="00EE4B15">
            <w:pPr>
              <w:spacing w:line="276" w:lineRule="auto"/>
              <w:jc w:val="right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10/</w:t>
            </w:r>
            <w:r w:rsidR="00EE4B15">
              <w:rPr>
                <w:rFonts w:asciiTheme="minorHAnsi" w:hAnsiTheme="minorHAnsi" w:cstheme="minorHAnsi"/>
              </w:rPr>
              <w:t>01</w:t>
            </w:r>
            <w:r w:rsidRPr="00D16E01">
              <w:rPr>
                <w:rFonts w:asciiTheme="minorHAnsi" w:hAnsiTheme="minorHAnsi" w:cstheme="minorHAnsi"/>
              </w:rPr>
              <w:t>/2012</w:t>
            </w:r>
          </w:p>
        </w:tc>
      </w:tr>
      <w:tr w:rsidR="0075768A" w:rsidRPr="00D16E01" w:rsidTr="0073131E">
        <w:trPr>
          <w:cnfStyle w:val="000000100000"/>
        </w:trPr>
        <w:tc>
          <w:tcPr>
            <w:cnfStyle w:val="001000000000"/>
            <w:tcW w:w="1101" w:type="dxa"/>
            <w:shd w:val="clear" w:color="auto" w:fill="D9D9D9" w:themeFill="background1" w:themeFillShade="D9"/>
          </w:tcPr>
          <w:p w:rsidR="0075768A" w:rsidRPr="00D16E01" w:rsidRDefault="0075768A" w:rsidP="00D16E01">
            <w:pPr>
              <w:spacing w:line="276" w:lineRule="auto"/>
              <w:rPr>
                <w:rFonts w:asciiTheme="minorHAnsi" w:hAnsiTheme="minorHAnsi" w:cstheme="minorHAnsi"/>
                <w:b w:val="0"/>
              </w:rPr>
            </w:pPr>
            <w:r w:rsidRPr="00D16E01">
              <w:rPr>
                <w:rFonts w:asciiTheme="minorHAnsi" w:hAnsiTheme="minorHAnsi" w:cstheme="minorHAnsi"/>
              </w:rPr>
              <w:t>5ª Etapa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:rsidR="0075768A" w:rsidRPr="00D16E01" w:rsidRDefault="0075768A" w:rsidP="00D16E01">
            <w:pPr>
              <w:spacing w:line="276" w:lineRule="auto"/>
              <w:cnfStyle w:val="0000001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Análise de referencial teórico</w:t>
            </w:r>
          </w:p>
          <w:p w:rsidR="0075768A" w:rsidRPr="00D16E01" w:rsidRDefault="0075768A" w:rsidP="00D16E01">
            <w:pPr>
              <w:spacing w:line="276" w:lineRule="auto"/>
              <w:cnfStyle w:val="00000010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Análise dos resultados obtidos com o trabalho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75768A" w:rsidRPr="00D16E01" w:rsidRDefault="00EE4B15" w:rsidP="00EE4B15">
            <w:pPr>
              <w:spacing w:line="276" w:lineRule="auto"/>
              <w:jc w:val="right"/>
              <w:cnfStyle w:val="00000010000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15</w:t>
            </w:r>
            <w:r w:rsidR="0075768A" w:rsidRPr="00D16E01">
              <w:rPr>
                <w:rFonts w:asciiTheme="minorHAnsi" w:hAnsiTheme="minorHAnsi" w:cstheme="minorHAnsi"/>
              </w:rPr>
              <w:t>/</w:t>
            </w:r>
            <w:r>
              <w:rPr>
                <w:rFonts w:asciiTheme="minorHAnsi" w:hAnsiTheme="minorHAnsi" w:cstheme="minorHAnsi"/>
              </w:rPr>
              <w:t>01</w:t>
            </w:r>
            <w:r w:rsidR="0075768A" w:rsidRPr="00D16E01">
              <w:rPr>
                <w:rFonts w:asciiTheme="minorHAnsi" w:hAnsiTheme="minorHAnsi" w:cstheme="minorHAnsi"/>
              </w:rPr>
              <w:t>/2012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75768A" w:rsidRPr="00D16E01" w:rsidRDefault="00EE4B15" w:rsidP="00EE4B15">
            <w:pPr>
              <w:spacing w:line="276" w:lineRule="auto"/>
              <w:jc w:val="right"/>
              <w:cnfStyle w:val="00000010000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</w:t>
            </w:r>
            <w:r w:rsidR="0075768A" w:rsidRPr="00D16E01">
              <w:rPr>
                <w:rFonts w:asciiTheme="minorHAnsi" w:hAnsiTheme="minorHAnsi" w:cstheme="minorHAnsi"/>
              </w:rPr>
              <w:t>/</w:t>
            </w:r>
            <w:r>
              <w:rPr>
                <w:rFonts w:asciiTheme="minorHAnsi" w:hAnsiTheme="minorHAnsi" w:cstheme="minorHAnsi"/>
              </w:rPr>
              <w:t>01</w:t>
            </w:r>
            <w:r w:rsidR="0075768A" w:rsidRPr="00D16E01">
              <w:rPr>
                <w:rFonts w:asciiTheme="minorHAnsi" w:hAnsiTheme="minorHAnsi" w:cstheme="minorHAnsi"/>
              </w:rPr>
              <w:t>/2012</w:t>
            </w:r>
          </w:p>
        </w:tc>
      </w:tr>
      <w:tr w:rsidR="0075768A" w:rsidRPr="00D16E01" w:rsidTr="0073131E">
        <w:trPr>
          <w:cnfStyle w:val="000000010000"/>
        </w:trPr>
        <w:tc>
          <w:tcPr>
            <w:cnfStyle w:val="001000000000"/>
            <w:tcW w:w="1101" w:type="dxa"/>
          </w:tcPr>
          <w:p w:rsidR="0075768A" w:rsidRPr="00D16E01" w:rsidRDefault="0075768A" w:rsidP="00D16E01">
            <w:pPr>
              <w:spacing w:line="276" w:lineRule="auto"/>
              <w:rPr>
                <w:rFonts w:asciiTheme="minorHAnsi" w:hAnsiTheme="minorHAnsi" w:cstheme="minorHAnsi"/>
                <w:b w:val="0"/>
              </w:rPr>
            </w:pPr>
            <w:r w:rsidRPr="00D16E01">
              <w:rPr>
                <w:rFonts w:asciiTheme="minorHAnsi" w:hAnsiTheme="minorHAnsi" w:cstheme="minorHAnsi"/>
              </w:rPr>
              <w:t>6ª Etapa</w:t>
            </w:r>
          </w:p>
        </w:tc>
        <w:tc>
          <w:tcPr>
            <w:tcW w:w="4536" w:type="dxa"/>
          </w:tcPr>
          <w:p w:rsidR="0075768A" w:rsidRPr="00D16E01" w:rsidRDefault="0075768A" w:rsidP="00D16E01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Redação do trabalho</w:t>
            </w:r>
          </w:p>
          <w:p w:rsidR="0075768A" w:rsidRPr="00D16E01" w:rsidRDefault="0075768A" w:rsidP="00D16E01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Revisão gramatical e formatação do trabalho</w:t>
            </w:r>
          </w:p>
          <w:p w:rsidR="0075768A" w:rsidRPr="00D16E01" w:rsidRDefault="0075768A" w:rsidP="00D16E01">
            <w:pPr>
              <w:spacing w:line="276" w:lineRule="auto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Entrega final do trabalho.</w:t>
            </w:r>
          </w:p>
        </w:tc>
        <w:tc>
          <w:tcPr>
            <w:tcW w:w="1701" w:type="dxa"/>
          </w:tcPr>
          <w:p w:rsidR="0075768A" w:rsidRPr="00D16E01" w:rsidRDefault="00EE4B15" w:rsidP="00EE4B15">
            <w:pPr>
              <w:spacing w:line="276" w:lineRule="auto"/>
              <w:jc w:val="right"/>
              <w:cnfStyle w:val="00000001000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01/02</w:t>
            </w:r>
            <w:r w:rsidR="0075768A" w:rsidRPr="00D16E01">
              <w:rPr>
                <w:rFonts w:asciiTheme="minorHAnsi" w:hAnsiTheme="minorHAnsi" w:cstheme="minorHAnsi"/>
              </w:rPr>
              <w:t>/2012</w:t>
            </w:r>
          </w:p>
        </w:tc>
        <w:tc>
          <w:tcPr>
            <w:tcW w:w="1417" w:type="dxa"/>
          </w:tcPr>
          <w:p w:rsidR="0075768A" w:rsidRPr="00D16E01" w:rsidRDefault="0075768A" w:rsidP="00EE4B15">
            <w:pPr>
              <w:keepNext/>
              <w:spacing w:line="276" w:lineRule="auto"/>
              <w:jc w:val="right"/>
              <w:cnfStyle w:val="000000010000"/>
              <w:rPr>
                <w:rFonts w:asciiTheme="minorHAnsi" w:hAnsiTheme="minorHAnsi" w:cstheme="minorHAnsi"/>
              </w:rPr>
            </w:pPr>
            <w:r w:rsidRPr="00D16E01">
              <w:rPr>
                <w:rFonts w:asciiTheme="minorHAnsi" w:hAnsiTheme="minorHAnsi" w:cstheme="minorHAnsi"/>
              </w:rPr>
              <w:t>10/</w:t>
            </w:r>
            <w:r w:rsidR="00EE4B15">
              <w:rPr>
                <w:rFonts w:asciiTheme="minorHAnsi" w:hAnsiTheme="minorHAnsi" w:cstheme="minorHAnsi"/>
              </w:rPr>
              <w:t>03</w:t>
            </w:r>
            <w:r w:rsidRPr="00D16E01">
              <w:rPr>
                <w:rFonts w:asciiTheme="minorHAnsi" w:hAnsiTheme="minorHAnsi" w:cstheme="minorHAnsi"/>
              </w:rPr>
              <w:t>/2012</w:t>
            </w:r>
          </w:p>
        </w:tc>
      </w:tr>
    </w:tbl>
    <w:p w:rsidR="0075768A" w:rsidRPr="00D16E01" w:rsidRDefault="0075768A" w:rsidP="00D16E01">
      <w:pPr>
        <w:pStyle w:val="Legenda"/>
        <w:spacing w:line="360" w:lineRule="auto"/>
        <w:jc w:val="center"/>
        <w:rPr>
          <w:color w:val="000000" w:themeColor="text1"/>
        </w:rPr>
      </w:pPr>
      <w:bookmarkStart w:id="93" w:name="_Ref310347650"/>
      <w:bookmarkStart w:id="94" w:name="_Toc338698155"/>
      <w:r w:rsidRPr="002220A8">
        <w:rPr>
          <w:color w:val="000000" w:themeColor="text1"/>
        </w:rPr>
        <w:t xml:space="preserve">Tabela </w:t>
      </w:r>
      <w:r w:rsidR="002657EA" w:rsidRPr="002220A8">
        <w:rPr>
          <w:color w:val="000000" w:themeColor="text1"/>
        </w:rPr>
        <w:fldChar w:fldCharType="begin"/>
      </w:r>
      <w:r w:rsidRPr="002220A8">
        <w:rPr>
          <w:color w:val="000000" w:themeColor="text1"/>
        </w:rPr>
        <w:instrText xml:space="preserve"> SEQ Tabela \* ARABIC </w:instrText>
      </w:r>
      <w:r w:rsidR="002657EA" w:rsidRPr="002220A8">
        <w:rPr>
          <w:color w:val="000000" w:themeColor="text1"/>
        </w:rPr>
        <w:fldChar w:fldCharType="separate"/>
      </w:r>
      <w:r w:rsidR="00727CBB">
        <w:rPr>
          <w:noProof/>
          <w:color w:val="000000" w:themeColor="text1"/>
        </w:rPr>
        <w:t>3</w:t>
      </w:r>
      <w:r w:rsidR="002657EA" w:rsidRPr="002220A8">
        <w:rPr>
          <w:color w:val="000000" w:themeColor="text1"/>
        </w:rPr>
        <w:fldChar w:fldCharType="end"/>
      </w:r>
      <w:bookmarkEnd w:id="93"/>
      <w:r w:rsidRPr="002220A8">
        <w:rPr>
          <w:color w:val="000000" w:themeColor="text1"/>
        </w:rPr>
        <w:t>: Lista de Atividades e Prazo de Entrega das Etapas do Projeto</w:t>
      </w:r>
      <w:bookmarkEnd w:id="94"/>
    </w:p>
    <w:p w:rsidR="0075768A" w:rsidRDefault="0075768A" w:rsidP="00B22A8D">
      <w:pPr>
        <w:spacing w:after="0"/>
        <w:ind w:firstLine="708"/>
      </w:pPr>
      <w:r>
        <w:t xml:space="preserve">A </w:t>
      </w:r>
      <w:fldSimple w:instr=" REF _Ref310347637 \h  \* MERGEFORMAT ">
        <w:r w:rsidR="00727CBB" w:rsidRPr="002220A8">
          <w:rPr>
            <w:color w:val="000000" w:themeColor="text1"/>
          </w:rPr>
          <w:t xml:space="preserve">Tabela </w:t>
        </w:r>
        <w:r w:rsidR="00727CBB">
          <w:rPr>
            <w:noProof/>
            <w:color w:val="000000" w:themeColor="text1"/>
          </w:rPr>
          <w:t>4</w:t>
        </w:r>
      </w:fldSimple>
      <w:r>
        <w:t xml:space="preserve"> contém o cro</w:t>
      </w:r>
      <w:r w:rsidR="00D16E01">
        <w:t>nograma resumido das atividades:</w:t>
      </w:r>
    </w:p>
    <w:tbl>
      <w:tblPr>
        <w:tblStyle w:val="GradeClara1"/>
        <w:tblW w:w="5000" w:type="pct"/>
        <w:tblLayout w:type="fixed"/>
        <w:tblLook w:val="04A0"/>
      </w:tblPr>
      <w:tblGrid>
        <w:gridCol w:w="817"/>
        <w:gridCol w:w="650"/>
        <w:gridCol w:w="652"/>
        <w:gridCol w:w="650"/>
        <w:gridCol w:w="652"/>
        <w:gridCol w:w="650"/>
        <w:gridCol w:w="652"/>
        <w:gridCol w:w="650"/>
        <w:gridCol w:w="652"/>
        <w:gridCol w:w="650"/>
        <w:gridCol w:w="663"/>
        <w:gridCol w:w="639"/>
        <w:gridCol w:w="652"/>
        <w:gridCol w:w="658"/>
      </w:tblGrid>
      <w:tr w:rsidR="00853DFF" w:rsidRPr="00201657" w:rsidTr="00853DFF">
        <w:trPr>
          <w:cnfStyle w:val="100000000000"/>
        </w:trPr>
        <w:tc>
          <w:tcPr>
            <w:cnfStyle w:val="001000000000"/>
            <w:tcW w:w="5000" w:type="pct"/>
            <w:gridSpan w:val="14"/>
          </w:tcPr>
          <w:p w:rsidR="00853DFF" w:rsidRPr="00201657" w:rsidRDefault="00853DFF" w:rsidP="00D16E01">
            <w:pPr>
              <w:spacing w:line="276" w:lineRule="auto"/>
              <w:jc w:val="center"/>
              <w:rPr>
                <w:rFonts w:asciiTheme="minorHAnsi" w:hAnsiTheme="minorHAnsi"/>
              </w:rPr>
            </w:pPr>
            <w:r w:rsidRPr="00201657">
              <w:rPr>
                <w:rFonts w:asciiTheme="minorHAnsi" w:hAnsiTheme="minorHAnsi"/>
              </w:rPr>
              <w:t>CRONOGRAMA</w:t>
            </w:r>
          </w:p>
        </w:tc>
      </w:tr>
      <w:tr w:rsidR="00853DFF" w:rsidRPr="00201657" w:rsidTr="00853DFF">
        <w:trPr>
          <w:cnfStyle w:val="000000100000"/>
        </w:trPr>
        <w:tc>
          <w:tcPr>
            <w:cnfStyle w:val="001000000000"/>
            <w:tcW w:w="440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rPr>
                <w:rFonts w:asciiTheme="minorHAnsi" w:hAnsiTheme="minorHAnsi" w:cstheme="minorHAnsi"/>
              </w:rPr>
            </w:pPr>
            <w:r w:rsidRPr="00853DFF">
              <w:rPr>
                <w:rFonts w:asciiTheme="minorHAnsi" w:hAnsiTheme="minorHAnsi" w:cstheme="minorHAnsi"/>
              </w:rPr>
              <w:t>Etapa</w:t>
            </w:r>
          </w:p>
        </w:tc>
        <w:tc>
          <w:tcPr>
            <w:tcW w:w="3511" w:type="pct"/>
            <w:gridSpan w:val="10"/>
            <w:shd w:val="clear" w:color="auto" w:fill="D9D9D9" w:themeFill="background1" w:themeFillShade="D9"/>
          </w:tcPr>
          <w:p w:rsidR="00853DFF" w:rsidRPr="00853DFF" w:rsidRDefault="00853DFF" w:rsidP="00853DFF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2012</w:t>
            </w:r>
          </w:p>
        </w:tc>
        <w:tc>
          <w:tcPr>
            <w:tcW w:w="1049" w:type="pct"/>
            <w:gridSpan w:val="3"/>
            <w:shd w:val="clear" w:color="auto" w:fill="D9D9D9" w:themeFill="background1" w:themeFillShade="D9"/>
          </w:tcPr>
          <w:p w:rsidR="00853DFF" w:rsidRPr="00853DFF" w:rsidRDefault="00853DFF" w:rsidP="00853DFF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2013</w:t>
            </w:r>
          </w:p>
        </w:tc>
      </w:tr>
      <w:tr w:rsidR="00853DFF" w:rsidRPr="00853DFF" w:rsidTr="00853DFF">
        <w:trPr>
          <w:cnfStyle w:val="000000010000"/>
        </w:trPr>
        <w:tc>
          <w:tcPr>
            <w:cnfStyle w:val="001000000000"/>
            <w:tcW w:w="440" w:type="pct"/>
          </w:tcPr>
          <w:p w:rsidR="00853DFF" w:rsidRPr="00853DFF" w:rsidRDefault="00853DFF" w:rsidP="00D16E01">
            <w:pPr>
              <w:spacing w:line="276" w:lineRule="auto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</w:p>
        </w:tc>
        <w:tc>
          <w:tcPr>
            <w:tcW w:w="350" w:type="pct"/>
          </w:tcPr>
          <w:p w:rsidR="00853DFF" w:rsidRPr="00853DFF" w:rsidRDefault="00853DFF" w:rsidP="00853DFF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03</w:t>
            </w:r>
          </w:p>
        </w:tc>
        <w:tc>
          <w:tcPr>
            <w:tcW w:w="351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04</w:t>
            </w:r>
          </w:p>
        </w:tc>
        <w:tc>
          <w:tcPr>
            <w:tcW w:w="350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05</w:t>
            </w:r>
          </w:p>
        </w:tc>
        <w:tc>
          <w:tcPr>
            <w:tcW w:w="351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06</w:t>
            </w:r>
          </w:p>
        </w:tc>
        <w:tc>
          <w:tcPr>
            <w:tcW w:w="350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07</w:t>
            </w:r>
          </w:p>
        </w:tc>
        <w:tc>
          <w:tcPr>
            <w:tcW w:w="351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08</w:t>
            </w:r>
          </w:p>
        </w:tc>
        <w:tc>
          <w:tcPr>
            <w:tcW w:w="350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09</w:t>
            </w:r>
          </w:p>
        </w:tc>
        <w:tc>
          <w:tcPr>
            <w:tcW w:w="351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10</w:t>
            </w:r>
          </w:p>
        </w:tc>
        <w:tc>
          <w:tcPr>
            <w:tcW w:w="350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11</w:t>
            </w:r>
          </w:p>
        </w:tc>
        <w:tc>
          <w:tcPr>
            <w:tcW w:w="357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12</w:t>
            </w:r>
          </w:p>
        </w:tc>
        <w:tc>
          <w:tcPr>
            <w:tcW w:w="344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01</w:t>
            </w:r>
          </w:p>
        </w:tc>
        <w:tc>
          <w:tcPr>
            <w:tcW w:w="351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02</w:t>
            </w:r>
          </w:p>
        </w:tc>
        <w:tc>
          <w:tcPr>
            <w:tcW w:w="354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03</w:t>
            </w:r>
          </w:p>
        </w:tc>
      </w:tr>
      <w:tr w:rsidR="00853DFF" w:rsidRPr="00853DFF" w:rsidTr="00853DFF">
        <w:trPr>
          <w:cnfStyle w:val="000000100000"/>
        </w:trPr>
        <w:tc>
          <w:tcPr>
            <w:cnfStyle w:val="001000000000"/>
            <w:tcW w:w="440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1</w:t>
            </w:r>
          </w:p>
        </w:tc>
        <w:tc>
          <w:tcPr>
            <w:tcW w:w="350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1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44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4" w:type="pct"/>
            <w:shd w:val="clear" w:color="auto" w:fill="D9D9D9" w:themeFill="background1" w:themeFillShade="D9"/>
          </w:tcPr>
          <w:p w:rsidR="00853DFF" w:rsidRPr="00853DFF" w:rsidRDefault="00853DF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853DFF" w:rsidRPr="00853DFF" w:rsidTr="00853DFF">
        <w:trPr>
          <w:cnfStyle w:val="000000010000"/>
        </w:trPr>
        <w:tc>
          <w:tcPr>
            <w:cnfStyle w:val="001000000000"/>
            <w:tcW w:w="440" w:type="pct"/>
          </w:tcPr>
          <w:p w:rsidR="00853DFF" w:rsidRPr="00853DFF" w:rsidRDefault="00853DFF" w:rsidP="00D16E01">
            <w:pPr>
              <w:spacing w:line="276" w:lineRule="auto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2</w:t>
            </w:r>
          </w:p>
        </w:tc>
        <w:tc>
          <w:tcPr>
            <w:tcW w:w="350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0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1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0" w:type="pct"/>
          </w:tcPr>
          <w:p w:rsidR="00853DF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1" w:type="pct"/>
          </w:tcPr>
          <w:p w:rsidR="00853DF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0" w:type="pct"/>
          </w:tcPr>
          <w:p w:rsidR="00853DF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1" w:type="pct"/>
          </w:tcPr>
          <w:p w:rsidR="00853DF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0" w:type="pct"/>
          </w:tcPr>
          <w:p w:rsidR="00853DF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7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44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4" w:type="pct"/>
          </w:tcPr>
          <w:p w:rsidR="00853DFF" w:rsidRPr="00853DFF" w:rsidRDefault="00853DF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5C191F" w:rsidRPr="00853DFF" w:rsidTr="00853DFF">
        <w:trPr>
          <w:cnfStyle w:val="000000100000"/>
        </w:trPr>
        <w:tc>
          <w:tcPr>
            <w:cnfStyle w:val="001000000000"/>
            <w:tcW w:w="44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3</w:t>
            </w: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C30EF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C30EF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44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4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5C191F" w:rsidRPr="00853DFF" w:rsidTr="00853DFF">
        <w:trPr>
          <w:cnfStyle w:val="000000010000"/>
        </w:trPr>
        <w:tc>
          <w:tcPr>
            <w:cnfStyle w:val="001000000000"/>
            <w:tcW w:w="440" w:type="pct"/>
            <w:shd w:val="clear" w:color="auto" w:fill="auto"/>
          </w:tcPr>
          <w:p w:rsidR="005C191F" w:rsidRPr="00853DFF" w:rsidRDefault="005C191F" w:rsidP="00D16E01">
            <w:pPr>
              <w:spacing w:line="276" w:lineRule="auto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4</w:t>
            </w:r>
          </w:p>
        </w:tc>
        <w:tc>
          <w:tcPr>
            <w:tcW w:w="350" w:type="pct"/>
            <w:shd w:val="clear" w:color="auto" w:fill="auto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auto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auto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auto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auto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auto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auto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auto"/>
          </w:tcPr>
          <w:p w:rsidR="005C191F" w:rsidRPr="00853DFF" w:rsidRDefault="005C191F" w:rsidP="00DC30EF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0" w:type="pct"/>
            <w:shd w:val="clear" w:color="auto" w:fill="auto"/>
          </w:tcPr>
          <w:p w:rsidR="005C191F" w:rsidRPr="00853DFF" w:rsidRDefault="005C191F" w:rsidP="00DC30EF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7" w:type="pct"/>
          </w:tcPr>
          <w:p w:rsidR="005C191F" w:rsidRPr="00853DFF" w:rsidRDefault="005C191F" w:rsidP="00DC30EF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44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1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4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5C191F" w:rsidRPr="00853DFF" w:rsidTr="00853DFF">
        <w:trPr>
          <w:cnfStyle w:val="000000100000"/>
        </w:trPr>
        <w:tc>
          <w:tcPr>
            <w:cnfStyle w:val="001000000000"/>
            <w:tcW w:w="44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5</w:t>
            </w: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44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1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4" w:type="pct"/>
            <w:shd w:val="clear" w:color="auto" w:fill="D9D9D9" w:themeFill="background1" w:themeFillShade="D9"/>
          </w:tcPr>
          <w:p w:rsidR="005C191F" w:rsidRPr="00853DFF" w:rsidRDefault="005C191F" w:rsidP="00D16E01">
            <w:pPr>
              <w:spacing w:line="276" w:lineRule="auto"/>
              <w:jc w:val="center"/>
              <w:cnfStyle w:val="00000010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5C191F" w:rsidRPr="00853DFF" w:rsidTr="00853DFF">
        <w:trPr>
          <w:cnfStyle w:val="000000010000"/>
        </w:trPr>
        <w:tc>
          <w:tcPr>
            <w:cnfStyle w:val="001000000000"/>
            <w:tcW w:w="440" w:type="pct"/>
          </w:tcPr>
          <w:p w:rsidR="005C191F" w:rsidRPr="00853DFF" w:rsidRDefault="005C191F" w:rsidP="00D16E01">
            <w:pPr>
              <w:spacing w:line="276" w:lineRule="auto"/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6</w:t>
            </w:r>
          </w:p>
        </w:tc>
        <w:tc>
          <w:tcPr>
            <w:tcW w:w="350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</w:tcPr>
          <w:p w:rsidR="005C191F" w:rsidRPr="00853DFF" w:rsidRDefault="005C191F" w:rsidP="00D16E01">
            <w:pPr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0" w:type="pct"/>
          </w:tcPr>
          <w:p w:rsidR="005C191F" w:rsidRPr="00853DFF" w:rsidRDefault="005C191F" w:rsidP="00D16E01">
            <w:pPr>
              <w:keepNext/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7" w:type="pct"/>
          </w:tcPr>
          <w:p w:rsidR="005C191F" w:rsidRPr="00853DFF" w:rsidRDefault="005C191F" w:rsidP="00D16E01">
            <w:pPr>
              <w:keepNext/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44" w:type="pct"/>
          </w:tcPr>
          <w:p w:rsidR="005C191F" w:rsidRPr="00853DFF" w:rsidRDefault="005C191F" w:rsidP="00D16E01">
            <w:pPr>
              <w:keepNext/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51" w:type="pct"/>
          </w:tcPr>
          <w:p w:rsidR="005C191F" w:rsidRPr="00853DFF" w:rsidRDefault="005C191F" w:rsidP="00D16E01">
            <w:pPr>
              <w:keepNext/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  <w:tc>
          <w:tcPr>
            <w:tcW w:w="354" w:type="pct"/>
          </w:tcPr>
          <w:p w:rsidR="005C191F" w:rsidRPr="00853DFF" w:rsidRDefault="005C191F" w:rsidP="00D16E01">
            <w:pPr>
              <w:keepNext/>
              <w:spacing w:line="276" w:lineRule="auto"/>
              <w:jc w:val="center"/>
              <w:cnfStyle w:val="000000010000"/>
              <w:rPr>
                <w:rFonts w:asciiTheme="minorHAnsi" w:hAnsiTheme="minorHAnsi" w:cstheme="minorHAnsi"/>
                <w:sz w:val="20"/>
                <w:szCs w:val="20"/>
              </w:rPr>
            </w:pPr>
            <w:r w:rsidRPr="00853DFF">
              <w:rPr>
                <w:rFonts w:asciiTheme="minorHAnsi" w:hAnsiTheme="minorHAnsi" w:cstheme="minorHAnsi"/>
                <w:sz w:val="20"/>
                <w:szCs w:val="20"/>
              </w:rPr>
              <w:t>×</w:t>
            </w:r>
          </w:p>
        </w:tc>
      </w:tr>
    </w:tbl>
    <w:p w:rsidR="0075768A" w:rsidRPr="002220A8" w:rsidRDefault="0075768A" w:rsidP="00B22A8D">
      <w:pPr>
        <w:pStyle w:val="Legenda"/>
        <w:spacing w:line="360" w:lineRule="auto"/>
        <w:jc w:val="center"/>
        <w:rPr>
          <w:color w:val="000000" w:themeColor="text1"/>
        </w:rPr>
      </w:pPr>
      <w:bookmarkStart w:id="95" w:name="_Ref310347637"/>
      <w:bookmarkStart w:id="96" w:name="_Toc338698156"/>
      <w:r w:rsidRPr="002220A8">
        <w:rPr>
          <w:color w:val="000000" w:themeColor="text1"/>
        </w:rPr>
        <w:t xml:space="preserve">Tabela </w:t>
      </w:r>
      <w:r w:rsidR="002657EA" w:rsidRPr="002220A8">
        <w:rPr>
          <w:color w:val="000000" w:themeColor="text1"/>
        </w:rPr>
        <w:fldChar w:fldCharType="begin"/>
      </w:r>
      <w:r w:rsidRPr="002220A8">
        <w:rPr>
          <w:color w:val="000000" w:themeColor="text1"/>
        </w:rPr>
        <w:instrText xml:space="preserve"> SEQ Tabela \* ARABIC </w:instrText>
      </w:r>
      <w:r w:rsidR="002657EA" w:rsidRPr="002220A8">
        <w:rPr>
          <w:color w:val="000000" w:themeColor="text1"/>
        </w:rPr>
        <w:fldChar w:fldCharType="separate"/>
      </w:r>
      <w:r w:rsidR="00727CBB">
        <w:rPr>
          <w:noProof/>
          <w:color w:val="000000" w:themeColor="text1"/>
        </w:rPr>
        <w:t>4</w:t>
      </w:r>
      <w:r w:rsidR="002657EA" w:rsidRPr="002220A8">
        <w:rPr>
          <w:color w:val="000000" w:themeColor="text1"/>
        </w:rPr>
        <w:fldChar w:fldCharType="end"/>
      </w:r>
      <w:bookmarkEnd w:id="95"/>
      <w:r w:rsidRPr="002220A8">
        <w:rPr>
          <w:color w:val="000000" w:themeColor="text1"/>
        </w:rPr>
        <w:t>: Cronograma de Trabalho do Projeto</w:t>
      </w:r>
      <w:bookmarkEnd w:id="96"/>
    </w:p>
    <w:p w:rsidR="0075768A" w:rsidRDefault="0075768A" w:rsidP="00E84CFB">
      <w:pPr>
        <w:pStyle w:val="Ttulo1"/>
        <w:spacing w:after="240" w:line="360" w:lineRule="auto"/>
      </w:pPr>
      <w:bookmarkStart w:id="97" w:name="_Toc338698125"/>
      <w:r w:rsidRPr="00A2570A">
        <w:lastRenderedPageBreak/>
        <w:t>RESULTADOS</w:t>
      </w:r>
      <w:bookmarkEnd w:id="97"/>
    </w:p>
    <w:p w:rsidR="0075768A" w:rsidRPr="00A2570A" w:rsidRDefault="0075768A" w:rsidP="00E84CFB">
      <w:pPr>
        <w:pStyle w:val="Ttulo2"/>
        <w:spacing w:after="240" w:line="360" w:lineRule="auto"/>
      </w:pPr>
      <w:bookmarkStart w:id="98" w:name="_Toc338698126"/>
      <w:r>
        <w:t xml:space="preserve">RESULTADOS </w:t>
      </w:r>
      <w:r w:rsidRPr="00A2570A">
        <w:t>ESPERADOS</w:t>
      </w:r>
      <w:bookmarkEnd w:id="98"/>
    </w:p>
    <w:p w:rsidR="00D16E01" w:rsidRDefault="00761F24" w:rsidP="00941419">
      <w:r>
        <w:t>Ao final do trabalho, e</w:t>
      </w:r>
      <w:r w:rsidR="0075768A">
        <w:t xml:space="preserve">spera-se um dispositivo do tipo </w:t>
      </w:r>
      <w:r w:rsidR="00CF7940">
        <w:t>rastreador</w:t>
      </w:r>
      <w:r w:rsidR="0075768A">
        <w:t xml:space="preserve"> via sinais 3G WCDMA capaz de se comunicar com um servidor de controle, fornecendo informações em tempo real sobre a localização de um veículo ou uma frota de veículos. Es</w:t>
      </w:r>
      <w:r>
        <w:t>se</w:t>
      </w:r>
      <w:r w:rsidR="0075768A">
        <w:t xml:space="preserve"> rastreador </w:t>
      </w:r>
      <w:r>
        <w:t xml:space="preserve">deverá </w:t>
      </w:r>
      <w:r w:rsidR="0075768A">
        <w:t>fornecer dados detalhados do equipamento monitorado sem que haja atraso superior a 10 segundos entre a posição enviada pelo recurso e o processamento da central veicular.</w:t>
      </w:r>
    </w:p>
    <w:p w:rsidR="00761F24" w:rsidRDefault="00761F24" w:rsidP="00D16E01">
      <w:pPr>
        <w:ind w:firstLine="708"/>
      </w:pPr>
      <w:r>
        <w:t>O rastreador</w:t>
      </w:r>
      <w:r w:rsidRPr="00761F24">
        <w:t xml:space="preserve"> </w:t>
      </w:r>
      <w:r>
        <w:t>veicular será acoplado a outro dispositivo que permita ao taxista aceitar ou não uma requisição de serviço, dependendo de sua disponibilidade, além de informar sobre a localização do passageiro, o trajeto até ele e o tempo estimado para o atendimento.</w:t>
      </w:r>
    </w:p>
    <w:p w:rsidR="00D16E01" w:rsidRDefault="00CD0330" w:rsidP="00D16E01">
      <w:pPr>
        <w:ind w:firstLine="708"/>
      </w:pPr>
      <w:r>
        <w:t>As informações</w:t>
      </w:r>
      <w:r w:rsidR="000E36CC">
        <w:t xml:space="preserve"> de geolocalização obtidas com o </w:t>
      </w:r>
      <w:r>
        <w:t>rastreador serão enviadas a uma central de controle, gerencia</w:t>
      </w:r>
      <w:r w:rsidR="000E36CC">
        <w:t>da por um software do tipo OFMS. Esse software será</w:t>
      </w:r>
      <w:r>
        <w:t xml:space="preserve"> responsável por </w:t>
      </w:r>
      <w:r w:rsidR="006222EE">
        <w:t>monitorar a localização de taxistas e processar as requisições de atendimento, enviando o recurso mais próximo à requisição de modo com que ela possa ser atendida no menor tempo possível</w:t>
      </w:r>
      <w:r w:rsidR="00A85B27">
        <w:t xml:space="preserve">, com </w:t>
      </w:r>
      <w:r w:rsidR="007E65F1">
        <w:t>melhor</w:t>
      </w:r>
      <w:r w:rsidR="00A85B27">
        <w:t xml:space="preserve"> previsão de tempo</w:t>
      </w:r>
      <w:r w:rsidR="00D53B8B">
        <w:t xml:space="preserve"> para atendimento</w:t>
      </w:r>
      <w:r w:rsidR="00A85B27">
        <w:t xml:space="preserve"> e qualidade.</w:t>
      </w:r>
    </w:p>
    <w:p w:rsidR="00D16E01" w:rsidRDefault="008624CB" w:rsidP="008624CB">
      <w:pPr>
        <w:ind w:firstLine="708"/>
      </w:pPr>
      <w:r>
        <w:t xml:space="preserve">Além dos </w:t>
      </w:r>
      <w:r w:rsidR="00262767">
        <w:t>objetivos</w:t>
      </w:r>
      <w:r>
        <w:t xml:space="preserve"> anteriores, e</w:t>
      </w:r>
      <w:r w:rsidR="006222EE">
        <w:t>spera-se ao final do trabalho</w:t>
      </w:r>
      <w:r>
        <w:t>,</w:t>
      </w:r>
      <w:r w:rsidR="006222EE">
        <w:t xml:space="preserve"> que os resultados obtidos através do sistema </w:t>
      </w:r>
      <w:r w:rsidR="00EA2368">
        <w:t>em</w:t>
      </w:r>
      <w:r w:rsidR="003B3C0A">
        <w:t xml:space="preserve"> </w:t>
      </w:r>
      <w:r w:rsidR="00EA2368">
        <w:t>desenvolvimento</w:t>
      </w:r>
      <w:r w:rsidR="006222EE">
        <w:t xml:space="preserve"> </w:t>
      </w:r>
      <w:r w:rsidR="00EA2368">
        <w:t>sejam</w:t>
      </w:r>
      <w:r w:rsidR="003B3C0A">
        <w:t xml:space="preserve"> </w:t>
      </w:r>
      <w:r w:rsidR="00EA2368">
        <w:t>superiores</w:t>
      </w:r>
      <w:r w:rsidR="00DC5F9B">
        <w:t xml:space="preserve"> aos </w:t>
      </w:r>
      <w:r w:rsidR="006222EE">
        <w:t>existentes no mercado</w:t>
      </w:r>
      <w:r w:rsidR="00DC5F9B">
        <w:t>,</w:t>
      </w:r>
      <w:r w:rsidR="003F6424">
        <w:t xml:space="preserve"> </w:t>
      </w:r>
      <w:r w:rsidR="00DC5F9B">
        <w:t xml:space="preserve">em relação aos clientes, </w:t>
      </w:r>
      <w:r w:rsidR="006222EE">
        <w:t>nos seguintes critérios</w:t>
      </w:r>
      <w:r w:rsidR="003B3C0A">
        <w:t>:</w:t>
      </w:r>
    </w:p>
    <w:p w:rsidR="00EA2368" w:rsidRDefault="00EA2368" w:rsidP="008624CB">
      <w:pPr>
        <w:ind w:firstLine="708"/>
      </w:pPr>
    </w:p>
    <w:p w:rsidR="00D16E01" w:rsidRDefault="003B3C0A" w:rsidP="00D16E01">
      <w:pPr>
        <w:pStyle w:val="PargrafodaLista"/>
        <w:numPr>
          <w:ilvl w:val="0"/>
          <w:numId w:val="13"/>
        </w:numPr>
      </w:pPr>
      <w:r>
        <w:lastRenderedPageBreak/>
        <w:t>Tempo</w:t>
      </w:r>
      <w:r w:rsidR="00DC5F9B">
        <w:t xml:space="preserve"> de atendimento</w:t>
      </w:r>
      <w:r>
        <w:t>;</w:t>
      </w:r>
    </w:p>
    <w:p w:rsidR="00D16E01" w:rsidRDefault="003B3C0A" w:rsidP="00D16E01">
      <w:pPr>
        <w:pStyle w:val="PargrafodaLista"/>
        <w:numPr>
          <w:ilvl w:val="0"/>
          <w:numId w:val="13"/>
        </w:numPr>
      </w:pPr>
      <w:r>
        <w:t>Previsibilidade de atendimento, com estimativas mais próximas à realidade sobre o tempo até o atendimento;</w:t>
      </w:r>
    </w:p>
    <w:p w:rsidR="00D16E01" w:rsidRDefault="003B3C0A" w:rsidP="00D16E01">
      <w:pPr>
        <w:pStyle w:val="PargrafodaLista"/>
        <w:numPr>
          <w:ilvl w:val="0"/>
          <w:numId w:val="13"/>
        </w:numPr>
      </w:pPr>
      <w:r>
        <w:t>Maior disponibilidade de serviços, em diferentes dias e horários;</w:t>
      </w:r>
    </w:p>
    <w:p w:rsidR="00D16E01" w:rsidRDefault="003B3C0A" w:rsidP="00D16E01">
      <w:pPr>
        <w:pStyle w:val="PargrafodaLista"/>
        <w:numPr>
          <w:ilvl w:val="0"/>
          <w:numId w:val="13"/>
        </w:numPr>
      </w:pPr>
      <w:r>
        <w:t>Menor tempo de resposta a requisições;</w:t>
      </w:r>
    </w:p>
    <w:p w:rsidR="00D16E01" w:rsidRDefault="003213E2" w:rsidP="001F74D8">
      <w:pPr>
        <w:ind w:firstLine="709"/>
      </w:pPr>
      <w:r>
        <w:t xml:space="preserve">Por fim, </w:t>
      </w:r>
      <w:r w:rsidR="00EA2368">
        <w:t>esperam-se</w:t>
      </w:r>
      <w:r>
        <w:t>, e</w:t>
      </w:r>
      <w:r w:rsidR="003B3C0A">
        <w:t>m relação aos taxistas, resultados superiores aos existentes no mercado nos seguintes critérios:</w:t>
      </w:r>
    </w:p>
    <w:p w:rsidR="00D16E01" w:rsidRDefault="003B3C0A" w:rsidP="00C41397">
      <w:pPr>
        <w:pStyle w:val="PargrafodaLista"/>
        <w:numPr>
          <w:ilvl w:val="0"/>
          <w:numId w:val="16"/>
        </w:numPr>
      </w:pPr>
      <w:r>
        <w:t>Taxa de ocupação de veículos;</w:t>
      </w:r>
    </w:p>
    <w:p w:rsidR="00D16E01" w:rsidRDefault="00976300" w:rsidP="00C41397">
      <w:pPr>
        <w:pStyle w:val="PargrafodaLista"/>
        <w:numPr>
          <w:ilvl w:val="0"/>
          <w:numId w:val="16"/>
        </w:numPr>
      </w:pPr>
      <w:r>
        <w:t>T</w:t>
      </w:r>
      <w:r w:rsidR="003213E2">
        <w:t>axa de desistência e/ou cancelamentos em serviços agendados, devido à demora no atendimento;</w:t>
      </w:r>
    </w:p>
    <w:p w:rsidR="006222EE" w:rsidRDefault="00924526" w:rsidP="00C41397">
      <w:pPr>
        <w:pStyle w:val="PargrafodaLista"/>
        <w:numPr>
          <w:ilvl w:val="0"/>
          <w:numId w:val="16"/>
        </w:numPr>
      </w:pPr>
      <w:r>
        <w:t>Quantidade de i</w:t>
      </w:r>
      <w:r w:rsidR="003213E2">
        <w:t xml:space="preserve">nformações </w:t>
      </w:r>
      <w:r w:rsidR="006222EE">
        <w:t>sobre atendimento, tempo de espera</w:t>
      </w:r>
      <w:r w:rsidR="003213E2">
        <w:t xml:space="preserve"> e</w:t>
      </w:r>
      <w:r w:rsidR="006222EE">
        <w:t xml:space="preserve"> pontos com maior número de requisições</w:t>
      </w:r>
    </w:p>
    <w:p w:rsidR="003213E2" w:rsidRDefault="003213E2" w:rsidP="00E84CFB">
      <w:pPr>
        <w:spacing w:after="0" w:line="360" w:lineRule="auto"/>
      </w:pPr>
    </w:p>
    <w:p w:rsidR="0075768A" w:rsidRDefault="0075768A" w:rsidP="007B216A">
      <w:pPr>
        <w:pStyle w:val="Ttulo2"/>
        <w:spacing w:after="240" w:line="360" w:lineRule="auto"/>
      </w:pPr>
      <w:bookmarkStart w:id="99" w:name="_Toc338698127"/>
      <w:r>
        <w:t>RESULTADOS PRELIMINARES</w:t>
      </w:r>
      <w:bookmarkEnd w:id="99"/>
    </w:p>
    <w:p w:rsidR="00A1201F" w:rsidRDefault="0065635C" w:rsidP="00941419">
      <w:r>
        <w:t>O desenvolvimento das atividades propostas no trabalho encontra</w:t>
      </w:r>
      <w:r w:rsidR="00434888">
        <w:t>-se</w:t>
      </w:r>
      <w:r w:rsidR="003A26EB">
        <w:t xml:space="preserve"> </w:t>
      </w:r>
      <w:r w:rsidR="00A1201F">
        <w:t xml:space="preserve">dentro do cronograma do projeto. </w:t>
      </w:r>
      <w:r w:rsidR="00E268BD">
        <w:t>No</w:t>
      </w:r>
      <w:r w:rsidR="00062DD0">
        <w:t xml:space="preserve"> estágio atual</w:t>
      </w:r>
      <w:r w:rsidR="00A1201F">
        <w:t xml:space="preserve">, </w:t>
      </w:r>
      <w:r w:rsidR="003A26EB">
        <w:t xml:space="preserve">é possível presumir </w:t>
      </w:r>
      <w:r w:rsidR="00A1201F">
        <w:t xml:space="preserve">que </w:t>
      </w:r>
      <w:r w:rsidR="007B216A">
        <w:t xml:space="preserve">as atividades </w:t>
      </w:r>
      <w:r w:rsidR="00E80353">
        <w:t xml:space="preserve">definidas na proposta do trabalho </w:t>
      </w:r>
      <w:r w:rsidR="007B216A">
        <w:t>têm</w:t>
      </w:r>
      <w:r w:rsidR="00A1201F">
        <w:t xml:space="preserve"> </w:t>
      </w:r>
      <w:r w:rsidR="00E268BD">
        <w:t xml:space="preserve">grande </w:t>
      </w:r>
      <w:r w:rsidR="00A1201F">
        <w:t xml:space="preserve">possibilidade de serem concluídas </w:t>
      </w:r>
      <w:r w:rsidR="00434888">
        <w:t>no prazo</w:t>
      </w:r>
      <w:r w:rsidR="00A1201F">
        <w:t>.</w:t>
      </w:r>
    </w:p>
    <w:p w:rsidR="002E5C8E" w:rsidRDefault="002E5C8E" w:rsidP="00062FF9">
      <w:pPr>
        <w:ind w:firstLine="708"/>
      </w:pPr>
      <w:r>
        <w:t>As atividades aqui descritas representam a evolução do trabalho e são definidas em ordem cronológica de realização</w:t>
      </w:r>
      <w:r w:rsidR="00434888">
        <w:t>.</w:t>
      </w:r>
      <w:r>
        <w:t xml:space="preserve"> </w:t>
      </w:r>
    </w:p>
    <w:p w:rsidR="00062FF9" w:rsidRPr="00A36F76" w:rsidRDefault="00062FF9" w:rsidP="00062FF9">
      <w:pPr>
        <w:pStyle w:val="Ttulo3"/>
        <w:spacing w:before="0" w:after="240"/>
      </w:pPr>
      <w:bookmarkStart w:id="100" w:name="_Toc338698128"/>
      <w:r>
        <w:lastRenderedPageBreak/>
        <w:t>MODELAGEM D</w:t>
      </w:r>
      <w:r w:rsidR="00DD60ED">
        <w:t>O</w:t>
      </w:r>
      <w:r>
        <w:t xml:space="preserve"> </w:t>
      </w:r>
      <w:r w:rsidR="007D5409">
        <w:t xml:space="preserve">PROBLEMA, </w:t>
      </w:r>
      <w:r w:rsidR="00A4603A">
        <w:t>PROTÓTIPOS</w:t>
      </w:r>
      <w:r w:rsidR="007D5409">
        <w:t xml:space="preserve"> E DIAGRAMAS</w:t>
      </w:r>
      <w:bookmarkEnd w:id="100"/>
    </w:p>
    <w:p w:rsidR="001B589C" w:rsidRDefault="00DD60ED" w:rsidP="001805D3">
      <w:pPr>
        <w:ind w:left="12"/>
      </w:pPr>
      <w:r>
        <w:t xml:space="preserve">No início do trabalho, a fim de </w:t>
      </w:r>
      <w:r w:rsidR="00E8451B">
        <w:t>dar</w:t>
      </w:r>
      <w:r>
        <w:t xml:space="preserve"> </w:t>
      </w:r>
      <w:r w:rsidR="001B589C">
        <w:t>um direcionamento a</w:t>
      </w:r>
      <w:r>
        <w:t xml:space="preserve">o projeto, foram </w:t>
      </w:r>
      <w:r w:rsidR="003F06AF">
        <w:t>de</w:t>
      </w:r>
      <w:r w:rsidR="00CF65A8">
        <w:t xml:space="preserve">finidos, em linhas gerais, </w:t>
      </w:r>
      <w:r w:rsidR="001B589C">
        <w:t xml:space="preserve">os requisitos do sistema. </w:t>
      </w:r>
      <w:r w:rsidR="00221A61">
        <w:t>Esses</w:t>
      </w:r>
      <w:r w:rsidR="001B589C">
        <w:t xml:space="preserve"> </w:t>
      </w:r>
      <w:r w:rsidR="00790CB6">
        <w:t xml:space="preserve">não </w:t>
      </w:r>
      <w:r w:rsidR="001B589C">
        <w:t>tinham carát</w:t>
      </w:r>
      <w:r w:rsidR="00221A61">
        <w:t xml:space="preserve">er definitivo, uma vez que </w:t>
      </w:r>
      <w:r w:rsidR="001B589C">
        <w:t>possivelmente seriam alterados</w:t>
      </w:r>
      <w:r w:rsidR="00790CB6">
        <w:t>,</w:t>
      </w:r>
      <w:r w:rsidR="001B589C">
        <w:t xml:space="preserve"> devido a modificações naturais </w:t>
      </w:r>
      <w:r w:rsidR="007B3F6E">
        <w:t>ao longo do</w:t>
      </w:r>
      <w:r w:rsidR="00790CB6">
        <w:t xml:space="preserve"> processo de desenvolvimento do software.</w:t>
      </w:r>
    </w:p>
    <w:p w:rsidR="00DD60ED" w:rsidRDefault="001B589C" w:rsidP="007B61E1">
      <w:pPr>
        <w:ind w:left="12" w:firstLine="708"/>
      </w:pPr>
      <w:r>
        <w:t>A partir dos requisitos iniciais do trabalho, foram construídos protótipos de tela e diagramas de funcionamento do sistema, que serviram como suporte par</w:t>
      </w:r>
      <w:r w:rsidR="00062DD0">
        <w:t>a a definição final do escopo</w:t>
      </w:r>
      <w:r>
        <w:t xml:space="preserve">, em conformidade com aquilo que </w:t>
      </w:r>
      <w:r w:rsidR="007B61E1">
        <w:t>se julga</w:t>
      </w:r>
      <w:r>
        <w:t xml:space="preserve"> necessário para a construção do modelo descrito nesse documento.</w:t>
      </w:r>
    </w:p>
    <w:p w:rsidR="007B61E1" w:rsidRDefault="00E12D73" w:rsidP="00BE7DD0">
      <w:pPr>
        <w:ind w:left="12" w:firstLine="708"/>
      </w:pPr>
      <w:r>
        <w:t xml:space="preserve">A atividade de prototipagem foi dividida em duas partes: a prototipagem </w:t>
      </w:r>
      <w:r w:rsidR="00BE7DD0">
        <w:t xml:space="preserve">de telas </w:t>
      </w:r>
      <w:r>
        <w:t xml:space="preserve">referente </w:t>
      </w:r>
      <w:r w:rsidR="00524FBA">
        <w:t>a</w:t>
      </w:r>
      <w:r w:rsidR="00BE7DD0">
        <w:t xml:space="preserve"> serviços web e a prototipagem de</w:t>
      </w:r>
      <w:r>
        <w:t xml:space="preserve"> serviços para dispositivos móveis. </w:t>
      </w:r>
      <w:r w:rsidR="00BE7DD0">
        <w:t>Para cada uma dessas atividades foi utilizado um software apropriado, a fim de gerar uma versão próxima àquilo que seria implementado na solução.</w:t>
      </w:r>
    </w:p>
    <w:p w:rsidR="00BE7DD0" w:rsidRDefault="00524FBA" w:rsidP="008227C4">
      <w:pPr>
        <w:spacing w:after="0"/>
        <w:ind w:left="12" w:firstLine="708"/>
      </w:pPr>
      <w:r>
        <w:t xml:space="preserve">Nos protótipos referentes aos serviços web, foram </w:t>
      </w:r>
      <w:r w:rsidR="001805D3">
        <w:t>definidas</w:t>
      </w:r>
      <w:r>
        <w:t xml:space="preserve"> principalmente </w:t>
      </w:r>
      <w:r w:rsidR="001805D3">
        <w:t xml:space="preserve">as </w:t>
      </w:r>
      <w:r>
        <w:t xml:space="preserve">interfaces de cadastros básicos de informações </w:t>
      </w:r>
      <w:r w:rsidR="001805D3">
        <w:t>de</w:t>
      </w:r>
      <w:r>
        <w:t xml:space="preserve"> taxistas, interfaces de utilização do sistema e obtenção de dados referentes a atendimentos já realizados. </w:t>
      </w:r>
      <w:r w:rsidR="00C32FE0">
        <w:t xml:space="preserve">Os protótipos </w:t>
      </w:r>
      <w:r w:rsidR="003D248E">
        <w:t>apresentados</w:t>
      </w:r>
      <w:r w:rsidR="00C32FE0">
        <w:t xml:space="preserve"> na </w:t>
      </w:r>
      <w:r w:rsidR="002657EA">
        <w:fldChar w:fldCharType="begin"/>
      </w:r>
      <w:r w:rsidR="008227C4">
        <w:instrText xml:space="preserve"> REF _Ref337391596 \h </w:instrText>
      </w:r>
      <w:r w:rsidR="002657EA">
        <w:fldChar w:fldCharType="separate"/>
      </w:r>
      <w:r w:rsidR="00727CBB" w:rsidRPr="00B75931">
        <w:t xml:space="preserve">Figura </w:t>
      </w:r>
      <w:r w:rsidR="00727CBB">
        <w:rPr>
          <w:noProof/>
        </w:rPr>
        <w:t>4</w:t>
      </w:r>
      <w:r w:rsidR="002657EA">
        <w:fldChar w:fldCharType="end"/>
      </w:r>
      <w:r>
        <w:t xml:space="preserve"> e</w:t>
      </w:r>
      <w:r w:rsidR="008227C4">
        <w:t xml:space="preserve"> </w:t>
      </w:r>
      <w:r w:rsidR="00C32FE0">
        <w:t>n</w:t>
      </w:r>
      <w:r w:rsidR="008227C4">
        <w:t>a</w:t>
      </w:r>
      <w:r>
        <w:t xml:space="preserve"> </w:t>
      </w:r>
      <w:r w:rsidR="002657EA">
        <w:rPr>
          <w:highlight w:val="yellow"/>
        </w:rPr>
        <w:fldChar w:fldCharType="begin"/>
      </w:r>
      <w:r w:rsidR="008227C4">
        <w:instrText xml:space="preserve"> REF _Ref337391708 \h </w:instrText>
      </w:r>
      <w:r w:rsidR="002657EA">
        <w:rPr>
          <w:highlight w:val="yellow"/>
        </w:rPr>
      </w:r>
      <w:r w:rsidR="002657EA">
        <w:rPr>
          <w:highlight w:val="yellow"/>
        </w:rPr>
        <w:fldChar w:fldCharType="separate"/>
      </w:r>
      <w:r w:rsidR="00727CBB" w:rsidRPr="008227C4">
        <w:t xml:space="preserve">Figura </w:t>
      </w:r>
      <w:r w:rsidR="00727CBB">
        <w:rPr>
          <w:noProof/>
        </w:rPr>
        <w:t>5</w:t>
      </w:r>
      <w:r w:rsidR="002657EA">
        <w:rPr>
          <w:highlight w:val="yellow"/>
        </w:rPr>
        <w:fldChar w:fldCharType="end"/>
      </w:r>
      <w:r w:rsidR="008227C4">
        <w:t xml:space="preserve"> </w:t>
      </w:r>
      <w:r>
        <w:t>mostram</w:t>
      </w:r>
      <w:r w:rsidR="008227C4">
        <w:t>, respectivamente,</w:t>
      </w:r>
      <w:r>
        <w:t xml:space="preserve"> </w:t>
      </w:r>
      <w:r w:rsidR="008227C4">
        <w:t xml:space="preserve">o cadastro de veículos </w:t>
      </w:r>
      <w:r w:rsidR="002F440D">
        <w:t xml:space="preserve">(para </w:t>
      </w:r>
      <w:r w:rsidR="008227C4">
        <w:t>taxistas</w:t>
      </w:r>
      <w:r w:rsidR="002F440D">
        <w:t>)</w:t>
      </w:r>
      <w:r w:rsidR="008227C4">
        <w:t xml:space="preserve"> e o detalhe de um atendimento (na visão do cliente).</w:t>
      </w:r>
      <w:r w:rsidR="00B75931">
        <w:t xml:space="preserve"> </w:t>
      </w:r>
    </w:p>
    <w:p w:rsidR="00B75931" w:rsidRPr="00B75931" w:rsidRDefault="00B75931" w:rsidP="00C12BFD">
      <w:pPr>
        <w:keepNext/>
        <w:spacing w:after="0" w:line="360" w:lineRule="auto"/>
        <w:ind w:left="12" w:hanging="12"/>
        <w:jc w:val="center"/>
      </w:pPr>
      <w:r w:rsidRPr="00B75931">
        <w:rPr>
          <w:noProof/>
          <w:lang w:eastAsia="pt-BR"/>
        </w:rPr>
        <w:lastRenderedPageBreak/>
        <w:drawing>
          <wp:inline distT="0" distB="0" distL="0" distR="0">
            <wp:extent cx="3183314" cy="6155112"/>
            <wp:effectExtent l="19050" t="0" r="0" b="0"/>
            <wp:docPr id="6" name="Imagem 2" descr="C:\Users\freud\Desktop\eng.comp\tcc\sketch-taxista\cad_veculo_contra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reud\Desktop\eng.comp\tcc\sketch-taxista\cad_veculo_contrato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043" cy="616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931" w:rsidRPr="00B75931" w:rsidRDefault="00B75931" w:rsidP="00B75931">
      <w:pPr>
        <w:pStyle w:val="Legenda"/>
        <w:jc w:val="center"/>
        <w:rPr>
          <w:color w:val="auto"/>
        </w:rPr>
      </w:pPr>
      <w:bookmarkStart w:id="101" w:name="_Ref337391596"/>
      <w:bookmarkStart w:id="102" w:name="_Toc338698136"/>
      <w:r w:rsidRPr="00B75931">
        <w:rPr>
          <w:color w:val="auto"/>
        </w:rPr>
        <w:t xml:space="preserve">Figura </w:t>
      </w:r>
      <w:r w:rsidR="002657EA" w:rsidRPr="00B75931">
        <w:rPr>
          <w:color w:val="auto"/>
        </w:rPr>
        <w:fldChar w:fldCharType="begin"/>
      </w:r>
      <w:r w:rsidRPr="00B75931">
        <w:rPr>
          <w:color w:val="auto"/>
        </w:rPr>
        <w:instrText xml:space="preserve"> SEQ Figura \* ARABIC </w:instrText>
      </w:r>
      <w:r w:rsidR="002657EA" w:rsidRPr="00B75931">
        <w:rPr>
          <w:color w:val="auto"/>
        </w:rPr>
        <w:fldChar w:fldCharType="separate"/>
      </w:r>
      <w:r w:rsidR="00727CBB">
        <w:rPr>
          <w:noProof/>
          <w:color w:val="auto"/>
        </w:rPr>
        <w:t>4</w:t>
      </w:r>
      <w:r w:rsidR="002657EA" w:rsidRPr="00B75931">
        <w:rPr>
          <w:color w:val="auto"/>
        </w:rPr>
        <w:fldChar w:fldCharType="end"/>
      </w:r>
      <w:bookmarkEnd w:id="101"/>
      <w:r w:rsidRPr="00B75931">
        <w:rPr>
          <w:color w:val="auto"/>
        </w:rPr>
        <w:t>: Protótipo de interface web para cadastro de veículos dos taxistas</w:t>
      </w:r>
      <w:bookmarkEnd w:id="102"/>
    </w:p>
    <w:p w:rsidR="008227C4" w:rsidRDefault="008227C4" w:rsidP="00CE7DD0">
      <w:pPr>
        <w:spacing w:after="0"/>
      </w:pPr>
    </w:p>
    <w:p w:rsidR="008227C4" w:rsidRPr="008227C4" w:rsidRDefault="008227C4" w:rsidP="00C12BFD">
      <w:pPr>
        <w:keepNext/>
        <w:spacing w:after="0" w:line="360" w:lineRule="auto"/>
        <w:jc w:val="center"/>
      </w:pPr>
      <w:r w:rsidRPr="008227C4">
        <w:rPr>
          <w:noProof/>
          <w:lang w:eastAsia="pt-BR"/>
        </w:rPr>
        <w:lastRenderedPageBreak/>
        <w:drawing>
          <wp:inline distT="0" distB="0" distL="0" distR="0">
            <wp:extent cx="2781736" cy="2819400"/>
            <wp:effectExtent l="0" t="0" r="0" b="0"/>
            <wp:docPr id="8" name="Imagem 3" descr="C:\Users\freud\Desktop\eng.comp\tcc\sketch-taxista\detalhe_aten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reud\Desktop\eng.comp\tcc\sketch-taxista\detalhe_atendimento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864" cy="2824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80D" w:rsidRPr="00A1580D" w:rsidRDefault="008227C4" w:rsidP="002F5169">
      <w:pPr>
        <w:pStyle w:val="Legenda"/>
        <w:spacing w:line="360" w:lineRule="auto"/>
        <w:jc w:val="center"/>
        <w:rPr>
          <w:color w:val="auto"/>
        </w:rPr>
      </w:pPr>
      <w:bookmarkStart w:id="103" w:name="_Ref337391708"/>
      <w:bookmarkStart w:id="104" w:name="_Toc338698137"/>
      <w:r w:rsidRPr="008227C4">
        <w:rPr>
          <w:color w:val="auto"/>
        </w:rPr>
        <w:t xml:space="preserve">Figura </w:t>
      </w:r>
      <w:r w:rsidR="002657EA" w:rsidRPr="008227C4">
        <w:rPr>
          <w:color w:val="auto"/>
        </w:rPr>
        <w:fldChar w:fldCharType="begin"/>
      </w:r>
      <w:r w:rsidRPr="008227C4">
        <w:rPr>
          <w:color w:val="auto"/>
        </w:rPr>
        <w:instrText xml:space="preserve"> SEQ Figura \* ARABIC </w:instrText>
      </w:r>
      <w:r w:rsidR="002657EA" w:rsidRPr="008227C4">
        <w:rPr>
          <w:color w:val="auto"/>
        </w:rPr>
        <w:fldChar w:fldCharType="separate"/>
      </w:r>
      <w:r w:rsidR="00727CBB">
        <w:rPr>
          <w:noProof/>
          <w:color w:val="auto"/>
        </w:rPr>
        <w:t>5</w:t>
      </w:r>
      <w:r w:rsidR="002657EA" w:rsidRPr="008227C4">
        <w:rPr>
          <w:color w:val="auto"/>
        </w:rPr>
        <w:fldChar w:fldCharType="end"/>
      </w:r>
      <w:bookmarkEnd w:id="103"/>
      <w:r w:rsidRPr="008227C4">
        <w:rPr>
          <w:color w:val="auto"/>
        </w:rPr>
        <w:t xml:space="preserve">: Protótipo de interface web para detalhe de atendimento </w:t>
      </w:r>
      <w:r w:rsidRPr="008227C4">
        <w:rPr>
          <w:noProof/>
          <w:color w:val="auto"/>
        </w:rPr>
        <w:t>realizado por um taxista</w:t>
      </w:r>
      <w:bookmarkEnd w:id="104"/>
    </w:p>
    <w:p w:rsidR="00C12BFD" w:rsidRDefault="00C12BFD" w:rsidP="00A1580D">
      <w:pPr>
        <w:spacing w:before="240" w:after="0"/>
        <w:ind w:firstLine="708"/>
      </w:pPr>
      <w:r>
        <w:t xml:space="preserve">Na definição das principais necessidades dos taxistas e usuários que utilizarão dispositivos móveis, foram </w:t>
      </w:r>
      <w:r w:rsidR="00CE61E7">
        <w:t>criados</w:t>
      </w:r>
      <w:r w:rsidR="003D248E">
        <w:t xml:space="preserve"> protótipos que correspondem </w:t>
      </w:r>
      <w:r>
        <w:t>ao fluxo de atendimento de serviços. Dentre os serviços prototipados</w:t>
      </w:r>
      <w:r w:rsidR="00CE7DD0">
        <w:t>, encontram-se a aceitação de uma requisição de atendimento (</w:t>
      </w:r>
      <w:r w:rsidR="002657EA">
        <w:rPr>
          <w:highlight w:val="yellow"/>
        </w:rPr>
        <w:fldChar w:fldCharType="begin"/>
      </w:r>
      <w:r w:rsidR="00CE7DD0">
        <w:instrText xml:space="preserve"> REF _Ref337392578 \h </w:instrText>
      </w:r>
      <w:r w:rsidR="002657EA">
        <w:rPr>
          <w:highlight w:val="yellow"/>
        </w:rPr>
      </w:r>
      <w:r w:rsidR="002657EA">
        <w:rPr>
          <w:highlight w:val="yellow"/>
        </w:rPr>
        <w:fldChar w:fldCharType="separate"/>
      </w:r>
      <w:r w:rsidR="00727CBB" w:rsidRPr="00CE7DD0">
        <w:t xml:space="preserve">Figura </w:t>
      </w:r>
      <w:r w:rsidR="00727CBB">
        <w:rPr>
          <w:noProof/>
        </w:rPr>
        <w:t>6</w:t>
      </w:r>
      <w:r w:rsidR="002657EA">
        <w:rPr>
          <w:highlight w:val="yellow"/>
        </w:rPr>
        <w:fldChar w:fldCharType="end"/>
      </w:r>
      <w:r w:rsidR="00CE7DD0">
        <w:t>), informações referentes à localização do cliente (</w:t>
      </w:r>
      <w:r w:rsidR="002657EA">
        <w:rPr>
          <w:highlight w:val="yellow"/>
        </w:rPr>
        <w:fldChar w:fldCharType="begin"/>
      </w:r>
      <w:r w:rsidR="00A7584A">
        <w:instrText xml:space="preserve"> REF _Ref337392881 \h </w:instrText>
      </w:r>
      <w:r w:rsidR="002657EA">
        <w:rPr>
          <w:highlight w:val="yellow"/>
        </w:rPr>
      </w:r>
      <w:r w:rsidR="002657EA">
        <w:rPr>
          <w:highlight w:val="yellow"/>
        </w:rPr>
        <w:fldChar w:fldCharType="separate"/>
      </w:r>
      <w:r w:rsidR="00727CBB" w:rsidRPr="00A7584A">
        <w:t xml:space="preserve">Figura </w:t>
      </w:r>
      <w:r w:rsidR="00727CBB">
        <w:rPr>
          <w:noProof/>
        </w:rPr>
        <w:t>7</w:t>
      </w:r>
      <w:r w:rsidR="002657EA">
        <w:rPr>
          <w:highlight w:val="yellow"/>
        </w:rPr>
        <w:fldChar w:fldCharType="end"/>
      </w:r>
      <w:r w:rsidR="00062DD0">
        <w:t>) e</w:t>
      </w:r>
      <w:r w:rsidR="00CE7DD0">
        <w:t xml:space="preserve"> acesso </w:t>
      </w:r>
      <w:r w:rsidR="00062DD0">
        <w:t>ao sistema</w:t>
      </w:r>
      <w:r w:rsidR="00CE7DD0">
        <w:t xml:space="preserve">. Para a visão do cliente, foram </w:t>
      </w:r>
      <w:r w:rsidR="001A75F1">
        <w:t>criadas</w:t>
      </w:r>
      <w:r w:rsidR="00CE7DD0">
        <w:t xml:space="preserve"> t</w:t>
      </w:r>
      <w:r w:rsidR="00A7584A">
        <w:t>elas de localização individual</w:t>
      </w:r>
      <w:r w:rsidR="00CE7DD0">
        <w:t xml:space="preserve">, cadastros básicos, acesso ao sistema </w:t>
      </w:r>
      <w:r w:rsidR="00A7584A">
        <w:t>e localização de taxis da frota (</w:t>
      </w:r>
      <w:r w:rsidR="002657EA">
        <w:fldChar w:fldCharType="begin"/>
      </w:r>
      <w:r w:rsidR="00A7584A">
        <w:instrText xml:space="preserve"> REF _Ref337393018 \h </w:instrText>
      </w:r>
      <w:r w:rsidR="002657EA">
        <w:fldChar w:fldCharType="separate"/>
      </w:r>
      <w:r w:rsidR="00727CBB" w:rsidRPr="00A7584A">
        <w:t xml:space="preserve">Figura </w:t>
      </w:r>
      <w:r w:rsidR="00727CBB">
        <w:rPr>
          <w:noProof/>
        </w:rPr>
        <w:t>8</w:t>
      </w:r>
      <w:r w:rsidR="002657EA">
        <w:fldChar w:fldCharType="end"/>
      </w:r>
      <w:r w:rsidR="00A7584A">
        <w:t>).</w:t>
      </w:r>
    </w:p>
    <w:p w:rsidR="00CE7DD0" w:rsidRPr="00CE7DD0" w:rsidRDefault="00CE7DD0" w:rsidP="00CE7DD0">
      <w:pPr>
        <w:keepNext/>
        <w:spacing w:after="0" w:line="360" w:lineRule="auto"/>
        <w:jc w:val="center"/>
      </w:pPr>
      <w:r w:rsidRPr="00CE7DD0">
        <w:rPr>
          <w:noProof/>
          <w:lang w:eastAsia="pt-BR"/>
        </w:rPr>
        <w:drawing>
          <wp:inline distT="0" distB="0" distL="0" distR="0">
            <wp:extent cx="2470829" cy="2268000"/>
            <wp:effectExtent l="19050" t="0" r="5671" b="0"/>
            <wp:docPr id="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829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7C4" w:rsidRDefault="00CE7DD0" w:rsidP="00A1580D">
      <w:pPr>
        <w:pStyle w:val="Legenda"/>
        <w:jc w:val="center"/>
        <w:rPr>
          <w:noProof/>
          <w:color w:val="auto"/>
        </w:rPr>
      </w:pPr>
      <w:bookmarkStart w:id="105" w:name="_Ref337392578"/>
      <w:bookmarkStart w:id="106" w:name="_Toc338698138"/>
      <w:r w:rsidRPr="00CE7DD0">
        <w:rPr>
          <w:color w:val="auto"/>
        </w:rPr>
        <w:t xml:space="preserve">Figura </w:t>
      </w:r>
      <w:r w:rsidR="002657EA" w:rsidRPr="00CE7DD0">
        <w:rPr>
          <w:color w:val="auto"/>
        </w:rPr>
        <w:fldChar w:fldCharType="begin"/>
      </w:r>
      <w:r w:rsidRPr="00CE7DD0">
        <w:rPr>
          <w:color w:val="auto"/>
        </w:rPr>
        <w:instrText xml:space="preserve"> SEQ Figura \* ARABIC </w:instrText>
      </w:r>
      <w:r w:rsidR="002657EA" w:rsidRPr="00CE7DD0">
        <w:rPr>
          <w:color w:val="auto"/>
        </w:rPr>
        <w:fldChar w:fldCharType="separate"/>
      </w:r>
      <w:r w:rsidR="00727CBB">
        <w:rPr>
          <w:noProof/>
          <w:color w:val="auto"/>
        </w:rPr>
        <w:t>6</w:t>
      </w:r>
      <w:r w:rsidR="002657EA" w:rsidRPr="00CE7DD0">
        <w:rPr>
          <w:color w:val="auto"/>
        </w:rPr>
        <w:fldChar w:fldCharType="end"/>
      </w:r>
      <w:bookmarkEnd w:id="105"/>
      <w:r w:rsidRPr="00CE7DD0">
        <w:rPr>
          <w:color w:val="auto"/>
        </w:rPr>
        <w:t>: Protótipo de interfaces para dispositivos móveis para aceitação de req</w:t>
      </w:r>
      <w:r w:rsidRPr="00CE7DD0">
        <w:rPr>
          <w:noProof/>
          <w:color w:val="auto"/>
        </w:rPr>
        <w:t>uisição de atendimento a clientes (visão do taxista).</w:t>
      </w:r>
      <w:bookmarkEnd w:id="106"/>
    </w:p>
    <w:p w:rsidR="00A7584A" w:rsidRPr="00A7584A" w:rsidRDefault="00A7584A" w:rsidP="00A7584A">
      <w:pPr>
        <w:keepNext/>
        <w:spacing w:after="0" w:line="360" w:lineRule="auto"/>
        <w:jc w:val="center"/>
      </w:pPr>
      <w:r w:rsidRPr="00A7584A">
        <w:rPr>
          <w:noProof/>
          <w:lang w:eastAsia="pt-BR"/>
        </w:rPr>
        <w:lastRenderedPageBreak/>
        <w:drawing>
          <wp:inline distT="0" distB="0" distL="0" distR="0">
            <wp:extent cx="1228916" cy="2268000"/>
            <wp:effectExtent l="19050" t="0" r="9334" b="0"/>
            <wp:docPr id="10" name="Imagem 2" descr="C:\Users\freud\Desktop\eng.comp\tcc\sketch\prints\taxist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reud\Desktop\eng.comp\tcc\sketch\prints\taxista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916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84A" w:rsidRPr="00A7584A" w:rsidRDefault="00A7584A" w:rsidP="00A7584A">
      <w:pPr>
        <w:pStyle w:val="Legenda"/>
        <w:jc w:val="center"/>
        <w:rPr>
          <w:color w:val="auto"/>
        </w:rPr>
      </w:pPr>
      <w:bookmarkStart w:id="107" w:name="_Ref337392881"/>
      <w:bookmarkStart w:id="108" w:name="_Toc338698139"/>
      <w:r w:rsidRPr="00A7584A">
        <w:rPr>
          <w:color w:val="auto"/>
        </w:rPr>
        <w:t xml:space="preserve">Figura </w:t>
      </w:r>
      <w:r w:rsidR="002657EA" w:rsidRPr="00A7584A">
        <w:rPr>
          <w:color w:val="auto"/>
        </w:rPr>
        <w:fldChar w:fldCharType="begin"/>
      </w:r>
      <w:r w:rsidRPr="00A7584A">
        <w:rPr>
          <w:color w:val="auto"/>
        </w:rPr>
        <w:instrText xml:space="preserve"> SEQ Figura \* ARABIC </w:instrText>
      </w:r>
      <w:r w:rsidR="002657EA" w:rsidRPr="00A7584A">
        <w:rPr>
          <w:color w:val="auto"/>
        </w:rPr>
        <w:fldChar w:fldCharType="separate"/>
      </w:r>
      <w:r w:rsidR="00727CBB">
        <w:rPr>
          <w:noProof/>
          <w:color w:val="auto"/>
        </w:rPr>
        <w:t>7</w:t>
      </w:r>
      <w:r w:rsidR="002657EA" w:rsidRPr="00A7584A">
        <w:rPr>
          <w:color w:val="auto"/>
        </w:rPr>
        <w:fldChar w:fldCharType="end"/>
      </w:r>
      <w:bookmarkEnd w:id="107"/>
      <w:r w:rsidRPr="00A7584A">
        <w:rPr>
          <w:color w:val="auto"/>
        </w:rPr>
        <w:t>: Protótipo de interface para dispositivos móveis para obter localização do cliente após aceitação de atendimento (visão do taxista).</w:t>
      </w:r>
      <w:bookmarkEnd w:id="108"/>
    </w:p>
    <w:p w:rsidR="00A7584A" w:rsidRDefault="00A7584A" w:rsidP="00062FF9"/>
    <w:p w:rsidR="00A7584A" w:rsidRDefault="00A7584A" w:rsidP="00A7584A">
      <w:pPr>
        <w:keepNext/>
        <w:spacing w:after="0" w:line="36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1218925" cy="2268000"/>
            <wp:effectExtent l="19050" t="0" r="275" b="0"/>
            <wp:docPr id="11" name="Imagem 3" descr="C:\Users\freud\Desktop\eng.comp\tcc\sketch\prints\client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reud\Desktop\eng.comp\tcc\sketch\prints\cliente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925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EC9" w:rsidRPr="001A75F1" w:rsidRDefault="00A7584A" w:rsidP="002F5169">
      <w:pPr>
        <w:pStyle w:val="Legenda"/>
        <w:spacing w:line="480" w:lineRule="auto"/>
        <w:jc w:val="center"/>
        <w:rPr>
          <w:color w:val="auto"/>
        </w:rPr>
      </w:pPr>
      <w:bookmarkStart w:id="109" w:name="_Ref337393018"/>
      <w:bookmarkStart w:id="110" w:name="_Toc338698140"/>
      <w:r w:rsidRPr="00A7584A">
        <w:rPr>
          <w:color w:val="auto"/>
        </w:rPr>
        <w:t xml:space="preserve">Figura </w:t>
      </w:r>
      <w:r w:rsidR="002657EA" w:rsidRPr="00A7584A">
        <w:rPr>
          <w:color w:val="auto"/>
        </w:rPr>
        <w:fldChar w:fldCharType="begin"/>
      </w:r>
      <w:r w:rsidRPr="00A7584A">
        <w:rPr>
          <w:color w:val="auto"/>
        </w:rPr>
        <w:instrText xml:space="preserve"> SEQ Figura \* ARABIC </w:instrText>
      </w:r>
      <w:r w:rsidR="002657EA" w:rsidRPr="00A7584A">
        <w:rPr>
          <w:color w:val="auto"/>
        </w:rPr>
        <w:fldChar w:fldCharType="separate"/>
      </w:r>
      <w:r w:rsidR="00727CBB">
        <w:rPr>
          <w:noProof/>
          <w:color w:val="auto"/>
        </w:rPr>
        <w:t>8</w:t>
      </w:r>
      <w:r w:rsidR="002657EA" w:rsidRPr="00A7584A">
        <w:rPr>
          <w:color w:val="auto"/>
        </w:rPr>
        <w:fldChar w:fldCharType="end"/>
      </w:r>
      <w:bookmarkEnd w:id="109"/>
      <w:r w:rsidRPr="00A7584A">
        <w:rPr>
          <w:color w:val="auto"/>
        </w:rPr>
        <w:t>: Interface para dispositivos móveis a fim de obter a localização de taxistas (visão do cliente).</w:t>
      </w:r>
      <w:bookmarkEnd w:id="110"/>
    </w:p>
    <w:p w:rsidR="00FA7EC9" w:rsidRDefault="00FA7EC9" w:rsidP="00062DD0">
      <w:pPr>
        <w:ind w:firstLine="708"/>
      </w:pPr>
      <w:r>
        <w:t xml:space="preserve">Na mesma etapa de desenvolvimento de protótipos de interface de sistema, foram definidos alguns diagramas de funcionamento do fluxo de requisição e serviços. Os diagramas de atividade e estado desenvolvidos nessa etapa possibilitaram a construção da solução do problema e </w:t>
      </w:r>
      <w:r w:rsidR="00EA2DE8">
        <w:t xml:space="preserve">a </w:t>
      </w:r>
      <w:r>
        <w:t>definição mais clara daquilo que está sendo desenvolvido no projeto.</w:t>
      </w:r>
      <w:r w:rsidR="00062DD0">
        <w:t xml:space="preserve"> É possível ver os diagramas que modelam os estados de taxistas, clientes e do atendimento nas figuras </w:t>
      </w:r>
      <w:fldSimple w:instr=" REF _Ref337394629 \h  \* MERGEFORMAT ">
        <w:r w:rsidR="00727CBB">
          <w:rPr>
            <w:noProof/>
          </w:rPr>
          <w:t>9</w:t>
        </w:r>
      </w:fldSimple>
      <w:r w:rsidR="001A75F1" w:rsidRPr="001A75F1">
        <w:t xml:space="preserve">, </w:t>
      </w:r>
      <w:fldSimple w:instr=" REF _Ref337394637 \h  \* MERGEFORMAT ">
        <w:r w:rsidR="00727CBB">
          <w:rPr>
            <w:noProof/>
          </w:rPr>
          <w:t>10</w:t>
        </w:r>
      </w:fldSimple>
      <w:r w:rsidR="001A75F1" w:rsidRPr="001A75F1">
        <w:t xml:space="preserve"> e </w:t>
      </w:r>
      <w:fldSimple w:instr=" REF _Ref337394640 \h  \* MERGEFORMAT ">
        <w:r w:rsidR="00727CBB">
          <w:rPr>
            <w:noProof/>
          </w:rPr>
          <w:t>11</w:t>
        </w:r>
      </w:fldSimple>
      <w:r w:rsidRPr="001A75F1">
        <w:t>, respectivamente.</w:t>
      </w:r>
    </w:p>
    <w:p w:rsidR="00FA7EC9" w:rsidRPr="00FA7EC9" w:rsidRDefault="00FA7EC9" w:rsidP="00FA7EC9">
      <w:pPr>
        <w:keepNext/>
        <w:spacing w:after="0"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3815569" cy="3600000"/>
            <wp:effectExtent l="19050" t="0" r="0" b="0"/>
            <wp:docPr id="1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56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EC9" w:rsidRDefault="00FA7EC9" w:rsidP="00FA7EC9">
      <w:pPr>
        <w:pStyle w:val="Legenda"/>
        <w:jc w:val="center"/>
        <w:rPr>
          <w:color w:val="auto"/>
        </w:rPr>
      </w:pPr>
      <w:bookmarkStart w:id="111" w:name="_Ref337394629"/>
      <w:bookmarkStart w:id="112" w:name="_Toc338698141"/>
      <w:r w:rsidRPr="00FA7EC9">
        <w:rPr>
          <w:color w:val="auto"/>
        </w:rPr>
        <w:t xml:space="preserve">Figura </w:t>
      </w:r>
      <w:r w:rsidR="002657EA" w:rsidRPr="00FA7EC9">
        <w:rPr>
          <w:color w:val="auto"/>
        </w:rPr>
        <w:fldChar w:fldCharType="begin"/>
      </w:r>
      <w:r w:rsidRPr="00FA7EC9">
        <w:rPr>
          <w:color w:val="auto"/>
        </w:rPr>
        <w:instrText xml:space="preserve"> SEQ Figura \* ARABIC </w:instrText>
      </w:r>
      <w:r w:rsidR="002657EA" w:rsidRPr="00FA7EC9">
        <w:rPr>
          <w:color w:val="auto"/>
        </w:rPr>
        <w:fldChar w:fldCharType="separate"/>
      </w:r>
      <w:r w:rsidR="00727CBB">
        <w:rPr>
          <w:noProof/>
          <w:color w:val="auto"/>
        </w:rPr>
        <w:t>9</w:t>
      </w:r>
      <w:r w:rsidR="002657EA" w:rsidRPr="00FA7EC9">
        <w:rPr>
          <w:color w:val="auto"/>
        </w:rPr>
        <w:fldChar w:fldCharType="end"/>
      </w:r>
      <w:bookmarkEnd w:id="111"/>
      <w:r w:rsidRPr="00FA7EC9">
        <w:rPr>
          <w:color w:val="auto"/>
        </w:rPr>
        <w:t>: Diagrama de transição de estados - Taxista</w:t>
      </w:r>
      <w:bookmarkEnd w:id="112"/>
    </w:p>
    <w:p w:rsidR="001A75F1" w:rsidRPr="001A75F1" w:rsidRDefault="001A75F1" w:rsidP="001A75F1"/>
    <w:p w:rsidR="00FA7EC9" w:rsidRPr="00FA7EC9" w:rsidRDefault="007E74A4" w:rsidP="00FA7EC9">
      <w:pPr>
        <w:keepNext/>
        <w:spacing w:after="0" w:line="36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3276600" cy="4061971"/>
            <wp:effectExtent l="19050" t="0" r="0" b="0"/>
            <wp:docPr id="2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57" cy="4062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EC9" w:rsidRPr="00FA7EC9" w:rsidRDefault="00FA7EC9" w:rsidP="00FA7EC9">
      <w:pPr>
        <w:pStyle w:val="Legenda"/>
        <w:jc w:val="center"/>
        <w:rPr>
          <w:color w:val="auto"/>
        </w:rPr>
      </w:pPr>
      <w:bookmarkStart w:id="113" w:name="_Ref337394637"/>
      <w:bookmarkStart w:id="114" w:name="_Toc338698142"/>
      <w:r w:rsidRPr="00FA7EC9">
        <w:rPr>
          <w:color w:val="auto"/>
        </w:rPr>
        <w:t xml:space="preserve">Figura </w:t>
      </w:r>
      <w:r w:rsidR="002657EA" w:rsidRPr="00FA7EC9">
        <w:rPr>
          <w:color w:val="auto"/>
        </w:rPr>
        <w:fldChar w:fldCharType="begin"/>
      </w:r>
      <w:r w:rsidRPr="00FA7EC9">
        <w:rPr>
          <w:color w:val="auto"/>
        </w:rPr>
        <w:instrText xml:space="preserve"> SEQ Figura \* ARABIC </w:instrText>
      </w:r>
      <w:r w:rsidR="002657EA" w:rsidRPr="00FA7EC9">
        <w:rPr>
          <w:color w:val="auto"/>
        </w:rPr>
        <w:fldChar w:fldCharType="separate"/>
      </w:r>
      <w:r w:rsidR="00727CBB">
        <w:rPr>
          <w:noProof/>
          <w:color w:val="auto"/>
        </w:rPr>
        <w:t>10</w:t>
      </w:r>
      <w:r w:rsidR="002657EA" w:rsidRPr="00FA7EC9">
        <w:rPr>
          <w:color w:val="auto"/>
        </w:rPr>
        <w:fldChar w:fldCharType="end"/>
      </w:r>
      <w:bookmarkEnd w:id="113"/>
      <w:r w:rsidRPr="00FA7EC9">
        <w:rPr>
          <w:color w:val="auto"/>
        </w:rPr>
        <w:t>: Diagrama de transição de estados - Cliente</w:t>
      </w:r>
      <w:bookmarkEnd w:id="114"/>
    </w:p>
    <w:p w:rsidR="001A75F1" w:rsidRPr="001A75F1" w:rsidRDefault="001A75F1" w:rsidP="001A75F1">
      <w:pPr>
        <w:keepNext/>
        <w:spacing w:after="0" w:line="360" w:lineRule="auto"/>
        <w:jc w:val="center"/>
      </w:pPr>
      <w:r w:rsidRPr="001A75F1">
        <w:rPr>
          <w:noProof/>
          <w:lang w:eastAsia="pt-BR"/>
        </w:rPr>
        <w:lastRenderedPageBreak/>
        <w:drawing>
          <wp:inline distT="0" distB="0" distL="0" distR="0">
            <wp:extent cx="3152775" cy="6329927"/>
            <wp:effectExtent l="19050" t="0" r="9525" b="0"/>
            <wp:docPr id="1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6329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5F1" w:rsidRPr="001A75F1" w:rsidRDefault="001A75F1" w:rsidP="002F5169">
      <w:pPr>
        <w:pStyle w:val="Legenda"/>
        <w:spacing w:line="480" w:lineRule="auto"/>
        <w:jc w:val="center"/>
        <w:rPr>
          <w:color w:val="auto"/>
        </w:rPr>
      </w:pPr>
      <w:bookmarkStart w:id="115" w:name="_Ref337394640"/>
      <w:bookmarkStart w:id="116" w:name="_Toc338698143"/>
      <w:r w:rsidRPr="001A75F1">
        <w:rPr>
          <w:color w:val="auto"/>
        </w:rPr>
        <w:t xml:space="preserve">Figura </w:t>
      </w:r>
      <w:r w:rsidR="002657EA" w:rsidRPr="001A75F1">
        <w:rPr>
          <w:color w:val="auto"/>
        </w:rPr>
        <w:fldChar w:fldCharType="begin"/>
      </w:r>
      <w:r w:rsidRPr="001A75F1">
        <w:rPr>
          <w:color w:val="auto"/>
        </w:rPr>
        <w:instrText xml:space="preserve"> SEQ Figura \* ARABIC </w:instrText>
      </w:r>
      <w:r w:rsidR="002657EA" w:rsidRPr="001A75F1">
        <w:rPr>
          <w:color w:val="auto"/>
        </w:rPr>
        <w:fldChar w:fldCharType="separate"/>
      </w:r>
      <w:r w:rsidR="00727CBB">
        <w:rPr>
          <w:noProof/>
          <w:color w:val="auto"/>
        </w:rPr>
        <w:t>11</w:t>
      </w:r>
      <w:r w:rsidR="002657EA" w:rsidRPr="001A75F1">
        <w:rPr>
          <w:color w:val="auto"/>
        </w:rPr>
        <w:fldChar w:fldCharType="end"/>
      </w:r>
      <w:bookmarkEnd w:id="115"/>
      <w:r w:rsidRPr="001A75F1">
        <w:rPr>
          <w:color w:val="auto"/>
        </w:rPr>
        <w:t>: Diagrama de transição de estados - Atendimento.</w:t>
      </w:r>
      <w:bookmarkEnd w:id="116"/>
    </w:p>
    <w:p w:rsidR="001A75F1" w:rsidRDefault="00BB2E2F" w:rsidP="00BB2E2F">
      <w:pPr>
        <w:ind w:firstLine="708"/>
      </w:pPr>
      <w:r>
        <w:t xml:space="preserve">Além dos diagramas de transição de estados de taxistas, clientes e do atendimento de solicitações, foram gerados diagramas de atividades contendo a descrição do fluxo de aceitação de uma requisição de taxi. O diagrama de atividades para o fluxo de aceitação de atendimento pode ser visto na </w:t>
      </w:r>
      <w:r w:rsidR="002657EA">
        <w:rPr>
          <w:highlight w:val="yellow"/>
        </w:rPr>
        <w:fldChar w:fldCharType="begin"/>
      </w:r>
      <w:r>
        <w:instrText xml:space="preserve"> REF _Ref337395791 \h </w:instrText>
      </w:r>
      <w:r w:rsidR="002657EA">
        <w:rPr>
          <w:highlight w:val="yellow"/>
        </w:rPr>
      </w:r>
      <w:r w:rsidR="002657EA">
        <w:rPr>
          <w:highlight w:val="yellow"/>
        </w:rPr>
        <w:fldChar w:fldCharType="separate"/>
      </w:r>
      <w:r w:rsidR="00727CBB" w:rsidRPr="00BB2E2F">
        <w:t xml:space="preserve">Figura </w:t>
      </w:r>
      <w:r w:rsidR="00727CBB">
        <w:rPr>
          <w:noProof/>
        </w:rPr>
        <w:t>12</w:t>
      </w:r>
      <w:r w:rsidR="002657EA">
        <w:rPr>
          <w:highlight w:val="yellow"/>
        </w:rPr>
        <w:fldChar w:fldCharType="end"/>
      </w:r>
      <w:r>
        <w:t>.</w:t>
      </w:r>
    </w:p>
    <w:p w:rsidR="00BB2E2F" w:rsidRDefault="00BB2E2F" w:rsidP="00BB2E2F">
      <w:pPr>
        <w:keepNext/>
        <w:spacing w:after="0"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3600450" cy="3626046"/>
            <wp:effectExtent l="19050" t="0" r="0" b="0"/>
            <wp:docPr id="1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2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E2F" w:rsidRPr="00BB2E2F" w:rsidRDefault="00BB2E2F" w:rsidP="00BB2E2F">
      <w:pPr>
        <w:pStyle w:val="Legenda"/>
        <w:jc w:val="center"/>
        <w:rPr>
          <w:color w:val="auto"/>
        </w:rPr>
      </w:pPr>
      <w:bookmarkStart w:id="117" w:name="_Ref337395791"/>
      <w:bookmarkStart w:id="118" w:name="_Toc338698144"/>
      <w:r w:rsidRPr="00BB2E2F">
        <w:rPr>
          <w:color w:val="auto"/>
        </w:rPr>
        <w:t xml:space="preserve">Figura </w:t>
      </w:r>
      <w:r w:rsidR="002657EA" w:rsidRPr="00BB2E2F">
        <w:rPr>
          <w:color w:val="auto"/>
        </w:rPr>
        <w:fldChar w:fldCharType="begin"/>
      </w:r>
      <w:r w:rsidRPr="00BB2E2F">
        <w:rPr>
          <w:color w:val="auto"/>
        </w:rPr>
        <w:instrText xml:space="preserve"> SEQ Figura \* ARABIC </w:instrText>
      </w:r>
      <w:r w:rsidR="002657EA" w:rsidRPr="00BB2E2F">
        <w:rPr>
          <w:color w:val="auto"/>
        </w:rPr>
        <w:fldChar w:fldCharType="separate"/>
      </w:r>
      <w:r w:rsidR="00727CBB">
        <w:rPr>
          <w:noProof/>
          <w:color w:val="auto"/>
        </w:rPr>
        <w:t>12</w:t>
      </w:r>
      <w:r w:rsidR="002657EA" w:rsidRPr="00BB2E2F">
        <w:rPr>
          <w:color w:val="auto"/>
        </w:rPr>
        <w:fldChar w:fldCharType="end"/>
      </w:r>
      <w:bookmarkEnd w:id="117"/>
      <w:r w:rsidRPr="00BB2E2F">
        <w:rPr>
          <w:color w:val="auto"/>
        </w:rPr>
        <w:t>: Diagrama de atividades para aceitação de solicitação de atendimento.</w:t>
      </w:r>
      <w:bookmarkEnd w:id="118"/>
    </w:p>
    <w:p w:rsidR="00BB2E2F" w:rsidRDefault="00BB2E2F" w:rsidP="00062FF9"/>
    <w:p w:rsidR="00F33A34" w:rsidRDefault="00F33A34" w:rsidP="00062FF9">
      <w:pPr>
        <w:pStyle w:val="Ttulo3"/>
        <w:spacing w:before="0" w:after="240"/>
      </w:pPr>
      <w:bookmarkStart w:id="119" w:name="_Toc338698129"/>
      <w:r>
        <w:t>REQUISITOS DO SISTEMA</w:t>
      </w:r>
      <w:bookmarkEnd w:id="119"/>
    </w:p>
    <w:p w:rsidR="00E268BD" w:rsidRDefault="00E41497" w:rsidP="00991E26">
      <w:r>
        <w:t>Após a criação de alguns protótipos do sistema e de diagramas que correspondem ao funcionamento do serviço a ser desenvolvido, foi possível definir com maio</w:t>
      </w:r>
      <w:r w:rsidR="00CB69B2">
        <w:t>r clareza todos os requisitos</w:t>
      </w:r>
      <w:r>
        <w:t>, para iniciar a implantação dos softwares que compõe a solução.</w:t>
      </w:r>
    </w:p>
    <w:p w:rsidR="00817298" w:rsidRDefault="00817298" w:rsidP="00E41497">
      <w:pPr>
        <w:ind w:firstLine="708"/>
      </w:pPr>
      <w:r>
        <w:t xml:space="preserve">Todos os requisitos foram </w:t>
      </w:r>
      <w:r w:rsidR="003E11B1">
        <w:t>criados para atender os</w:t>
      </w:r>
      <w:r w:rsidR="000958E8">
        <w:t xml:space="preserve"> serviços realizados através de </w:t>
      </w:r>
      <w:r>
        <w:t>requisições web</w:t>
      </w:r>
      <w:r w:rsidR="000958E8">
        <w:t xml:space="preserve"> ou para o rastreamento de veículos e serviços realizados através de </w:t>
      </w:r>
      <w:r>
        <w:t xml:space="preserve">dispositivos móveis.  </w:t>
      </w:r>
      <w:r w:rsidR="004925BC">
        <w:t xml:space="preserve">Em alguns requisitos, existe uma versão semelhante para a arquitetura móvel e seu correspondente na arquitetura web, uma vez que o mesmo serviço estará disponível nos dois canais. </w:t>
      </w:r>
      <w:r w:rsidR="003E11B1">
        <w:t>A seguir</w:t>
      </w:r>
      <w:r>
        <w:t xml:space="preserve"> </w:t>
      </w:r>
      <w:r w:rsidR="00F83B8D">
        <w:t>est</w:t>
      </w:r>
      <w:r w:rsidR="004925BC">
        <w:t>á</w:t>
      </w:r>
      <w:r w:rsidR="00F83B8D">
        <w:t xml:space="preserve"> descrit</w:t>
      </w:r>
      <w:r w:rsidR="004925BC">
        <w:t>a</w:t>
      </w:r>
      <w:r>
        <w:t xml:space="preserve"> toda a lista de requisitos definida para o projeto:</w:t>
      </w:r>
    </w:p>
    <w:p w:rsidR="00817298" w:rsidRDefault="007D5409" w:rsidP="007D5409">
      <w:pPr>
        <w:pStyle w:val="PargrafodaLista"/>
        <w:numPr>
          <w:ilvl w:val="0"/>
          <w:numId w:val="15"/>
        </w:numPr>
      </w:pPr>
      <w:r>
        <w:lastRenderedPageBreak/>
        <w:t>Cadastro de taxistas, usuários e administradores do sistema;</w:t>
      </w:r>
    </w:p>
    <w:p w:rsidR="007D5409" w:rsidRDefault="007D5409" w:rsidP="007D5409">
      <w:pPr>
        <w:pStyle w:val="PargrafodaLista"/>
        <w:numPr>
          <w:ilvl w:val="0"/>
          <w:numId w:val="15"/>
        </w:numPr>
      </w:pPr>
      <w:r>
        <w:t xml:space="preserve">Acesso ao sistema para taxistas, usuários e administradores por meio de formulário de </w:t>
      </w:r>
      <w:r w:rsidRPr="007D5409">
        <w:rPr>
          <w:i/>
        </w:rPr>
        <w:t>login</w:t>
      </w:r>
      <w:r>
        <w:t>, disponível para dispositivos móveis e requisições web</w:t>
      </w:r>
      <w:r w:rsidR="00534742">
        <w:t>;</w:t>
      </w:r>
    </w:p>
    <w:p w:rsidR="007D5409" w:rsidRDefault="00534742" w:rsidP="007D5409">
      <w:pPr>
        <w:pStyle w:val="PargrafodaLista"/>
        <w:numPr>
          <w:ilvl w:val="0"/>
          <w:numId w:val="15"/>
        </w:numPr>
      </w:pPr>
      <w:r>
        <w:t>Cadastro de veículos da frota de taxis;</w:t>
      </w:r>
    </w:p>
    <w:p w:rsidR="00534742" w:rsidRDefault="00534742" w:rsidP="007D5409">
      <w:pPr>
        <w:pStyle w:val="PargrafodaLista"/>
        <w:numPr>
          <w:ilvl w:val="0"/>
          <w:numId w:val="15"/>
        </w:numPr>
      </w:pPr>
      <w:r>
        <w:t xml:space="preserve">Obtenção da posição geográfica </w:t>
      </w:r>
      <w:r w:rsidR="003E11B1">
        <w:t>veículos</w:t>
      </w:r>
      <w:r>
        <w:t>;</w:t>
      </w:r>
    </w:p>
    <w:p w:rsidR="00534742" w:rsidRDefault="00534742" w:rsidP="007D5409">
      <w:pPr>
        <w:pStyle w:val="PargrafodaLista"/>
        <w:numPr>
          <w:ilvl w:val="0"/>
          <w:numId w:val="15"/>
        </w:numPr>
      </w:pPr>
      <w:r>
        <w:t>Listagem de todos os taxistas e exibição da posição de todos eles em um mapa;</w:t>
      </w:r>
    </w:p>
    <w:p w:rsidR="00534742" w:rsidRDefault="00375C92" w:rsidP="007D5409">
      <w:pPr>
        <w:pStyle w:val="PargrafodaLista"/>
        <w:numPr>
          <w:ilvl w:val="0"/>
          <w:numId w:val="15"/>
        </w:numPr>
      </w:pPr>
      <w:r>
        <w:t xml:space="preserve">Exibição para </w:t>
      </w:r>
      <w:r w:rsidR="00534742">
        <w:t>o taxista de sua posição atual</w:t>
      </w:r>
      <w:r>
        <w:t>,</w:t>
      </w:r>
      <w:r w:rsidR="00534742">
        <w:t xml:space="preserve"> por meio de coordenadas geográficas, endereço e posicionamento em mapa;</w:t>
      </w:r>
    </w:p>
    <w:p w:rsidR="002713EC" w:rsidRDefault="008C2A36" w:rsidP="007D5409">
      <w:pPr>
        <w:pStyle w:val="PargrafodaLista"/>
        <w:numPr>
          <w:ilvl w:val="0"/>
          <w:numId w:val="15"/>
        </w:numPr>
      </w:pPr>
      <w:r>
        <w:t>Informação</w:t>
      </w:r>
      <w:r w:rsidR="003E11B1">
        <w:t xml:space="preserve"> ao usuário </w:t>
      </w:r>
      <w:r>
        <w:t xml:space="preserve">sobre </w:t>
      </w:r>
      <w:r w:rsidR="002713EC">
        <w:t>a localização d</w:t>
      </w:r>
      <w:r w:rsidR="00534742">
        <w:t>o taxi mais próximo</w:t>
      </w:r>
      <w:r w:rsidR="002713EC">
        <w:t>;</w:t>
      </w:r>
    </w:p>
    <w:p w:rsidR="00534742" w:rsidRDefault="008C2A36" w:rsidP="007D5409">
      <w:pPr>
        <w:pStyle w:val="PargrafodaLista"/>
        <w:numPr>
          <w:ilvl w:val="0"/>
          <w:numId w:val="15"/>
        </w:numPr>
      </w:pPr>
      <w:r>
        <w:t>Obtenção</w:t>
      </w:r>
      <w:r w:rsidR="002713EC">
        <w:t xml:space="preserve"> </w:t>
      </w:r>
      <w:r>
        <w:t>d</w:t>
      </w:r>
      <w:r w:rsidR="002713EC">
        <w:t>a posição do cliente que realiza a req</w:t>
      </w:r>
      <w:r>
        <w:t>uisição de atendimento e informá-la</w:t>
      </w:r>
      <w:r w:rsidR="002713EC">
        <w:t xml:space="preserve"> ao taxista;</w:t>
      </w:r>
    </w:p>
    <w:p w:rsidR="002713EC" w:rsidRDefault="00381CEE" w:rsidP="002713EC">
      <w:pPr>
        <w:pStyle w:val="PargrafodaLista"/>
        <w:numPr>
          <w:ilvl w:val="0"/>
          <w:numId w:val="15"/>
        </w:numPr>
      </w:pPr>
      <w:r>
        <w:t>Informar ao taxista o trajeto até o cliente, após a aceitação de atendimento</w:t>
      </w:r>
      <w:r w:rsidR="002713EC">
        <w:t>;</w:t>
      </w:r>
    </w:p>
    <w:p w:rsidR="002713EC" w:rsidRDefault="002713EC" w:rsidP="002713EC">
      <w:pPr>
        <w:pStyle w:val="PargrafodaLista"/>
        <w:numPr>
          <w:ilvl w:val="0"/>
          <w:numId w:val="15"/>
        </w:numPr>
      </w:pPr>
      <w:r>
        <w:t>Fornecer ao taxista, caso queira, o trajeto da localização atual até o ponto de destino do cliente;</w:t>
      </w:r>
    </w:p>
    <w:p w:rsidR="002713EC" w:rsidRDefault="002713EC" w:rsidP="002713EC">
      <w:pPr>
        <w:pStyle w:val="PargrafodaLista"/>
        <w:numPr>
          <w:ilvl w:val="0"/>
          <w:numId w:val="15"/>
        </w:numPr>
      </w:pPr>
      <w:r>
        <w:t>Permitir que um taxista aceite ou recuse uma requisição de atendimento;</w:t>
      </w:r>
    </w:p>
    <w:p w:rsidR="002713EC" w:rsidRDefault="002713EC" w:rsidP="002713EC">
      <w:pPr>
        <w:pStyle w:val="PargrafodaLista"/>
        <w:numPr>
          <w:ilvl w:val="0"/>
          <w:numId w:val="15"/>
        </w:numPr>
      </w:pPr>
      <w:r>
        <w:t>Permitir que diversos taxistas próximos ao usuário tenham acesso a uma requisição ainda sem atendimento, sendo definido o responsável por meio do primeiro a aceitá-la;</w:t>
      </w:r>
    </w:p>
    <w:p w:rsidR="002713EC" w:rsidRDefault="002713EC" w:rsidP="002713EC">
      <w:pPr>
        <w:pStyle w:val="PargrafodaLista"/>
        <w:numPr>
          <w:ilvl w:val="0"/>
          <w:numId w:val="15"/>
        </w:numPr>
      </w:pPr>
      <w:r>
        <w:t xml:space="preserve">Permitir ao usuário que visualize </w:t>
      </w:r>
      <w:r w:rsidR="008C2A36">
        <w:t>informações das corridas de taxi realizadas, como horário e trajeto</w:t>
      </w:r>
      <w:r>
        <w:t>;</w:t>
      </w:r>
    </w:p>
    <w:p w:rsidR="002713EC" w:rsidRDefault="002713EC" w:rsidP="002713EC">
      <w:pPr>
        <w:pStyle w:val="PargrafodaLista"/>
        <w:numPr>
          <w:ilvl w:val="0"/>
          <w:numId w:val="15"/>
        </w:numPr>
      </w:pPr>
      <w:r>
        <w:t>Permitir ao taxista a visualização de todas as corridas de taxi por ele realizadas, bem como o horário e o trajeto;</w:t>
      </w:r>
    </w:p>
    <w:p w:rsidR="00F33A34" w:rsidRDefault="00F33A34" w:rsidP="00062FF9"/>
    <w:p w:rsidR="00F33A34" w:rsidRDefault="00F33A34" w:rsidP="00062FF9">
      <w:pPr>
        <w:pStyle w:val="Ttulo3"/>
        <w:spacing w:before="0" w:after="240"/>
      </w:pPr>
      <w:bookmarkStart w:id="120" w:name="_Toc338698130"/>
      <w:r>
        <w:lastRenderedPageBreak/>
        <w:t>MODELAGEM DE DOMÍNIO E BANCO DE DADOS</w:t>
      </w:r>
      <w:bookmarkEnd w:id="120"/>
    </w:p>
    <w:p w:rsidR="00E07F37" w:rsidRDefault="00E07F37" w:rsidP="00991E26">
      <w:r>
        <w:t>Após a definição de todo o escopo do projeto, através da análise de requisitos e definição da solução, restringindo de tudo aquilo que será ou não realizado, foi iniciada a confecção do modelo de domínio do sistema.</w:t>
      </w:r>
    </w:p>
    <w:p w:rsidR="00E07F37" w:rsidRDefault="00E07F37" w:rsidP="00E07F37">
      <w:pPr>
        <w:ind w:firstLine="708"/>
      </w:pPr>
      <w:r>
        <w:t xml:space="preserve">A criação do modelo de domínio tem como objetivo a visualização de classes conceituais e objetos, de modo que possam descrever o problema e auxiliar na solução do sistema. Os modelos de domínio descrevem as entidades – com seus respectivos atributos, propriedades, métodos e regras – e suas relações com outras entidades, permitindo uma análise conceitual do problema </w:t>
      </w:r>
      <w:sdt>
        <w:sdtPr>
          <w:id w:val="7767977"/>
          <w:citation/>
        </w:sdtPr>
        <w:sdtContent>
          <w:fldSimple w:instr=" CITATION WiKDomain \l 1046 ">
            <w:r w:rsidR="00727CBB">
              <w:rPr>
                <w:noProof/>
              </w:rPr>
              <w:t>(WIKIPEDIA, 2012)</w:t>
            </w:r>
          </w:fldSimple>
        </w:sdtContent>
      </w:sdt>
      <w:r>
        <w:t>.</w:t>
      </w:r>
    </w:p>
    <w:p w:rsidR="00E96B1D" w:rsidRDefault="00E96B1D" w:rsidP="00E07F37">
      <w:pPr>
        <w:ind w:firstLine="708"/>
      </w:pPr>
      <w:r>
        <w:t xml:space="preserve">O modelo de domínio serve também para encapsular entidades em uma arquitetura orientada a objetos, permitindo uma visão estrutural complementar aos casos de uso </w:t>
      </w:r>
      <w:sdt>
        <w:sdtPr>
          <w:id w:val="7767978"/>
          <w:citation/>
        </w:sdtPr>
        <w:sdtContent>
          <w:fldSimple w:instr=" CITATION WiKDomain \l 1046 ">
            <w:r w:rsidR="00727CBB">
              <w:rPr>
                <w:noProof/>
              </w:rPr>
              <w:t>(WIKIPEDIA, 2012)</w:t>
            </w:r>
          </w:fldSimple>
        </w:sdtContent>
      </w:sdt>
      <w:r>
        <w:t>, p</w:t>
      </w:r>
      <w:r w:rsidR="00413302">
        <w:t>ossibilitando ao uma melhor compreensão daquilo que será desenvolvido.</w:t>
      </w:r>
    </w:p>
    <w:p w:rsidR="00413302" w:rsidRDefault="00413302" w:rsidP="00413302">
      <w:pPr>
        <w:ind w:firstLine="708"/>
      </w:pPr>
      <w:r>
        <w:t xml:space="preserve">No modelo de desenvolvimento escolhido no projeto, o Domain-Driven Design (DDD), o modelo de domínio engloba toda a parte de negócios do problema, incluindo as camadas de negócios, serviços e acesso a dados </w:t>
      </w:r>
      <w:sdt>
        <w:sdtPr>
          <w:id w:val="7767979"/>
          <w:citation/>
        </w:sdtPr>
        <w:sdtContent>
          <w:fldSimple w:instr=" CITATION WiKDomain \l 1046 ">
            <w:r w:rsidR="00727CBB">
              <w:rPr>
                <w:noProof/>
              </w:rPr>
              <w:t>(WIKIPEDIA, 2012)</w:t>
            </w:r>
          </w:fldSimple>
        </w:sdtContent>
      </w:sdt>
      <w:r>
        <w:t xml:space="preserve">. Na </w:t>
      </w:r>
      <w:r w:rsidR="002657EA">
        <w:fldChar w:fldCharType="begin"/>
      </w:r>
      <w:r>
        <w:instrText xml:space="preserve"> REF _Ref337416652 \h </w:instrText>
      </w:r>
      <w:r w:rsidR="002657EA">
        <w:fldChar w:fldCharType="separate"/>
      </w:r>
      <w:r w:rsidR="00727CBB" w:rsidRPr="00413302">
        <w:t xml:space="preserve">Figura </w:t>
      </w:r>
      <w:r w:rsidR="00727CBB">
        <w:rPr>
          <w:noProof/>
        </w:rPr>
        <w:t>13</w:t>
      </w:r>
      <w:r w:rsidR="002657EA">
        <w:fldChar w:fldCharType="end"/>
      </w:r>
      <w:r>
        <w:t xml:space="preserve"> podemos visualizar o modelo de domínio da camada de negócios do sistema.</w:t>
      </w:r>
    </w:p>
    <w:p w:rsidR="00413302" w:rsidRDefault="003C07FC" w:rsidP="00413302">
      <w:pPr>
        <w:keepNext/>
        <w:spacing w:after="0"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76850" cy="8579719"/>
            <wp:effectExtent l="19050" t="0" r="0" b="0"/>
            <wp:docPr id="13" name="Imagem 3" descr="C:\Users\freud\Desktop\DominioB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reud\Desktop\DominioBLL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83" cy="858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FC" w:rsidRPr="00413302" w:rsidRDefault="00413302" w:rsidP="00413302">
      <w:pPr>
        <w:pStyle w:val="Legenda"/>
        <w:jc w:val="center"/>
        <w:rPr>
          <w:color w:val="auto"/>
        </w:rPr>
      </w:pPr>
      <w:bookmarkStart w:id="121" w:name="_Ref337416652"/>
      <w:bookmarkStart w:id="122" w:name="_Toc338698145"/>
      <w:r w:rsidRPr="00413302">
        <w:rPr>
          <w:color w:val="auto"/>
        </w:rPr>
        <w:t xml:space="preserve">Figura </w:t>
      </w:r>
      <w:r w:rsidR="002657EA" w:rsidRPr="00413302">
        <w:rPr>
          <w:color w:val="auto"/>
        </w:rPr>
        <w:fldChar w:fldCharType="begin"/>
      </w:r>
      <w:r w:rsidRPr="00413302">
        <w:rPr>
          <w:color w:val="auto"/>
        </w:rPr>
        <w:instrText xml:space="preserve"> SEQ Figura \* ARABIC </w:instrText>
      </w:r>
      <w:r w:rsidR="002657EA" w:rsidRPr="00413302">
        <w:rPr>
          <w:color w:val="auto"/>
        </w:rPr>
        <w:fldChar w:fldCharType="separate"/>
      </w:r>
      <w:r w:rsidR="00727CBB">
        <w:rPr>
          <w:noProof/>
          <w:color w:val="auto"/>
        </w:rPr>
        <w:t>13</w:t>
      </w:r>
      <w:r w:rsidR="002657EA" w:rsidRPr="00413302">
        <w:rPr>
          <w:color w:val="auto"/>
        </w:rPr>
        <w:fldChar w:fldCharType="end"/>
      </w:r>
      <w:bookmarkEnd w:id="121"/>
      <w:r w:rsidRPr="00413302">
        <w:rPr>
          <w:color w:val="auto"/>
        </w:rPr>
        <w:t>: Diagrama de domínio da camada de negócios do sistema.</w:t>
      </w:r>
      <w:bookmarkEnd w:id="122"/>
    </w:p>
    <w:p w:rsidR="00F928E7" w:rsidRDefault="00F928E7" w:rsidP="00F928E7">
      <w:pPr>
        <w:ind w:firstLine="708"/>
      </w:pPr>
      <w:r>
        <w:lastRenderedPageBreak/>
        <w:t xml:space="preserve">Em conformidade com </w:t>
      </w:r>
      <w:r w:rsidR="00E073F1">
        <w:t>o</w:t>
      </w:r>
      <w:r>
        <w:t xml:space="preserve"> domínio do sistema, foi realizada a modelagem do banco de dados, de modo a possibilitar a persistência de informações obtidas durante a execução do sistema. A </w:t>
      </w:r>
      <w:r w:rsidR="002657EA">
        <w:fldChar w:fldCharType="begin"/>
      </w:r>
      <w:r>
        <w:instrText xml:space="preserve"> REF _Ref337416822 \h </w:instrText>
      </w:r>
      <w:r w:rsidR="002657EA">
        <w:fldChar w:fldCharType="separate"/>
      </w:r>
      <w:r w:rsidR="00727CBB" w:rsidRPr="00F928E7">
        <w:t xml:space="preserve">Figura </w:t>
      </w:r>
      <w:r w:rsidR="00727CBB">
        <w:rPr>
          <w:noProof/>
        </w:rPr>
        <w:t>14</w:t>
      </w:r>
      <w:r w:rsidR="002657EA">
        <w:fldChar w:fldCharType="end"/>
      </w:r>
      <w:r>
        <w:t xml:space="preserve"> contém o diagrama de banco de dados da solução.</w:t>
      </w:r>
    </w:p>
    <w:p w:rsidR="00F928E7" w:rsidRDefault="003B7CD6" w:rsidP="00F928E7">
      <w:pPr>
        <w:keepNext/>
        <w:spacing w:after="0" w:line="360" w:lineRule="auto"/>
        <w:jc w:val="center"/>
      </w:pPr>
      <w:r>
        <w:rPr>
          <w:noProof/>
          <w:lang w:eastAsia="pt-BR"/>
        </w:rPr>
        <w:drawing>
          <wp:inline distT="0" distB="0" distL="0" distR="0">
            <wp:extent cx="5760085" cy="5463294"/>
            <wp:effectExtent l="19050" t="0" r="0" b="0"/>
            <wp:docPr id="27" name="Imagem 7" descr="D:\projetos\tcc\OFMS\Diagramas\Banco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tos\tcc\OFMS\Diagramas\BancoDados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63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8E7" w:rsidRDefault="00F928E7" w:rsidP="00F928E7">
      <w:pPr>
        <w:pStyle w:val="Legenda"/>
        <w:jc w:val="center"/>
        <w:rPr>
          <w:color w:val="auto"/>
        </w:rPr>
      </w:pPr>
      <w:bookmarkStart w:id="123" w:name="_Ref337416822"/>
      <w:bookmarkStart w:id="124" w:name="_Toc338698146"/>
      <w:r w:rsidRPr="00F928E7">
        <w:rPr>
          <w:color w:val="auto"/>
        </w:rPr>
        <w:t xml:space="preserve">Figura </w:t>
      </w:r>
      <w:r w:rsidR="002657EA" w:rsidRPr="00F928E7">
        <w:rPr>
          <w:color w:val="auto"/>
        </w:rPr>
        <w:fldChar w:fldCharType="begin"/>
      </w:r>
      <w:r w:rsidRPr="00F928E7">
        <w:rPr>
          <w:color w:val="auto"/>
        </w:rPr>
        <w:instrText xml:space="preserve"> SEQ Figura \* ARABIC </w:instrText>
      </w:r>
      <w:r w:rsidR="002657EA" w:rsidRPr="00F928E7">
        <w:rPr>
          <w:color w:val="auto"/>
        </w:rPr>
        <w:fldChar w:fldCharType="separate"/>
      </w:r>
      <w:r w:rsidR="00727CBB">
        <w:rPr>
          <w:noProof/>
          <w:color w:val="auto"/>
        </w:rPr>
        <w:t>14</w:t>
      </w:r>
      <w:r w:rsidR="002657EA" w:rsidRPr="00F928E7">
        <w:rPr>
          <w:color w:val="auto"/>
        </w:rPr>
        <w:fldChar w:fldCharType="end"/>
      </w:r>
      <w:bookmarkEnd w:id="123"/>
      <w:r w:rsidRPr="00F928E7">
        <w:rPr>
          <w:color w:val="auto"/>
        </w:rPr>
        <w:t>: Diagrama de banco de dados do sistema.</w:t>
      </w:r>
      <w:bookmarkEnd w:id="124"/>
    </w:p>
    <w:p w:rsidR="003B7CD6" w:rsidRPr="003B7CD6" w:rsidRDefault="003B7CD6" w:rsidP="003B7CD6"/>
    <w:p w:rsidR="00F33A34" w:rsidRDefault="00F33A34" w:rsidP="00A1201F">
      <w:pPr>
        <w:pStyle w:val="Ttulo3"/>
        <w:spacing w:before="0" w:after="240"/>
      </w:pPr>
      <w:bookmarkStart w:id="125" w:name="_Toc338698131"/>
      <w:r>
        <w:lastRenderedPageBreak/>
        <w:t>DESENVOLVIMENTO DO SISTEMA WEB</w:t>
      </w:r>
      <w:bookmarkEnd w:id="125"/>
    </w:p>
    <w:p w:rsidR="00F00853" w:rsidRDefault="00F00853" w:rsidP="00991E26">
      <w:r>
        <w:t xml:space="preserve">Após o desenvolvimento dos modelos de domínio e seus respectivos diagramas, iniciou-se a construção do sistema. A construção do sistema seguiu </w:t>
      </w:r>
      <w:r w:rsidR="00E073F1">
        <w:t xml:space="preserve">todos </w:t>
      </w:r>
      <w:r w:rsidR="004163F8">
        <w:t>os requisitos</w:t>
      </w:r>
      <w:r>
        <w:t>, bem como adotou a representação definida no modelo de domínio.</w:t>
      </w:r>
    </w:p>
    <w:p w:rsidR="00B12F93" w:rsidRDefault="004163F8" w:rsidP="004163F8">
      <w:pPr>
        <w:ind w:firstLine="708"/>
      </w:pPr>
      <w:r>
        <w:t xml:space="preserve">A arquitetura foi desenvolvida em conformidade com o </w:t>
      </w:r>
      <w:r w:rsidR="00A07A2E">
        <w:t>método</w:t>
      </w:r>
      <w:r>
        <w:t xml:space="preserve"> de desenvolvimento adotado no projeto. J</w:t>
      </w:r>
      <w:r w:rsidR="00B12F93">
        <w:t xml:space="preserve">á com o escopo do sistema definido e a arquitetura do software desenhada, foi possível iniciar as construções das interfaces, </w:t>
      </w:r>
      <w:r w:rsidR="007916EF">
        <w:t>de acordo</w:t>
      </w:r>
      <w:r w:rsidR="00B12F93">
        <w:t xml:space="preserve"> com os protótipos de tela. No momento seguinte, </w:t>
      </w:r>
      <w:r w:rsidR="002F5169">
        <w:t>foram</w:t>
      </w:r>
      <w:r w:rsidR="00B12F93">
        <w:t xml:space="preserve"> definida</w:t>
      </w:r>
      <w:r w:rsidR="002F5169">
        <w:t>s</w:t>
      </w:r>
      <w:r w:rsidR="00B12F93">
        <w:t xml:space="preserve"> as interações </w:t>
      </w:r>
      <w:r w:rsidR="00C32120">
        <w:t>entre as</w:t>
      </w:r>
      <w:r w:rsidR="00B12F93">
        <w:t xml:space="preserve"> interfaces e implementada as </w:t>
      </w:r>
      <w:r w:rsidR="00AE56BB">
        <w:t>regras de negócio (nos requisitos já concluídos ou em desenvolvimento).</w:t>
      </w:r>
    </w:p>
    <w:p w:rsidR="002F5169" w:rsidRDefault="004163F8" w:rsidP="002F5169">
      <w:pPr>
        <w:ind w:firstLine="708"/>
      </w:pPr>
      <w:r>
        <w:t xml:space="preserve">As </w:t>
      </w:r>
      <w:r w:rsidR="002F5169">
        <w:t>primeiras interfaces implementadas foram os cadastros básicos, necessários para a utilização do sistema. A implementação desses cadastros permitiram que o</w:t>
      </w:r>
      <w:r w:rsidR="009C2DB3">
        <w:t xml:space="preserve"> andamento do desenvolvimento do</w:t>
      </w:r>
      <w:r w:rsidR="002F5169">
        <w:t xml:space="preserve"> software oco</w:t>
      </w:r>
      <w:r w:rsidR="009C2DB3">
        <w:t xml:space="preserve">rresse de acordo com as regras do sistema, facilitando a </w:t>
      </w:r>
      <w:r w:rsidR="002F5169">
        <w:t xml:space="preserve">adição de novos usuários </w:t>
      </w:r>
      <w:r w:rsidR="00A07A2E">
        <w:t>e</w:t>
      </w:r>
      <w:r w:rsidR="002F5169">
        <w:t xml:space="preserve"> veículos, quando necessário. Podemos ver na </w:t>
      </w:r>
      <w:r w:rsidR="002657EA">
        <w:fldChar w:fldCharType="begin"/>
      </w:r>
      <w:r w:rsidR="002F5169">
        <w:instrText xml:space="preserve"> REF _Ref337621658 \h </w:instrText>
      </w:r>
      <w:r w:rsidR="002657EA">
        <w:fldChar w:fldCharType="separate"/>
      </w:r>
      <w:r w:rsidR="00727CBB" w:rsidRPr="002F5169">
        <w:t xml:space="preserve">Figura </w:t>
      </w:r>
      <w:r w:rsidR="00727CBB">
        <w:rPr>
          <w:noProof/>
        </w:rPr>
        <w:t>15</w:t>
      </w:r>
      <w:r w:rsidR="002657EA">
        <w:fldChar w:fldCharType="end"/>
      </w:r>
      <w:r w:rsidR="002F5169">
        <w:t xml:space="preserve"> o cadastro de taxistas</w:t>
      </w:r>
      <w:r w:rsidR="009C2DB3">
        <w:t>, por meio</w:t>
      </w:r>
      <w:r w:rsidR="002F5169">
        <w:t xml:space="preserve"> </w:t>
      </w:r>
      <w:r w:rsidR="009C2DB3">
        <w:t>de</w:t>
      </w:r>
      <w:r w:rsidR="002F5169">
        <w:t xml:space="preserve"> interface Web.</w:t>
      </w:r>
      <w:r>
        <w:t xml:space="preserve"> </w:t>
      </w:r>
      <w:r w:rsidR="00A07A2E">
        <w:t>Logo após a implementação dos cadastros básicos, foram implementadas as outras interfaces do sistema</w:t>
      </w:r>
      <w:r>
        <w:t>.</w:t>
      </w:r>
    </w:p>
    <w:p w:rsidR="002F5169" w:rsidRPr="002F5169" w:rsidRDefault="002F5169" w:rsidP="003925C0">
      <w:pPr>
        <w:keepNext/>
        <w:spacing w:after="0" w:line="276" w:lineRule="auto"/>
        <w:jc w:val="center"/>
      </w:pPr>
      <w:r w:rsidRPr="002F5169">
        <w:rPr>
          <w:noProof/>
          <w:lang w:eastAsia="pt-BR"/>
        </w:rPr>
        <w:lastRenderedPageBreak/>
        <w:drawing>
          <wp:inline distT="0" distB="0" distL="0" distR="0">
            <wp:extent cx="4248150" cy="4447594"/>
            <wp:effectExtent l="19050" t="0" r="0" b="0"/>
            <wp:docPr id="2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1653" t="1109" r="25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447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F93" w:rsidRPr="002F5169" w:rsidRDefault="002F5169" w:rsidP="002F5169">
      <w:pPr>
        <w:pStyle w:val="Legenda"/>
        <w:spacing w:line="360" w:lineRule="auto"/>
        <w:jc w:val="center"/>
        <w:rPr>
          <w:color w:val="auto"/>
        </w:rPr>
      </w:pPr>
      <w:bookmarkStart w:id="126" w:name="_Ref337621658"/>
      <w:bookmarkStart w:id="127" w:name="_Toc338698147"/>
      <w:r w:rsidRPr="002F5169">
        <w:rPr>
          <w:color w:val="auto"/>
        </w:rPr>
        <w:t xml:space="preserve">Figura </w:t>
      </w:r>
      <w:r w:rsidR="002657EA" w:rsidRPr="002F5169">
        <w:rPr>
          <w:color w:val="auto"/>
        </w:rPr>
        <w:fldChar w:fldCharType="begin"/>
      </w:r>
      <w:r w:rsidRPr="002F5169">
        <w:rPr>
          <w:color w:val="auto"/>
        </w:rPr>
        <w:instrText xml:space="preserve"> SEQ Figura \* ARABIC </w:instrText>
      </w:r>
      <w:r w:rsidR="002657EA" w:rsidRPr="002F5169">
        <w:rPr>
          <w:color w:val="auto"/>
        </w:rPr>
        <w:fldChar w:fldCharType="separate"/>
      </w:r>
      <w:r w:rsidR="00727CBB">
        <w:rPr>
          <w:noProof/>
          <w:color w:val="auto"/>
        </w:rPr>
        <w:t>15</w:t>
      </w:r>
      <w:r w:rsidR="002657EA" w:rsidRPr="002F5169">
        <w:rPr>
          <w:color w:val="auto"/>
        </w:rPr>
        <w:fldChar w:fldCharType="end"/>
      </w:r>
      <w:bookmarkEnd w:id="126"/>
      <w:r w:rsidRPr="002F5169">
        <w:rPr>
          <w:color w:val="auto"/>
        </w:rPr>
        <w:t>: Cadastro de Taxistas - Interface Web</w:t>
      </w:r>
      <w:bookmarkEnd w:id="127"/>
    </w:p>
    <w:p w:rsidR="002F5169" w:rsidRDefault="00A07A2E" w:rsidP="006C487E">
      <w:pPr>
        <w:ind w:firstLine="708"/>
      </w:pPr>
      <w:r>
        <w:t>Em seguida</w:t>
      </w:r>
      <w:r w:rsidR="004163F8">
        <w:t>,</w:t>
      </w:r>
      <w:r w:rsidR="006C487E">
        <w:t xml:space="preserve"> buscou-se implementar um simulador de coordenadas geográfic</w:t>
      </w:r>
      <w:r w:rsidR="005B6BE0">
        <w:t xml:space="preserve">as dos taxistas. </w:t>
      </w:r>
      <w:r w:rsidR="004163F8">
        <w:t xml:space="preserve">Ele </w:t>
      </w:r>
      <w:r w:rsidR="005B6BE0">
        <w:t>tem</w:t>
      </w:r>
      <w:r w:rsidR="006C487E">
        <w:t xml:space="preserve"> como objetivo simular a localização de taxistas, </w:t>
      </w:r>
      <w:r w:rsidR="005B6BE0">
        <w:t xml:space="preserve">do mesmo modo que </w:t>
      </w:r>
      <w:r w:rsidR="006C487E">
        <w:t>acontecerá na prática.</w:t>
      </w:r>
      <w:r w:rsidR="00AF0E99">
        <w:t xml:space="preserve"> O simulador automaticamente atualiza a posição dos taxistas, fazendo-os andar de forma aleatória pela cidade, de maneira semelhante ao que ocorre na prática.</w:t>
      </w:r>
    </w:p>
    <w:p w:rsidR="006C487E" w:rsidRDefault="006C487E" w:rsidP="00E41B18">
      <w:pPr>
        <w:ind w:firstLine="708"/>
      </w:pPr>
      <w:r>
        <w:t xml:space="preserve">O simulador </w:t>
      </w:r>
      <w:r w:rsidR="00EE5690">
        <w:t>acessa</w:t>
      </w:r>
      <w:r>
        <w:t xml:space="preserve"> o banco de dados dos taxis cadastrados e por meio de sorteio define a cada intervalo de 3 segundos uma nova posição para o taxista sorteado. O simulador também foi construído para que o taxista movimente-se prioritariamente em uma direção preferencial, assim como ocorreria na prática.</w:t>
      </w:r>
      <w:r w:rsidR="00E41B18">
        <w:t xml:space="preserve"> </w:t>
      </w:r>
      <w:r>
        <w:t xml:space="preserve">Outro destaque é </w:t>
      </w:r>
      <w:r w:rsidR="00E41B18">
        <w:t>a definição aleatória da</w:t>
      </w:r>
      <w:r>
        <w:t xml:space="preserve"> posiç</w:t>
      </w:r>
      <w:r w:rsidR="00E41B18">
        <w:t xml:space="preserve">ão inicial do taxista, </w:t>
      </w:r>
      <w:r>
        <w:t>de modo que fiquem bem distribuídos</w:t>
      </w:r>
      <w:r w:rsidR="00E41B18">
        <w:t xml:space="preserve"> </w:t>
      </w:r>
      <w:r w:rsidR="00A07A2E">
        <w:t>na cidade</w:t>
      </w:r>
      <w:r>
        <w:t>.</w:t>
      </w:r>
      <w:r w:rsidR="00C30EE1">
        <w:t xml:space="preserve"> É preciso ressaltar, que o simulador executa pequenas </w:t>
      </w:r>
      <w:r w:rsidR="00C30EE1">
        <w:lastRenderedPageBreak/>
        <w:t>alterações na posição geográfica do</w:t>
      </w:r>
      <w:r w:rsidR="00DD7134">
        <w:t>s</w:t>
      </w:r>
      <w:r w:rsidR="00C30EE1">
        <w:t xml:space="preserve"> taxis, compatíveis com</w:t>
      </w:r>
      <w:r>
        <w:t xml:space="preserve"> </w:t>
      </w:r>
      <w:r w:rsidR="00C30EE1">
        <w:t>o intervalo de tempo de atualização médio de cada um deles.</w:t>
      </w:r>
    </w:p>
    <w:p w:rsidR="007755D0" w:rsidRDefault="007755D0" w:rsidP="006C487E">
      <w:pPr>
        <w:ind w:firstLine="708"/>
      </w:pPr>
      <w:r>
        <w:t xml:space="preserve">O simulador atualiza o software por meio de um recurso de </w:t>
      </w:r>
      <w:r w:rsidRPr="00152985">
        <w:rPr>
          <w:i/>
        </w:rPr>
        <w:t>web service</w:t>
      </w:r>
      <w:r w:rsidR="00152985">
        <w:t xml:space="preserve">, que, por sua vez, atualiza o </w:t>
      </w:r>
      <w:r>
        <w:t xml:space="preserve">controle da frota. </w:t>
      </w:r>
      <w:r w:rsidR="00A07CCE">
        <w:t xml:space="preserve">Do mesmo modo que na aplicação real, o simulador apenas define a posição dos taxistas, ficando a cargo do </w:t>
      </w:r>
      <w:r>
        <w:t>OFMS (</w:t>
      </w:r>
      <w:r w:rsidRPr="007755D0">
        <w:rPr>
          <w:i/>
        </w:rPr>
        <w:t>Order Fleet and Management System</w:t>
      </w:r>
      <w:r>
        <w:t xml:space="preserve">) </w:t>
      </w:r>
      <w:r w:rsidR="00A07A2E">
        <w:t>gerir</w:t>
      </w:r>
      <w:r w:rsidR="00A07CCE">
        <w:t xml:space="preserve"> </w:t>
      </w:r>
      <w:r>
        <w:t xml:space="preserve">toda a frota de taxi e prover os serviços </w:t>
      </w:r>
      <w:r w:rsidR="00A07A2E">
        <w:t xml:space="preserve">de </w:t>
      </w:r>
      <w:r>
        <w:t xml:space="preserve">busca dos taxis mais próximos, bem como </w:t>
      </w:r>
      <w:r w:rsidR="00A07A2E">
        <w:t>organizar</w:t>
      </w:r>
      <w:r>
        <w:t xml:space="preserve"> o aceite de requisições.</w:t>
      </w:r>
    </w:p>
    <w:p w:rsidR="007755D0" w:rsidRDefault="007755D0" w:rsidP="006C487E">
      <w:pPr>
        <w:ind w:firstLine="708"/>
      </w:pPr>
      <w:r>
        <w:t>Podemos visualizar o console do simulador de localização de taxistas por meio da</w:t>
      </w:r>
      <w:r w:rsidR="005B1327">
        <w:t xml:space="preserve"> </w:t>
      </w:r>
      <w:r w:rsidR="002657EA">
        <w:rPr>
          <w:highlight w:val="yellow"/>
        </w:rPr>
        <w:fldChar w:fldCharType="begin"/>
      </w:r>
      <w:r w:rsidR="005B1327">
        <w:instrText xml:space="preserve"> REF _Ref337622843 \h </w:instrText>
      </w:r>
      <w:r w:rsidR="002657EA">
        <w:rPr>
          <w:highlight w:val="yellow"/>
        </w:rPr>
      </w:r>
      <w:r w:rsidR="002657EA">
        <w:rPr>
          <w:highlight w:val="yellow"/>
        </w:rPr>
        <w:fldChar w:fldCharType="separate"/>
      </w:r>
      <w:r w:rsidR="00727CBB" w:rsidRPr="007755D0">
        <w:t xml:space="preserve">Figura </w:t>
      </w:r>
      <w:r w:rsidR="00727CBB">
        <w:rPr>
          <w:noProof/>
        </w:rPr>
        <w:t>16</w:t>
      </w:r>
      <w:r w:rsidR="002657EA">
        <w:rPr>
          <w:highlight w:val="yellow"/>
        </w:rPr>
        <w:fldChar w:fldCharType="end"/>
      </w:r>
      <w:r>
        <w:t>. Nessa figura, podemos visualizar os taxis, através da placa dos veículos, e as coordenadas geográficas dos mesmos.</w:t>
      </w:r>
    </w:p>
    <w:p w:rsidR="007755D0" w:rsidRDefault="006C487E" w:rsidP="007755D0">
      <w:pPr>
        <w:keepNext/>
        <w:spacing w:after="0" w:line="360" w:lineRule="auto"/>
        <w:jc w:val="center"/>
      </w:pPr>
      <w:r w:rsidRPr="006C487E">
        <w:rPr>
          <w:noProof/>
          <w:lang w:eastAsia="pt-BR"/>
        </w:rPr>
        <w:drawing>
          <wp:inline distT="0" distB="0" distL="0" distR="0">
            <wp:extent cx="3181490" cy="3829050"/>
            <wp:effectExtent l="19050" t="0" r="0" b="0"/>
            <wp:docPr id="2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r="5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49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7E" w:rsidRDefault="007755D0" w:rsidP="007755D0">
      <w:pPr>
        <w:pStyle w:val="Legenda"/>
        <w:spacing w:line="360" w:lineRule="auto"/>
        <w:jc w:val="center"/>
        <w:rPr>
          <w:color w:val="auto"/>
        </w:rPr>
      </w:pPr>
      <w:bookmarkStart w:id="128" w:name="_Ref337622843"/>
      <w:bookmarkStart w:id="129" w:name="_Toc338698148"/>
      <w:r w:rsidRPr="007755D0">
        <w:rPr>
          <w:color w:val="auto"/>
        </w:rPr>
        <w:t xml:space="preserve">Figura </w:t>
      </w:r>
      <w:r w:rsidR="002657EA" w:rsidRPr="007755D0">
        <w:rPr>
          <w:color w:val="auto"/>
        </w:rPr>
        <w:fldChar w:fldCharType="begin"/>
      </w:r>
      <w:r w:rsidRPr="007755D0">
        <w:rPr>
          <w:color w:val="auto"/>
        </w:rPr>
        <w:instrText xml:space="preserve"> SEQ Figura \* ARABIC </w:instrText>
      </w:r>
      <w:r w:rsidR="002657EA" w:rsidRPr="007755D0">
        <w:rPr>
          <w:color w:val="auto"/>
        </w:rPr>
        <w:fldChar w:fldCharType="separate"/>
      </w:r>
      <w:r w:rsidR="00727CBB">
        <w:rPr>
          <w:noProof/>
          <w:color w:val="auto"/>
        </w:rPr>
        <w:t>16</w:t>
      </w:r>
      <w:r w:rsidR="002657EA" w:rsidRPr="007755D0">
        <w:rPr>
          <w:color w:val="auto"/>
        </w:rPr>
        <w:fldChar w:fldCharType="end"/>
      </w:r>
      <w:bookmarkEnd w:id="128"/>
      <w:r w:rsidRPr="007755D0">
        <w:rPr>
          <w:color w:val="auto"/>
        </w:rPr>
        <w:t>: Simulador de posição geográfica dos taxistas</w:t>
      </w:r>
      <w:bookmarkEnd w:id="129"/>
    </w:p>
    <w:p w:rsidR="008543DD" w:rsidRDefault="008543DD" w:rsidP="008543DD">
      <w:pPr>
        <w:ind w:firstLine="708"/>
      </w:pPr>
      <w:r>
        <w:t xml:space="preserve">A partir </w:t>
      </w:r>
      <w:r w:rsidR="00CD7135">
        <w:t xml:space="preserve">das posições fornecidas pelo </w:t>
      </w:r>
      <w:r>
        <w:t xml:space="preserve">simulador das posições geográficas, conseguimos </w:t>
      </w:r>
      <w:r w:rsidR="00CD7135">
        <w:t>gerenciar a</w:t>
      </w:r>
      <w:r>
        <w:t xml:space="preserve"> frota de taxis por meio do OFMS. Entre as funcionalidades </w:t>
      </w:r>
      <w:r>
        <w:lastRenderedPageBreak/>
        <w:t>já implementadas no sistema</w:t>
      </w:r>
      <w:r w:rsidR="00CD7135">
        <w:t>, estão o</w:t>
      </w:r>
      <w:r>
        <w:t xml:space="preserve"> acesso a posição de todos os taxistas que estão enviando suas locali</w:t>
      </w:r>
      <w:r w:rsidR="00354B29">
        <w:t>zações geográficas ao software, bem como a</w:t>
      </w:r>
      <w:r w:rsidR="00A07CCE">
        <w:t xml:space="preserve"> obtenção da</w:t>
      </w:r>
      <w:r w:rsidR="00354B29">
        <w:t xml:space="preserve"> localização do taxista mais próximo ao </w:t>
      </w:r>
      <w:r w:rsidR="00CD7135">
        <w:t>cliente</w:t>
      </w:r>
      <w:r w:rsidR="00354B29">
        <w:t>.</w:t>
      </w:r>
    </w:p>
    <w:p w:rsidR="008543DD" w:rsidRPr="008543DD" w:rsidRDefault="008543DD" w:rsidP="008543DD">
      <w:pPr>
        <w:ind w:firstLine="708"/>
      </w:pPr>
      <w:r>
        <w:t xml:space="preserve">Na área do Administrador, </w:t>
      </w:r>
      <w:r w:rsidR="00B42B08">
        <w:t>a central de controle do sistema tem</w:t>
      </w:r>
      <w:r>
        <w:t xml:space="preserve"> acesso a uma </w:t>
      </w:r>
      <w:r w:rsidR="00A07CCE">
        <w:t>interface</w:t>
      </w:r>
      <w:r>
        <w:t xml:space="preserve"> que lista todas as posições dos taxistas e as exibe em um mapa. Podemos visualizar a interface de controles dos taxista</w:t>
      </w:r>
      <w:r w:rsidR="00B42B08">
        <w:t>s</w:t>
      </w:r>
      <w:r>
        <w:t xml:space="preserve"> na </w:t>
      </w:r>
      <w:r w:rsidR="002657EA">
        <w:fldChar w:fldCharType="begin"/>
      </w:r>
      <w:r>
        <w:instrText xml:space="preserve"> REF _Ref337625077 \h </w:instrText>
      </w:r>
      <w:r w:rsidR="002657EA">
        <w:fldChar w:fldCharType="separate"/>
      </w:r>
      <w:r w:rsidR="00727CBB" w:rsidRPr="00831932">
        <w:t xml:space="preserve">Figura </w:t>
      </w:r>
      <w:r w:rsidR="00727CBB">
        <w:rPr>
          <w:noProof/>
        </w:rPr>
        <w:t>17</w:t>
      </w:r>
      <w:r w:rsidR="002657EA">
        <w:fldChar w:fldCharType="end"/>
      </w:r>
      <w:r>
        <w:t>.</w:t>
      </w:r>
    </w:p>
    <w:p w:rsidR="00831932" w:rsidRDefault="00141323" w:rsidP="00831932">
      <w:pPr>
        <w:keepNext/>
        <w:spacing w:after="0" w:line="360" w:lineRule="auto"/>
        <w:jc w:val="center"/>
      </w:pPr>
      <w:r>
        <w:object w:dxaOrig="19436" w:dyaOrig="10797">
          <v:shape id="_x0000_i1026" type="#_x0000_t75" style="width:436.5pt;height:241.5pt" o:ole="">
            <v:imagedata r:id="rId32" o:title=""/>
          </v:shape>
          <o:OLEObject Type="Embed" ProgID="Photoshop.Image.8" ShapeID="_x0000_i1026" DrawAspect="Content" ObjectID="_1423428669" r:id="rId33"/>
        </w:object>
      </w:r>
    </w:p>
    <w:p w:rsidR="00B12F93" w:rsidRPr="00831932" w:rsidRDefault="00831932" w:rsidP="00831932">
      <w:pPr>
        <w:pStyle w:val="Legenda"/>
        <w:spacing w:line="360" w:lineRule="auto"/>
        <w:jc w:val="center"/>
        <w:rPr>
          <w:color w:val="auto"/>
        </w:rPr>
      </w:pPr>
      <w:bookmarkStart w:id="130" w:name="_Ref337625077"/>
      <w:bookmarkStart w:id="131" w:name="_Toc338698149"/>
      <w:r w:rsidRPr="00831932">
        <w:rPr>
          <w:color w:val="auto"/>
        </w:rPr>
        <w:t xml:space="preserve">Figura </w:t>
      </w:r>
      <w:r w:rsidR="002657EA" w:rsidRPr="00831932">
        <w:rPr>
          <w:color w:val="auto"/>
        </w:rPr>
        <w:fldChar w:fldCharType="begin"/>
      </w:r>
      <w:r w:rsidRPr="00831932">
        <w:rPr>
          <w:color w:val="auto"/>
        </w:rPr>
        <w:instrText xml:space="preserve"> SEQ Figura \* ARABIC </w:instrText>
      </w:r>
      <w:r w:rsidR="002657EA" w:rsidRPr="00831932">
        <w:rPr>
          <w:color w:val="auto"/>
        </w:rPr>
        <w:fldChar w:fldCharType="separate"/>
      </w:r>
      <w:r w:rsidR="00727CBB">
        <w:rPr>
          <w:noProof/>
          <w:color w:val="auto"/>
        </w:rPr>
        <w:t>17</w:t>
      </w:r>
      <w:r w:rsidR="002657EA" w:rsidRPr="00831932">
        <w:rPr>
          <w:color w:val="auto"/>
        </w:rPr>
        <w:fldChar w:fldCharType="end"/>
      </w:r>
      <w:bookmarkEnd w:id="130"/>
      <w:r w:rsidRPr="00831932">
        <w:rPr>
          <w:color w:val="auto"/>
        </w:rPr>
        <w:t>: Exibição da localização de todos os taxistas no sistema, através de mapa e tabela de posicionamento geográfico.</w:t>
      </w:r>
      <w:bookmarkEnd w:id="131"/>
    </w:p>
    <w:p w:rsidR="00BC268A" w:rsidRDefault="00BC268A" w:rsidP="00BC268A">
      <w:pPr>
        <w:spacing w:after="0"/>
        <w:ind w:firstLine="708"/>
      </w:pPr>
      <w:r>
        <w:t>Outra funcionalidade já construída no sistema é a obtenção da localização geográfica do taxista, quando o mesmo entra em sua área de acesso no sistema – A Área do Taxista.</w:t>
      </w:r>
    </w:p>
    <w:p w:rsidR="00831932" w:rsidRDefault="00BC268A" w:rsidP="00C17494">
      <w:pPr>
        <w:spacing w:after="0"/>
        <w:ind w:firstLine="708"/>
      </w:pPr>
      <w:r>
        <w:t xml:space="preserve">A Área do taxista disponibiliza funcionalidades como </w:t>
      </w:r>
      <w:r w:rsidR="00A07CCE">
        <w:t>alterações no cadastro pessoal ou de veículos, informações sobre o equipamento rastreador e</w:t>
      </w:r>
      <w:r>
        <w:t xml:space="preserve"> lista de atendimentos realizados</w:t>
      </w:r>
      <w:r w:rsidR="00EE5FD2">
        <w:t xml:space="preserve">. </w:t>
      </w:r>
      <w:r w:rsidR="00C17494">
        <w:t xml:space="preserve">Podemos visualizar na </w:t>
      </w:r>
      <w:r w:rsidR="002657EA">
        <w:fldChar w:fldCharType="begin"/>
      </w:r>
      <w:r w:rsidR="00C17494">
        <w:instrText xml:space="preserve"> REF _Ref337625292 \h </w:instrText>
      </w:r>
      <w:r w:rsidR="002657EA">
        <w:fldChar w:fldCharType="separate"/>
      </w:r>
      <w:r w:rsidR="00727CBB" w:rsidRPr="00C32504">
        <w:t xml:space="preserve">Figura </w:t>
      </w:r>
      <w:r w:rsidR="00727CBB">
        <w:rPr>
          <w:noProof/>
        </w:rPr>
        <w:t>18</w:t>
      </w:r>
      <w:r w:rsidR="002657EA">
        <w:fldChar w:fldCharType="end"/>
      </w:r>
      <w:r w:rsidR="00C17494">
        <w:t>, a Área do Taxista, com a exibição da posição atual do taxista.</w:t>
      </w:r>
    </w:p>
    <w:p w:rsidR="00C32504" w:rsidRDefault="00141323" w:rsidP="00C32504">
      <w:pPr>
        <w:keepNext/>
        <w:spacing w:after="0"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707956" cy="3238500"/>
            <wp:effectExtent l="19050" t="0" r="7044" b="0"/>
            <wp:docPr id="1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95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323" w:rsidRDefault="00C32504" w:rsidP="00C32504">
      <w:pPr>
        <w:pStyle w:val="Legenda"/>
        <w:spacing w:line="360" w:lineRule="auto"/>
        <w:jc w:val="center"/>
        <w:rPr>
          <w:color w:val="auto"/>
        </w:rPr>
      </w:pPr>
      <w:bookmarkStart w:id="132" w:name="_Ref337625292"/>
      <w:bookmarkStart w:id="133" w:name="_Toc338698150"/>
      <w:r w:rsidRPr="00C32504">
        <w:rPr>
          <w:color w:val="auto"/>
        </w:rPr>
        <w:t xml:space="preserve">Figura </w:t>
      </w:r>
      <w:r w:rsidR="002657EA" w:rsidRPr="00C32504">
        <w:rPr>
          <w:color w:val="auto"/>
        </w:rPr>
        <w:fldChar w:fldCharType="begin"/>
      </w:r>
      <w:r w:rsidRPr="00C32504">
        <w:rPr>
          <w:color w:val="auto"/>
        </w:rPr>
        <w:instrText xml:space="preserve"> SEQ Figura \* ARABIC </w:instrText>
      </w:r>
      <w:r w:rsidR="002657EA" w:rsidRPr="00C32504">
        <w:rPr>
          <w:color w:val="auto"/>
        </w:rPr>
        <w:fldChar w:fldCharType="separate"/>
      </w:r>
      <w:r w:rsidR="00727CBB">
        <w:rPr>
          <w:noProof/>
          <w:color w:val="auto"/>
        </w:rPr>
        <w:t>18</w:t>
      </w:r>
      <w:r w:rsidR="002657EA" w:rsidRPr="00C32504">
        <w:rPr>
          <w:color w:val="auto"/>
        </w:rPr>
        <w:fldChar w:fldCharType="end"/>
      </w:r>
      <w:bookmarkEnd w:id="132"/>
      <w:r w:rsidRPr="00C32504">
        <w:rPr>
          <w:color w:val="auto"/>
        </w:rPr>
        <w:t>: Área do Taxista - Visualização da localização do taxi</w:t>
      </w:r>
      <w:bookmarkEnd w:id="133"/>
    </w:p>
    <w:p w:rsidR="00C17494" w:rsidRDefault="00A041E1" w:rsidP="00A041E1">
      <w:pPr>
        <w:ind w:firstLine="708"/>
      </w:pPr>
      <w:r>
        <w:t>A Área do Cliente permite que os usuários do</w:t>
      </w:r>
      <w:r w:rsidR="00F24040">
        <w:t>s</w:t>
      </w:r>
      <w:r>
        <w:t xml:space="preserve"> serviços disponibilizados pelo </w:t>
      </w:r>
      <w:r w:rsidR="00F24040">
        <w:t xml:space="preserve">sistema </w:t>
      </w:r>
      <w:r>
        <w:t>possam realizar requisições de atendimento ou verificar os trajetos dos atendimentos já realizados.</w:t>
      </w:r>
    </w:p>
    <w:p w:rsidR="00C17494" w:rsidRDefault="00CD7135" w:rsidP="000138A5">
      <w:pPr>
        <w:ind w:firstLine="708"/>
      </w:pPr>
      <w:r>
        <w:t>Ao solicitar atendimento</w:t>
      </w:r>
      <w:r w:rsidR="00EF4EC5">
        <w:t xml:space="preserve"> através de requisição Web, o sistema identifica a posição do usuário através da API de Geolocalização do HTML5 (HTML5 Geolocation API). A API de Geolocalização é um recurso adicionado à versão</w:t>
      </w:r>
      <w:r>
        <w:t xml:space="preserve"> do HTML</w:t>
      </w:r>
      <w:r w:rsidR="00EF4EC5">
        <w:t xml:space="preserve"> que </w:t>
      </w:r>
      <w:r w:rsidR="008A417F">
        <w:t xml:space="preserve">possibilita a obtenção da posição geográfica de usuários </w:t>
      </w:r>
      <w:sdt>
        <w:sdtPr>
          <w:id w:val="81023119"/>
          <w:citation/>
        </w:sdtPr>
        <w:sdtContent>
          <w:fldSimple w:instr=" CITATION W3C12 \l 1046 ">
            <w:r w:rsidR="00727CBB">
              <w:rPr>
                <w:noProof/>
              </w:rPr>
              <w:t>(W3C - WORLD WIDE WEB CONSORTIUM, 2012)</w:t>
            </w:r>
          </w:fldSimple>
        </w:sdtContent>
      </w:sdt>
      <w:r w:rsidR="008A417F">
        <w:t>.</w:t>
      </w:r>
    </w:p>
    <w:p w:rsidR="000138A5" w:rsidRPr="00C17494" w:rsidRDefault="000138A5" w:rsidP="000138A5">
      <w:pPr>
        <w:ind w:firstLine="708"/>
      </w:pPr>
      <w:r>
        <w:t xml:space="preserve">A partir da </w:t>
      </w:r>
      <w:r w:rsidR="00E1231E">
        <w:t>localização do cliente</w:t>
      </w:r>
      <w:r>
        <w:t xml:space="preserve"> é possível realizar </w:t>
      </w:r>
      <w:r w:rsidR="00CD7135">
        <w:t>solicitações</w:t>
      </w:r>
      <w:r>
        <w:t xml:space="preserve"> de atendimento. Devido a algumas </w:t>
      </w:r>
      <w:r w:rsidR="00E1231E">
        <w:t>limitações na API para obtenção do posicionamento geográfico</w:t>
      </w:r>
      <w:r>
        <w:t xml:space="preserve"> e para os casos em que o local de busca do passageiro será diferente daquele encontrado pelo sistema, é possível alterar o endereço </w:t>
      </w:r>
      <w:r w:rsidR="00CD7135">
        <w:t>da</w:t>
      </w:r>
      <w:r>
        <w:t xml:space="preserve"> requisição do serviço. Podemos </w:t>
      </w:r>
      <w:r w:rsidR="00165BE0">
        <w:t>verificar</w:t>
      </w:r>
      <w:r>
        <w:t xml:space="preserve"> essa funcionalidade na </w:t>
      </w:r>
      <w:r w:rsidR="002657EA">
        <w:fldChar w:fldCharType="begin"/>
      </w:r>
      <w:r>
        <w:instrText xml:space="preserve"> REF _Ref337629441 \h </w:instrText>
      </w:r>
      <w:r w:rsidR="002657EA">
        <w:fldChar w:fldCharType="separate"/>
      </w:r>
      <w:r w:rsidR="00727CBB" w:rsidRPr="00FF334E">
        <w:t xml:space="preserve">Figura </w:t>
      </w:r>
      <w:r w:rsidR="00727CBB">
        <w:rPr>
          <w:noProof/>
        </w:rPr>
        <w:t>19</w:t>
      </w:r>
      <w:r w:rsidR="002657EA">
        <w:fldChar w:fldCharType="end"/>
      </w:r>
      <w:r>
        <w:t>.</w:t>
      </w:r>
    </w:p>
    <w:p w:rsidR="00FF334E" w:rsidRPr="00FF334E" w:rsidRDefault="00141323" w:rsidP="00FF334E">
      <w:pPr>
        <w:keepNext/>
        <w:spacing w:after="0" w:line="360" w:lineRule="auto"/>
        <w:jc w:val="center"/>
      </w:pPr>
      <w:r w:rsidRPr="00FF334E">
        <w:rPr>
          <w:noProof/>
          <w:lang w:eastAsia="pt-BR"/>
        </w:rPr>
        <w:lastRenderedPageBreak/>
        <w:drawing>
          <wp:inline distT="0" distB="0" distL="0" distR="0">
            <wp:extent cx="5729546" cy="3238500"/>
            <wp:effectExtent l="19050" t="0" r="4504" b="0"/>
            <wp:docPr id="1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546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323" w:rsidRPr="00FF334E" w:rsidRDefault="00FF334E" w:rsidP="00ED206B">
      <w:pPr>
        <w:pStyle w:val="Legenda"/>
        <w:spacing w:line="360" w:lineRule="auto"/>
        <w:jc w:val="center"/>
        <w:rPr>
          <w:color w:val="auto"/>
        </w:rPr>
      </w:pPr>
      <w:bookmarkStart w:id="134" w:name="_Ref337629441"/>
      <w:bookmarkStart w:id="135" w:name="_Toc338698151"/>
      <w:r w:rsidRPr="00FF334E">
        <w:rPr>
          <w:color w:val="auto"/>
        </w:rPr>
        <w:t xml:space="preserve">Figura </w:t>
      </w:r>
      <w:r w:rsidR="002657EA" w:rsidRPr="00FF334E">
        <w:rPr>
          <w:color w:val="auto"/>
        </w:rPr>
        <w:fldChar w:fldCharType="begin"/>
      </w:r>
      <w:r w:rsidRPr="00FF334E">
        <w:rPr>
          <w:color w:val="auto"/>
        </w:rPr>
        <w:instrText xml:space="preserve"> SEQ Figura \* ARABIC </w:instrText>
      </w:r>
      <w:r w:rsidR="002657EA" w:rsidRPr="00FF334E">
        <w:rPr>
          <w:color w:val="auto"/>
        </w:rPr>
        <w:fldChar w:fldCharType="separate"/>
      </w:r>
      <w:r w:rsidR="00727CBB">
        <w:rPr>
          <w:noProof/>
          <w:color w:val="auto"/>
        </w:rPr>
        <w:t>19</w:t>
      </w:r>
      <w:r w:rsidR="002657EA" w:rsidRPr="00FF334E">
        <w:rPr>
          <w:color w:val="auto"/>
        </w:rPr>
        <w:fldChar w:fldCharType="end"/>
      </w:r>
      <w:bookmarkEnd w:id="134"/>
      <w:r w:rsidR="008C59C6">
        <w:rPr>
          <w:color w:val="auto"/>
        </w:rPr>
        <w:t>: Área do cliente - V</w:t>
      </w:r>
      <w:r w:rsidRPr="00FF334E">
        <w:rPr>
          <w:color w:val="auto"/>
        </w:rPr>
        <w:t>isualização de sua posição atual</w:t>
      </w:r>
      <w:bookmarkEnd w:id="135"/>
    </w:p>
    <w:p w:rsidR="00141323" w:rsidRDefault="00165BE0" w:rsidP="00165BE0">
      <w:pPr>
        <w:spacing w:after="0"/>
        <w:ind w:firstLine="708"/>
      </w:pPr>
      <w:r>
        <w:t xml:space="preserve">Ao solicitar o atendimento, o cliente aguarda até que a requisição seja processada e que um dos taxistas mais próximos a ele </w:t>
      </w:r>
      <w:r w:rsidR="00CD7135">
        <w:t>a aceite</w:t>
      </w:r>
      <w:r>
        <w:t xml:space="preserve"> e realize o atendimento.</w:t>
      </w:r>
    </w:p>
    <w:p w:rsidR="00160187" w:rsidRDefault="00160187" w:rsidP="00165BE0">
      <w:pPr>
        <w:spacing w:after="0"/>
        <w:ind w:firstLine="708"/>
      </w:pPr>
      <w:r>
        <w:t xml:space="preserve">O fluxo de processo de atendimento, ainda em desenvolvimento, engloba a solicitação do cliente, a busca pelos taxistas mais próximos disponíveis para atendimento, a aceitação do taxista, a confirmação do cliente e o atendimento da requisição, através do deslocamento de taxi. Podemos visualizar com maior clareza na </w:t>
      </w:r>
      <w:r w:rsidR="002657EA">
        <w:fldChar w:fldCharType="begin"/>
      </w:r>
      <w:r>
        <w:instrText xml:space="preserve"> REF _Ref338099000 \h </w:instrText>
      </w:r>
      <w:r w:rsidR="002657EA">
        <w:fldChar w:fldCharType="separate"/>
      </w:r>
      <w:r w:rsidR="00727CBB" w:rsidRPr="00C67529">
        <w:t xml:space="preserve">Figura </w:t>
      </w:r>
      <w:r w:rsidR="00727CBB">
        <w:rPr>
          <w:noProof/>
        </w:rPr>
        <w:t>20</w:t>
      </w:r>
      <w:r w:rsidR="002657EA">
        <w:fldChar w:fldCharType="end"/>
      </w:r>
      <w:r>
        <w:t xml:space="preserve">, o </w:t>
      </w:r>
      <w:r w:rsidRPr="00160187">
        <w:rPr>
          <w:i/>
        </w:rPr>
        <w:t>workflow</w:t>
      </w:r>
      <w:r>
        <w:t xml:space="preserve"> de atendimento de uma requisição de taxi através da máquina de estado com os estágios do processo de atendimento.</w:t>
      </w:r>
    </w:p>
    <w:p w:rsidR="00C67529" w:rsidRDefault="00C67529" w:rsidP="00C67529">
      <w:pPr>
        <w:keepNext/>
        <w:spacing w:after="0"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572681" cy="5819775"/>
            <wp:effectExtent l="19050" t="0" r="0" b="0"/>
            <wp:docPr id="2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239" cy="58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323" w:rsidRPr="00C67529" w:rsidRDefault="00C67529" w:rsidP="00C67529">
      <w:pPr>
        <w:pStyle w:val="Legenda"/>
        <w:spacing w:line="360" w:lineRule="auto"/>
        <w:jc w:val="center"/>
        <w:rPr>
          <w:color w:val="auto"/>
        </w:rPr>
      </w:pPr>
      <w:bookmarkStart w:id="136" w:name="_Ref338099000"/>
      <w:bookmarkStart w:id="137" w:name="_Toc338698152"/>
      <w:r w:rsidRPr="00C67529">
        <w:rPr>
          <w:color w:val="auto"/>
        </w:rPr>
        <w:t xml:space="preserve">Figura </w:t>
      </w:r>
      <w:r w:rsidR="002657EA" w:rsidRPr="00C67529">
        <w:rPr>
          <w:color w:val="auto"/>
        </w:rPr>
        <w:fldChar w:fldCharType="begin"/>
      </w:r>
      <w:r w:rsidRPr="00C67529">
        <w:rPr>
          <w:color w:val="auto"/>
        </w:rPr>
        <w:instrText xml:space="preserve"> SEQ Figura \* ARABIC </w:instrText>
      </w:r>
      <w:r w:rsidR="002657EA" w:rsidRPr="00C67529">
        <w:rPr>
          <w:color w:val="auto"/>
        </w:rPr>
        <w:fldChar w:fldCharType="separate"/>
      </w:r>
      <w:r w:rsidR="00727CBB">
        <w:rPr>
          <w:noProof/>
          <w:color w:val="auto"/>
        </w:rPr>
        <w:t>20</w:t>
      </w:r>
      <w:r w:rsidR="002657EA" w:rsidRPr="00C67529">
        <w:rPr>
          <w:color w:val="auto"/>
        </w:rPr>
        <w:fldChar w:fldCharType="end"/>
      </w:r>
      <w:bookmarkEnd w:id="136"/>
      <w:r w:rsidRPr="00C67529">
        <w:rPr>
          <w:color w:val="auto"/>
        </w:rPr>
        <w:t>: Máquina de estados correspondente ao fluxo de atendimento de requisições de taxi</w:t>
      </w:r>
      <w:bookmarkEnd w:id="137"/>
    </w:p>
    <w:p w:rsidR="00C67529" w:rsidRDefault="00C67529" w:rsidP="00A1201F"/>
    <w:p w:rsidR="005462B2" w:rsidRPr="00007694" w:rsidRDefault="00676AAA" w:rsidP="00E84CFB">
      <w:pPr>
        <w:pStyle w:val="TituloSemNumero"/>
        <w:spacing w:line="360" w:lineRule="auto"/>
        <w:rPr>
          <w:lang w:val="en-US"/>
        </w:rPr>
      </w:pPr>
      <w:bookmarkStart w:id="138" w:name="_Toc338698132"/>
      <w:r w:rsidRPr="00007694">
        <w:rPr>
          <w:lang w:val="en-US"/>
        </w:rPr>
        <w:lastRenderedPageBreak/>
        <w:t>REFERÊNCIAS</w:t>
      </w:r>
      <w:bookmarkEnd w:id="138"/>
    </w:p>
    <w:sdt>
      <w:sdtPr>
        <w:id w:val="75261813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:rsidR="00727CBB" w:rsidRDefault="002657EA" w:rsidP="00727CBB">
              <w:pPr>
                <w:pStyle w:val="Bibliografia"/>
                <w:rPr>
                  <w:noProof/>
                </w:rPr>
              </w:pPr>
              <w:r>
                <w:fldChar w:fldCharType="begin"/>
              </w:r>
              <w:r w:rsidR="001944EB" w:rsidRPr="00FA40CF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="00727CBB" w:rsidRPr="00727CBB">
                <w:rPr>
                  <w:noProof/>
                  <w:lang w:val="en-US"/>
                </w:rPr>
                <w:t xml:space="preserve">8051 FORUM. Vehicle Tracking System Using GPS and GSM Modem. </w:t>
              </w:r>
              <w:r w:rsidR="00727CBB">
                <w:rPr>
                  <w:b/>
                  <w:bCs/>
                  <w:noProof/>
                </w:rPr>
                <w:t>8051 Forum</w:t>
              </w:r>
              <w:r w:rsidR="00727CBB">
                <w:rPr>
                  <w:noProof/>
                </w:rPr>
                <w:t>. Disponivel em: &lt;http://www.8051projects.info/content/projects/7-vehicle-tracking-system-using-gps-gsm-modem.html&gt;. Acesso em: 29 nov. 2011.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BRASIL. RE nº 212, de 13 de novembro de 2006. </w:t>
              </w:r>
              <w:r>
                <w:rPr>
                  <w:b/>
                  <w:bCs/>
                  <w:noProof/>
                </w:rPr>
                <w:t>Ministério das Cidades, Conselho Nacional de Trânsito.</w:t>
              </w:r>
              <w:r>
                <w:rPr>
                  <w:noProof/>
                </w:rPr>
                <w:t>, 2006.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BRASIL. Lei nº 11.715, de 19 de Junho de 2008. </w:t>
              </w:r>
              <w:r>
                <w:rPr>
                  <w:b/>
                  <w:bCs/>
                  <w:noProof/>
                </w:rPr>
                <w:t>Casa Civil, Subchefia para Assuntos Jurídicos.</w:t>
              </w:r>
              <w:r>
                <w:rPr>
                  <w:noProof/>
                </w:rPr>
                <w:t>, 2008.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CASTELLO BRANCO, A. Demora no atendimento de táxi em BH leva 15% dos passageiros a cancelar pedido. </w:t>
              </w:r>
              <w:r>
                <w:rPr>
                  <w:b/>
                  <w:bCs/>
                  <w:noProof/>
                </w:rPr>
                <w:t>EM.COM.BR - Estado de Minas</w:t>
              </w:r>
              <w:r>
                <w:rPr>
                  <w:noProof/>
                </w:rPr>
                <w:t xml:space="preserve">, 12 jun. 2012. Disponivel em: &lt;http://www.em.com.br/app/noticia/gerais/2012/06/12/interna_gerais,299515/demora-no-atendimento-de-taxi-em-bh-leva-15-dos-passageiros-a-cancelar-pedido.shtml&gt;. </w:t>
              </w:r>
              <w:r w:rsidRPr="00727CBB">
                <w:rPr>
                  <w:noProof/>
                  <w:lang w:val="en-US"/>
                </w:rPr>
                <w:t>Acesso em: 16 jun.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CHENG, S.; QU, X. A Service Choice Model for Optimizing Taxi Service Delivery. </w:t>
              </w:r>
              <w:r w:rsidRPr="00727CBB">
                <w:rPr>
                  <w:b/>
                  <w:bCs/>
                  <w:noProof/>
                  <w:lang w:val="en-US"/>
                </w:rPr>
                <w:t>Research Collection School of Information Systems</w:t>
              </w:r>
              <w:r w:rsidRPr="00727CBB">
                <w:rPr>
                  <w:noProof/>
                  <w:lang w:val="en-US"/>
                </w:rPr>
                <w:t>, v. 209, 2009.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COSTA, D. O táxi sumiu? </w:t>
              </w:r>
              <w:r>
                <w:rPr>
                  <w:b/>
                  <w:bCs/>
                  <w:noProof/>
                </w:rPr>
                <w:t>Revista Encontro</w:t>
              </w:r>
              <w:r>
                <w:rPr>
                  <w:noProof/>
                </w:rPr>
                <w:t>, 2011. ISSN Edição 123. Disponivel em: &lt;http://www.revistaencontro.com.br/revista/edicao/123/cidade/o-taxi-sumiu.html&gt;. Acesso em: 20 out.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ESCOLA SUPERIOR DE AGRICULTURA LUIZ DE QUEIROZ - USP. Objetivos da Pesquisa. </w:t>
              </w:r>
              <w:r>
                <w:rPr>
                  <w:b/>
                  <w:bCs/>
                  <w:noProof/>
                </w:rPr>
                <w:t>Sistema Galileu de Educação Estatísitica</w:t>
              </w:r>
              <w:r>
                <w:rPr>
                  <w:noProof/>
                </w:rPr>
                <w:t xml:space="preserve">, 2012. Disponivel em: </w:t>
              </w:r>
              <w:r>
                <w:rPr>
                  <w:noProof/>
                </w:rPr>
                <w:lastRenderedPageBreak/>
                <w:t xml:space="preserve">&lt;http://www.galileu.esalq.usp.br/mostra_topico.php?cod=128&gt;. </w:t>
              </w:r>
              <w:r w:rsidRPr="00727CBB">
                <w:rPr>
                  <w:noProof/>
                  <w:lang w:val="en-US"/>
                </w:rPr>
                <w:t>Acesso em: 20 out. 2012.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 w:rsidRPr="00727CBB">
                <w:rPr>
                  <w:noProof/>
                  <w:lang w:val="en-US"/>
                </w:rPr>
                <w:t xml:space="preserve">FLEISCHMANN, B.; GNUTZMANN, S.; SANDVOß, E. Dynamic Vehicle Routing Based on Online Traffic Information. </w:t>
              </w:r>
              <w:r>
                <w:rPr>
                  <w:b/>
                  <w:bCs/>
                  <w:noProof/>
                </w:rPr>
                <w:t>Transportation Science</w:t>
              </w:r>
              <w:r>
                <w:rPr>
                  <w:noProof/>
                </w:rPr>
                <w:t>, v. 38, n. 4, p. 420-433, nov. 2004. ISSN 0041-1655.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HAMMAN, R. SINIAV: Todos os automóveis brasileiros ganham chip até 2014. </w:t>
              </w:r>
              <w:r>
                <w:rPr>
                  <w:b/>
                  <w:bCs/>
                  <w:noProof/>
                </w:rPr>
                <w:t>TecMundo</w:t>
              </w:r>
              <w:r>
                <w:rPr>
                  <w:noProof/>
                </w:rPr>
                <w:t>, 2011. Disponivel em: &lt;http://www.tecmundo.com.br/infografico/8371-siniav-todos-os-automoveis-brasileiros-ganham-chip-ate-2014.htm&gt;. Acesso em: 17 mar. 2012.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IBGE. Contas Regionais do Brasil 2005-2009. 2009. Tabela 8 - Produto Interno Bruto, população residente e Produto Interno Bruto per capita, segundo as Grandes Regiões e as Unidades da Federação – 2009. </w:t>
              </w:r>
              <w:r>
                <w:rPr>
                  <w:b/>
                  <w:bCs/>
                  <w:noProof/>
                </w:rPr>
                <w:t>IBGE – Instituto Brasileiro de Geografia e Estatística</w:t>
              </w:r>
              <w:r>
                <w:rPr>
                  <w:noProof/>
                </w:rPr>
                <w:t>, p. 27, 2009. Disponivel em: &lt;http://www.ibge.gov.br/home/estatistica/economia/contasregionais/2009/contasregionais2009.pdf&gt;. Acesso em: 18 mar.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IDG NOW! Banda larga cresce 70% no País em um ano. </w:t>
              </w:r>
              <w:r>
                <w:rPr>
                  <w:b/>
                  <w:bCs/>
                  <w:noProof/>
                </w:rPr>
                <w:t>IDG Now!</w:t>
              </w:r>
              <w:r>
                <w:rPr>
                  <w:noProof/>
                </w:rPr>
                <w:t xml:space="preserve">, 16 mar. 2012. Disponivel em: &lt;http://idgnow.uol.com.br/internet/2012/03/16/banda-larga-cresce-70-no-pais-em-um-ano/&gt;. </w:t>
              </w:r>
              <w:r w:rsidRPr="00727CBB">
                <w:rPr>
                  <w:noProof/>
                  <w:lang w:val="en-US"/>
                </w:rPr>
                <w:t>Acesso em: 20 mar.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INITATIVE, 3. -A. G. 3GPP Specification Series. </w:t>
              </w:r>
              <w:r w:rsidRPr="00727CBB">
                <w:rPr>
                  <w:b/>
                  <w:bCs/>
                  <w:noProof/>
                  <w:lang w:val="en-US"/>
                </w:rPr>
                <w:t>3GPP Specification Series</w:t>
              </w:r>
              <w:r w:rsidRPr="00727CBB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 xml:space="preserve">Disponivel em: &lt;http://www.3gpp.org/ftp/Specs/html-info/25-series.htm.&gt;. </w:t>
              </w:r>
              <w:r w:rsidRPr="00727CBB">
                <w:rPr>
                  <w:noProof/>
                  <w:lang w:val="en-US"/>
                </w:rPr>
                <w:t>Acesso em: 29 nov. 2011.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JIANG, B.; YAO, X. Location-based services and GIS in perspective. </w:t>
              </w:r>
              <w:r w:rsidRPr="00727CBB">
                <w:rPr>
                  <w:b/>
                  <w:bCs/>
                  <w:noProof/>
                  <w:lang w:val="en-US"/>
                </w:rPr>
                <w:t>Computers, Environment and Urban Systems</w:t>
              </w:r>
              <w:r w:rsidRPr="00727CBB">
                <w:rPr>
                  <w:noProof/>
                  <w:lang w:val="en-US"/>
                </w:rPr>
                <w:t>, v. 30, n. 6, p. 712–725, November 2006.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lastRenderedPageBreak/>
                <w:t xml:space="preserve">LIAO, Z. Taxi Dispatching via Global Positioning Systems. </w:t>
              </w:r>
              <w:r w:rsidRPr="00727CBB">
                <w:rPr>
                  <w:b/>
                  <w:bCs/>
                  <w:noProof/>
                  <w:lang w:val="en-US"/>
                </w:rPr>
                <w:t>IEEE Transactions on Engeneering Management</w:t>
              </w:r>
              <w:r w:rsidRPr="00727CBB">
                <w:rPr>
                  <w:noProof/>
                  <w:lang w:val="en-US"/>
                </w:rPr>
                <w:t>, v. 48, n. 3, ago. 2001.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LIAO, Z. Real-Time Taxi Dispatching Using Global Positioning Systems. </w:t>
              </w:r>
              <w:r w:rsidRPr="00727CBB">
                <w:rPr>
                  <w:b/>
                  <w:bCs/>
                  <w:noProof/>
                  <w:lang w:val="en-US"/>
                </w:rPr>
                <w:t>Communications of ACM</w:t>
              </w:r>
              <w:r w:rsidRPr="00727CBB">
                <w:rPr>
                  <w:noProof/>
                  <w:lang w:val="en-US"/>
                </w:rPr>
                <w:t>, v. 46, n. 5, maio 2009.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 w:rsidRPr="00727CBB">
                <w:rPr>
                  <w:noProof/>
                  <w:lang w:val="en-US"/>
                </w:rPr>
                <w:t xml:space="preserve">LIN, W.-H.; ZENG, J. An experimental study on real-time bus arrival – Time prediction with GPS data. </w:t>
              </w:r>
              <w:r>
                <w:rPr>
                  <w:b/>
                  <w:bCs/>
                  <w:noProof/>
                </w:rPr>
                <w:t>Transportation Research Record</w:t>
              </w:r>
              <w:r>
                <w:rPr>
                  <w:noProof/>
                </w:rPr>
                <w:t>, n. 1666, p. 101-109, 1999. ISSN ISSN: 0361-1981, ISBN 0309070619.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LOPES, V. Corrida de táxi será monitorada em BH. </w:t>
              </w:r>
              <w:r>
                <w:rPr>
                  <w:b/>
                  <w:bCs/>
                  <w:noProof/>
                </w:rPr>
                <w:t>EM.COM.BR - Estado de Minas</w:t>
              </w:r>
              <w:r>
                <w:rPr>
                  <w:noProof/>
                </w:rPr>
                <w:t>, 11 jan. 2012. Disponivel em: &lt;http://www.em.com.br/app/noticia/gerais/2012/01/11/interna_gerais,271694/corrida-de-taxi-sera-monitorada-em-bh.shtml&gt;. Acesso em: 17 mar. 2012.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MACEDO, D. Brasil tem 58 milhões de acesso à banda larga. </w:t>
              </w:r>
              <w:r>
                <w:rPr>
                  <w:b/>
                  <w:bCs/>
                  <w:noProof/>
                </w:rPr>
                <w:t>Agência Brasil</w:t>
              </w:r>
              <w:r>
                <w:rPr>
                  <w:noProof/>
                </w:rPr>
                <w:t>, 21 jan. 2012. Disponivel em: &lt;http://agenciabrasil.ebc.com.br/noticia/2012-01-21/brasil-tem-58-milhoes-de-acessos-banda-larga&gt;. Acesso em: 17 mar. 2012.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MORTARIE, R.; EUZÉBIO, G. L. O custo do caos. </w:t>
              </w:r>
              <w:r>
                <w:rPr>
                  <w:b/>
                  <w:bCs/>
                  <w:noProof/>
                </w:rPr>
                <w:t>IPEA – Desafios do Desenvolvimento – A revista de informações e debates do IPEA.</w:t>
              </w:r>
              <w:r>
                <w:rPr>
                  <w:noProof/>
                </w:rPr>
                <w:t>, 2009. Disponivel em: &lt;http://desafios2.ipea.gov.br/003/00301009.jsp?ttCD_CHAVE=11522&gt;. Acesso em: 18 mar. 2012.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OLIVEIRA, J. Lei Seca aumenta demanda em até 20% e faz táxi virar artigo de luxo na noite de BH. </w:t>
              </w:r>
              <w:r>
                <w:rPr>
                  <w:b/>
                  <w:bCs/>
                  <w:noProof/>
                </w:rPr>
                <w:t>EM.COM.BR - Estado de Minas</w:t>
              </w:r>
              <w:r>
                <w:rPr>
                  <w:noProof/>
                </w:rPr>
                <w:t>, 13 ago. 2011. Disponivel em: &lt;http://www.em.com.br/app/noticia/gerais/2011/08/13/interna_gerais,244915/lei-</w:t>
              </w:r>
              <w:r>
                <w:rPr>
                  <w:noProof/>
                </w:rPr>
                <w:lastRenderedPageBreak/>
                <w:t>seca-aumenta-demanda-em-ate-20-e-faz-taxi-virar-artigo-de-luxo-na-noite-de-bh.shtml&gt;. Acesso em: 16 jun.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OLIVEIRA, J. PBH autoriza licitação de 562 novas placas de táxi. </w:t>
              </w:r>
              <w:r>
                <w:rPr>
                  <w:b/>
                  <w:bCs/>
                  <w:noProof/>
                </w:rPr>
                <w:t>EM.COM.BR - Estado de Minas</w:t>
              </w:r>
              <w:r>
                <w:rPr>
                  <w:noProof/>
                </w:rPr>
                <w:t xml:space="preserve">, 21 fev. 2012. Disponivel em: &lt;http://www.em.com.br/app/noticia/gerais/2012/02/21/interna_gerais,279175/pbh-autoriza-licitacao-de-562-novas-placas-de-taxi.shtml&gt;. </w:t>
              </w:r>
              <w:r w:rsidRPr="00727CBB">
                <w:rPr>
                  <w:noProof/>
                  <w:lang w:val="en-US"/>
                </w:rPr>
                <w:t>Acesso em: 02 jun.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RAO, B.; MINAKAKIS, L. Evolution of Mobile Location-based Services. </w:t>
              </w:r>
              <w:r w:rsidRPr="00727CBB">
                <w:rPr>
                  <w:b/>
                  <w:bCs/>
                  <w:noProof/>
                  <w:lang w:val="en-US"/>
                </w:rPr>
                <w:t>Communications of the ACM - Mobile computing opportunities and challenges</w:t>
              </w:r>
              <w:r w:rsidRPr="00727CBB">
                <w:rPr>
                  <w:noProof/>
                  <w:lang w:val="en-US"/>
                </w:rPr>
                <w:t>, New York, NY, USA, v. 46 , n. 12, p. 61 - 65, December 2003. ISSN 0001-0782.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SCHWABER, K.; BEEDLE, M. </w:t>
              </w:r>
              <w:r w:rsidRPr="00727CBB">
                <w:rPr>
                  <w:b/>
                  <w:bCs/>
                  <w:noProof/>
                  <w:lang w:val="en-US"/>
                </w:rPr>
                <w:t>Agile Software Development with Scrum</w:t>
              </w:r>
              <w:r w:rsidRPr="00727CBB">
                <w:rPr>
                  <w:noProof/>
                  <w:lang w:val="en-US"/>
                </w:rPr>
                <w:t>. [S.l.]: Prentice Hall, v. 18, 2001.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SILVA, A. P.; MATEUS, G. R. A Mobile Location-Based Vehicle Fleet Management Service Application. </w:t>
              </w:r>
              <w:r w:rsidRPr="00727CBB">
                <w:rPr>
                  <w:b/>
                  <w:bCs/>
                  <w:noProof/>
                  <w:lang w:val="en-US"/>
                </w:rPr>
                <w:t>Intelligent Vehicles Symposium, IEEE</w:t>
              </w:r>
              <w:r w:rsidRPr="00727CBB">
                <w:rPr>
                  <w:noProof/>
                  <w:lang w:val="en-US"/>
                </w:rPr>
                <w:t>, p. 25-30, 2003.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 w:rsidRPr="00727CBB">
                <w:rPr>
                  <w:noProof/>
                  <w:lang w:val="en-US"/>
                </w:rPr>
                <w:t xml:space="preserve">SIMCOM. Development Kit Manual. SIM5218_EVB_UGD_V1.01. </w:t>
              </w:r>
              <w:r w:rsidRPr="00727CBB">
                <w:rPr>
                  <w:b/>
                  <w:bCs/>
                  <w:noProof/>
                  <w:lang w:val="en-US"/>
                </w:rPr>
                <w:t>SIMCom Wireless Solutions Co. Ltd.</w:t>
              </w:r>
              <w:r w:rsidRPr="00727CBB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Disponivel em: &lt;http://wm.sim.com/Sim/News/photo/2010510150917.pdf&gt;. Acesso em: 29 nov. 2011.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SIMCOM. WCDMA/HSPDA Module SIM5218. </w:t>
              </w:r>
              <w:r>
                <w:rPr>
                  <w:b/>
                  <w:bCs/>
                  <w:noProof/>
                </w:rPr>
                <w:t>SIMCom Wireless Solutions Co. Ltd.</w:t>
              </w:r>
              <w:r>
                <w:rPr>
                  <w:noProof/>
                </w:rPr>
                <w:t xml:space="preserve"> Disponivel em: &lt;http://wm.sim.com/Sim/News/photo/20120223041449878.PDF&gt;. Acesso em: 29 nov. 2011.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SOARES, M. D. S. Comparação entre Metodologias Ágeis e Tradicionais para o Desenvolvimento de Software. </w:t>
              </w:r>
              <w:r>
                <w:rPr>
                  <w:b/>
                  <w:bCs/>
                  <w:noProof/>
                </w:rPr>
                <w:t xml:space="preserve">BDB Comp - Biblioteca Digital Brasileira de </w:t>
              </w:r>
              <w:r>
                <w:rPr>
                  <w:b/>
                  <w:bCs/>
                  <w:noProof/>
                </w:rPr>
                <w:lastRenderedPageBreak/>
                <w:t>Computação</w:t>
              </w:r>
              <w:r>
                <w:rPr>
                  <w:noProof/>
                </w:rPr>
                <w:t xml:space="preserve">, 2004. Disponivel em: &lt;http://www.lbd.dcc.ufmg.br/bdbcomp/servlet/Trabalho?id=5350&gt;. </w:t>
              </w:r>
              <w:r w:rsidRPr="00727CBB">
                <w:rPr>
                  <w:noProof/>
                  <w:lang w:val="en-US"/>
                </w:rPr>
                <w:t>Acesso em: 23 jun. 2012.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 w:rsidRPr="00727CBB">
                <w:rPr>
                  <w:noProof/>
                  <w:lang w:val="en-US"/>
                </w:rPr>
                <w:t xml:space="preserve">TAKEUCHI, H.; NONAKA, I. The new product development game. </w:t>
              </w:r>
              <w:r>
                <w:rPr>
                  <w:b/>
                  <w:bCs/>
                  <w:noProof/>
                </w:rPr>
                <w:t>Harvard Business Review</w:t>
              </w:r>
              <w:r>
                <w:rPr>
                  <w:noProof/>
                </w:rPr>
                <w:t>, jan. 1986.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>TAUCHEN, J. Metodologia de Pesquisa - Como classificar as pesquisas, 2009. Disponivel em: &lt;http://www.joel.pro.br/aulas/metodologia/classifica_pesquisas.pdf&gt;. Acesso em: 20 jun.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TERRA S.A. SP aumenta em 1,2 mil nº de taxistas para suprir demanda. </w:t>
              </w:r>
              <w:r>
                <w:rPr>
                  <w:b/>
                  <w:bCs/>
                  <w:noProof/>
                </w:rPr>
                <w:t>Terra Networks Brasil S.A.</w:t>
              </w:r>
              <w:r>
                <w:rPr>
                  <w:noProof/>
                </w:rPr>
                <w:t xml:space="preserve">, 17 dez. 2011. Disponivel em: &lt;http://noticias.terra.com.br/brasil/transito/noticias/0,OI5523095-EI998,00-SP+aumenta+em+mil+n+de+taxistas+para+suprir+demanda.html&gt;. </w:t>
              </w:r>
              <w:r w:rsidRPr="00727CBB">
                <w:rPr>
                  <w:noProof/>
                  <w:lang w:val="en-US"/>
                </w:rPr>
                <w:t>Acesso em: 16 jun.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THOMAS, D. E.; ADAMS, J. K.; SCHMIT, H. A Model and Methodology for Hardware-Software Codesign. </w:t>
              </w:r>
              <w:r w:rsidRPr="00727CBB">
                <w:rPr>
                  <w:b/>
                  <w:bCs/>
                  <w:noProof/>
                  <w:lang w:val="en-US"/>
                </w:rPr>
                <w:t>Design &amp; Test of Computers, IEEE</w:t>
              </w:r>
              <w:r w:rsidRPr="00727CBB">
                <w:rPr>
                  <w:noProof/>
                  <w:lang w:val="en-US"/>
                </w:rPr>
                <w:t>, v. 10, n. 3, p. 6-15, set. 1993. ISSN 0740-7475.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 w:rsidRPr="00727CBB">
                <w:rPr>
                  <w:noProof/>
                  <w:lang w:val="en-US"/>
                </w:rPr>
                <w:t xml:space="preserve">W3C - WORLD WIDE WEB CONSORTIUM. </w:t>
              </w:r>
              <w:r>
                <w:rPr>
                  <w:noProof/>
                </w:rPr>
                <w:t xml:space="preserve">HTML5. </w:t>
              </w:r>
              <w:r>
                <w:rPr>
                  <w:b/>
                  <w:bCs/>
                  <w:noProof/>
                </w:rPr>
                <w:t>W3C</w:t>
              </w:r>
              <w:r>
                <w:rPr>
                  <w:noProof/>
                </w:rPr>
                <w:t>, 2012. Disponivel em: &lt;http://www.w3.org/TR/html5/&gt;. Acesso em: 10 out. 2012.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WIKIPEDIA. W-CDMA (UMTS). </w:t>
              </w:r>
              <w:r>
                <w:rPr>
                  <w:b/>
                  <w:bCs/>
                  <w:noProof/>
                </w:rPr>
                <w:t>Wikipedia, The Free Enciclopedia</w:t>
              </w:r>
              <w:r>
                <w:rPr>
                  <w:noProof/>
                </w:rPr>
                <w:t>, 2011. Disponivel em: &lt;http://en.wikipedia.org/wiki/W-CDMA_%28UMTS%29&gt;. Acesso em: 29 nov. 2011.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WIKIPEDIA. Domain Model. </w:t>
              </w:r>
              <w:r>
                <w:rPr>
                  <w:b/>
                  <w:bCs/>
                  <w:noProof/>
                </w:rPr>
                <w:t>Wikipedia, The Free Enciclopedia</w:t>
              </w:r>
              <w:r>
                <w:rPr>
                  <w:noProof/>
                </w:rPr>
                <w:t>, 2012. Disponivel em: &lt;http://en.wikipedia.org/wiki/Domain_model&gt;. Acesso em: 07 out. 2012.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WIKIPEDIA. Equipamento Rastreador de Cargas. </w:t>
              </w:r>
              <w:r>
                <w:rPr>
                  <w:b/>
                  <w:bCs/>
                  <w:noProof/>
                </w:rPr>
                <w:t>Wikipedia, The Free Enciclopedia</w:t>
              </w:r>
              <w:r>
                <w:rPr>
                  <w:noProof/>
                </w:rPr>
                <w:t>, 2012. Disponivel em: &lt;http://pt.wikipedia.org/wiki/Equipamento_Rastreador_de_Cargas&gt;. Acesso em: 02 jul. 2012.</w:t>
              </w:r>
            </w:p>
            <w:p w:rsidR="00727CBB" w:rsidRDefault="00727CBB" w:rsidP="00727CBB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WIKIPEDIA. Scrum. </w:t>
              </w:r>
              <w:r>
                <w:rPr>
                  <w:b/>
                  <w:bCs/>
                  <w:noProof/>
                </w:rPr>
                <w:t>Wikipedia, The Free Enciclopedia</w:t>
              </w:r>
              <w:r>
                <w:rPr>
                  <w:noProof/>
                </w:rPr>
                <w:t>, 2012. Disponivel em: &lt;http://pt.wikipedia.org/wiki/Scrum&gt;. Acesso em: 23 jun.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WIKIPEDIA. Six Sigma. </w:t>
              </w:r>
              <w:r>
                <w:rPr>
                  <w:b/>
                  <w:bCs/>
                  <w:noProof/>
                </w:rPr>
                <w:t>Wikipedia, The Free Enciclopedia</w:t>
              </w:r>
              <w:r>
                <w:rPr>
                  <w:noProof/>
                </w:rPr>
                <w:t xml:space="preserve">, 2012. Disponivel em: &lt;http://en.wikipedia.org/wiki/Six_Sigma&gt;. </w:t>
              </w:r>
              <w:r w:rsidRPr="00727CBB">
                <w:rPr>
                  <w:noProof/>
                  <w:lang w:val="en-US"/>
                </w:rPr>
                <w:t>Acesso em: 24 jun. 2012.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WISCHHOF, L. et al. SOTIS - A Self-organizing Traffic Information System. </w:t>
              </w:r>
              <w:r w:rsidRPr="00727CBB">
                <w:rPr>
                  <w:b/>
                  <w:bCs/>
                  <w:noProof/>
                  <w:lang w:val="en-US"/>
                </w:rPr>
                <w:t>Vehicular Technology Conference. VTC 2003-Spring. The 57th IEEE Semiannual</w:t>
              </w:r>
              <w:r w:rsidRPr="00727CBB">
                <w:rPr>
                  <w:noProof/>
                  <w:lang w:val="en-US"/>
                </w:rPr>
                <w:t>, n. 57, p. 2442-2446, 2003.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WONG, K. I.; WONG, S. C.; YANG, H. Modeling urban taxi services in congested road network with elastic demand. </w:t>
              </w:r>
              <w:r w:rsidRPr="00727CBB">
                <w:rPr>
                  <w:b/>
                  <w:bCs/>
                  <w:noProof/>
                  <w:lang w:val="en-US"/>
                </w:rPr>
                <w:t>Transportation Research Part B</w:t>
              </w:r>
              <w:r w:rsidRPr="00727CBB">
                <w:rPr>
                  <w:noProof/>
                  <w:lang w:val="en-US"/>
                </w:rPr>
                <w:t>, n. 35, p. 819-842, 2001.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XU, Z. et al. Investigating the Value of Location Information in Taxi Dispatching Services: A case study of DaZhong Taxi. </w:t>
              </w:r>
              <w:r w:rsidRPr="00727CBB">
                <w:rPr>
                  <w:b/>
                  <w:bCs/>
                  <w:noProof/>
                  <w:lang w:val="en-US"/>
                </w:rPr>
                <w:t>PACIS 2005 Proceedings</w:t>
              </w:r>
              <w:r w:rsidRPr="00727CBB">
                <w:rPr>
                  <w:noProof/>
                  <w:lang w:val="en-US"/>
                </w:rPr>
                <w:t>, v. 111, 2005.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YANG, H.; WONG, S. C. A Network Model of Urban Taxi Services. </w:t>
              </w:r>
              <w:r w:rsidRPr="00727CBB">
                <w:rPr>
                  <w:b/>
                  <w:bCs/>
                  <w:noProof/>
                  <w:lang w:val="en-US"/>
                </w:rPr>
                <w:t>Transport Research Board-B</w:t>
              </w:r>
              <w:r w:rsidRPr="00727CBB">
                <w:rPr>
                  <w:noProof/>
                  <w:lang w:val="en-US"/>
                </w:rPr>
                <w:t>, v. 32, n. 4, p. 235-246, 1998.</w:t>
              </w:r>
            </w:p>
            <w:p w:rsidR="00727CBB" w:rsidRPr="00727CBB" w:rsidRDefault="00727CBB" w:rsidP="00727CBB">
              <w:pPr>
                <w:pStyle w:val="Bibliografia"/>
                <w:rPr>
                  <w:noProof/>
                  <w:lang w:val="en-US"/>
                </w:rPr>
              </w:pPr>
              <w:r w:rsidRPr="00727CBB">
                <w:rPr>
                  <w:noProof/>
                  <w:lang w:val="en-US"/>
                </w:rPr>
                <w:t xml:space="preserve">ZILIASKOPOULOS, A.; ZHANG, J. A Zero Public Infrastructure Vehicle Based Traffic Information System. </w:t>
              </w:r>
              <w:r w:rsidRPr="00727CBB">
                <w:rPr>
                  <w:b/>
                  <w:bCs/>
                  <w:noProof/>
                  <w:lang w:val="en-US"/>
                </w:rPr>
                <w:t>Transportation Research Board. 82nd Annual Meeting of the Transportation Research Board.</w:t>
              </w:r>
              <w:r w:rsidRPr="00727CBB">
                <w:rPr>
                  <w:noProof/>
                  <w:lang w:val="en-US"/>
                </w:rPr>
                <w:t>, jan. 2003.</w:t>
              </w:r>
            </w:p>
            <w:p w:rsidR="00897600" w:rsidRPr="004D5369" w:rsidRDefault="002657EA" w:rsidP="00727CBB">
              <w:pPr>
                <w:spacing w:line="360" w:lineRule="auto"/>
              </w:pPr>
              <w:r>
                <w:fldChar w:fldCharType="end"/>
              </w:r>
            </w:p>
          </w:sdtContent>
        </w:sdt>
      </w:sdtContent>
    </w:sdt>
    <w:sectPr w:rsidR="00897600" w:rsidRPr="004D5369" w:rsidSect="009B08D3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24270" w:rsidRDefault="00724270" w:rsidP="00DE1D33">
      <w:pPr>
        <w:spacing w:after="0" w:line="240" w:lineRule="auto"/>
      </w:pPr>
      <w:r>
        <w:separator/>
      </w:r>
    </w:p>
  </w:endnote>
  <w:endnote w:type="continuationSeparator" w:id="1">
    <w:p w:rsidR="00724270" w:rsidRDefault="00724270" w:rsidP="00DE1D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845B1" w:rsidRDefault="002657EA" w:rsidP="00D37A55">
    <w:pPr>
      <w:pStyle w:val="Rodap"/>
      <w:framePr w:wrap="around" w:vAnchor="text" w:hAnchor="margin" w:xAlign="right" w:y="1"/>
      <w:rPr>
        <w:ins w:id="1" w:author="M P" w:date="2012-08-09T09:19:00Z"/>
        <w:rStyle w:val="Nmerodepgina"/>
      </w:rPr>
    </w:pPr>
    <w:ins w:id="2" w:author="M P" w:date="2012-08-09T09:19:00Z">
      <w:r>
        <w:rPr>
          <w:rStyle w:val="Nmerodepgina"/>
        </w:rPr>
        <w:fldChar w:fldCharType="begin"/>
      </w:r>
      <w:r w:rsidR="004845B1">
        <w:rPr>
          <w:rStyle w:val="Nmerodepgina"/>
        </w:rPr>
        <w:instrText xml:space="preserve">PAGE  </w:instrText>
      </w:r>
      <w:r>
        <w:rPr>
          <w:rStyle w:val="Nmerodepgina"/>
        </w:rPr>
        <w:fldChar w:fldCharType="end"/>
      </w:r>
    </w:ins>
  </w:p>
  <w:p w:rsidR="002657EA" w:rsidRDefault="002657EA" w:rsidP="002657EA">
    <w:pPr>
      <w:pStyle w:val="Rodap"/>
      <w:ind w:right="360"/>
      <w:pPrChange w:id="3" w:author="M P" w:date="2012-08-09T09:19:00Z">
        <w:pPr>
          <w:pStyle w:val="Rodap"/>
        </w:pPr>
      </w:pPrChange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845B1" w:rsidDel="00FE2D4D" w:rsidRDefault="002657EA" w:rsidP="00FE2D4D">
    <w:pPr>
      <w:pStyle w:val="Rodap"/>
      <w:framePr w:w="3211" w:wrap="around" w:vAnchor="text" w:hAnchor="page" w:x="6976" w:y="8"/>
      <w:rPr>
        <w:ins w:id="4" w:author="M P" w:date="2012-08-09T09:23:00Z"/>
        <w:del w:id="5" w:author="freud" w:date="2012-09-29T19:17:00Z"/>
        <w:rStyle w:val="Nmerodepgina"/>
      </w:rPr>
    </w:pPr>
    <w:ins w:id="6" w:author="M P" w:date="2012-08-09T09:23:00Z">
      <w:del w:id="7" w:author="freud" w:date="2012-09-29T19:17:00Z">
        <w:r w:rsidDel="00FE2D4D">
          <w:rPr>
            <w:rStyle w:val="Nmerodepgina"/>
          </w:rPr>
          <w:fldChar w:fldCharType="begin"/>
        </w:r>
        <w:r w:rsidR="004845B1" w:rsidDel="00FE2D4D">
          <w:rPr>
            <w:rStyle w:val="Nmerodepgina"/>
          </w:rPr>
          <w:delInstrText xml:space="preserve">PAGE  </w:delInstrText>
        </w:r>
      </w:del>
    </w:ins>
    <w:del w:id="8" w:author="freud" w:date="2012-09-29T19:17:00Z">
      <w:r w:rsidDel="00FE2D4D">
        <w:rPr>
          <w:rStyle w:val="Nmerodepgina"/>
        </w:rPr>
        <w:fldChar w:fldCharType="separate"/>
      </w:r>
      <w:r w:rsidR="004845B1" w:rsidDel="00FE2D4D">
        <w:rPr>
          <w:rStyle w:val="Nmerodepgina"/>
          <w:noProof/>
        </w:rPr>
        <w:delText>1</w:delText>
      </w:r>
    </w:del>
    <w:ins w:id="9" w:author="M P" w:date="2012-08-09T09:23:00Z">
      <w:del w:id="10" w:author="freud" w:date="2012-09-29T19:17:00Z">
        <w:r w:rsidDel="00FE2D4D">
          <w:rPr>
            <w:rStyle w:val="Nmerodepgina"/>
          </w:rPr>
          <w:fldChar w:fldCharType="end"/>
        </w:r>
      </w:del>
    </w:ins>
  </w:p>
  <w:p w:rsidR="004845B1" w:rsidDel="00FE2D4D" w:rsidRDefault="004845B1">
    <w:pPr>
      <w:pStyle w:val="Rodap"/>
      <w:ind w:right="360"/>
      <w:jc w:val="right"/>
      <w:rPr>
        <w:del w:id="11" w:author="freud" w:date="2012-09-29T19:19:00Z"/>
      </w:rPr>
    </w:pPr>
  </w:p>
  <w:p w:rsidR="004845B1" w:rsidRDefault="004845B1">
    <w:pPr>
      <w:pStyle w:val="Rodap"/>
      <w:ind w:right="360"/>
      <w:jc w:val="right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5995388"/>
      <w:docPartObj>
        <w:docPartGallery w:val="Page Numbers (Bottom of Page)"/>
        <w:docPartUnique/>
      </w:docPartObj>
    </w:sdtPr>
    <w:sdtContent>
      <w:p w:rsidR="004845B1" w:rsidRDefault="002657EA">
        <w:pPr>
          <w:pStyle w:val="Rodap"/>
          <w:jc w:val="right"/>
        </w:pPr>
        <w:fldSimple w:instr=" PAGE   \* MERGEFORMAT ">
          <w:r w:rsidR="000751E6">
            <w:rPr>
              <w:noProof/>
            </w:rPr>
            <w:t>4</w:t>
          </w:r>
        </w:fldSimple>
      </w:p>
    </w:sdtContent>
  </w:sdt>
  <w:p w:rsidR="004845B1" w:rsidRDefault="004845B1">
    <w:pPr>
      <w:pStyle w:val="Rodap"/>
      <w:ind w:right="360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24270" w:rsidRDefault="00724270" w:rsidP="00DE1D33">
      <w:pPr>
        <w:spacing w:after="0" w:line="240" w:lineRule="auto"/>
      </w:pPr>
      <w:r>
        <w:separator/>
      </w:r>
    </w:p>
  </w:footnote>
  <w:footnote w:type="continuationSeparator" w:id="1">
    <w:p w:rsidR="00724270" w:rsidRDefault="00724270" w:rsidP="00DE1D33">
      <w:pPr>
        <w:spacing w:after="0" w:line="240" w:lineRule="auto"/>
      </w:pPr>
      <w:r>
        <w:continuationSeparator/>
      </w:r>
    </w:p>
  </w:footnote>
  <w:footnote w:id="2">
    <w:p w:rsidR="004845B1" w:rsidRPr="00931071" w:rsidRDefault="004845B1" w:rsidP="002B7A97">
      <w:pPr>
        <w:pStyle w:val="Textodenotaderodap"/>
      </w:pPr>
      <w:r>
        <w:rPr>
          <w:rStyle w:val="Refdenotaderodap"/>
        </w:rPr>
        <w:footnoteRef/>
      </w:r>
      <w:r w:rsidRPr="00931071">
        <w:t xml:space="preserve"> do inglês, </w:t>
      </w:r>
      <w:r w:rsidRPr="00931071">
        <w:rPr>
          <w:i/>
        </w:rPr>
        <w:t>dispatching</w:t>
      </w:r>
      <w:r w:rsidRPr="00931071">
        <w:t>.</w:t>
      </w:r>
    </w:p>
  </w:footnote>
  <w:footnote w:id="3">
    <w:p w:rsidR="004845B1" w:rsidRDefault="004845B1" w:rsidP="00AF08FA">
      <w:pPr>
        <w:pStyle w:val="Textodenotaderodap"/>
      </w:pPr>
      <w:r>
        <w:rPr>
          <w:rStyle w:val="Refdenotaderodap"/>
        </w:rPr>
        <w:footnoteRef/>
      </w:r>
      <w:r>
        <w:t xml:space="preserve"> Número de Identificação Pessoal (PIN – </w:t>
      </w:r>
      <w:r w:rsidRPr="00931071">
        <w:rPr>
          <w:i/>
        </w:rPr>
        <w:t>Personal</w:t>
      </w:r>
      <w:r>
        <w:rPr>
          <w:i/>
        </w:rPr>
        <w:t xml:space="preserve"> </w:t>
      </w:r>
      <w:r w:rsidRPr="00931071">
        <w:rPr>
          <w:i/>
        </w:rPr>
        <w:t>Identification</w:t>
      </w:r>
      <w:r>
        <w:rPr>
          <w:i/>
        </w:rPr>
        <w:t xml:space="preserve"> </w:t>
      </w:r>
      <w:r w:rsidRPr="00931071">
        <w:rPr>
          <w:i/>
        </w:rPr>
        <w:t>Number</w:t>
      </w:r>
      <w:r>
        <w:t>)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DB3AE6"/>
    <w:multiLevelType w:val="hybridMultilevel"/>
    <w:tmpl w:val="704208C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A402DC"/>
    <w:multiLevelType w:val="hybridMultilevel"/>
    <w:tmpl w:val="CBB6BE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DB29E2"/>
    <w:multiLevelType w:val="hybridMultilevel"/>
    <w:tmpl w:val="EC4CCB9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FF5E51"/>
    <w:multiLevelType w:val="hybridMultilevel"/>
    <w:tmpl w:val="704208C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C92F0D"/>
    <w:multiLevelType w:val="hybridMultilevel"/>
    <w:tmpl w:val="8A984A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85C641B"/>
    <w:multiLevelType w:val="hybridMultilevel"/>
    <w:tmpl w:val="7B40DEF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E277D6"/>
    <w:multiLevelType w:val="hybridMultilevel"/>
    <w:tmpl w:val="7B40DEF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4BB78F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480B0D8F"/>
    <w:multiLevelType w:val="hybridMultilevel"/>
    <w:tmpl w:val="704208C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A8B6AA1"/>
    <w:multiLevelType w:val="hybridMultilevel"/>
    <w:tmpl w:val="EE946B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5635662"/>
    <w:multiLevelType w:val="hybridMultilevel"/>
    <w:tmpl w:val="7BFAAA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5FF43C5"/>
    <w:multiLevelType w:val="multilevel"/>
    <w:tmpl w:val="4DE83F7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>
    <w:nsid w:val="6C6124B8"/>
    <w:multiLevelType w:val="hybridMultilevel"/>
    <w:tmpl w:val="A6CEDC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E2679A2"/>
    <w:multiLevelType w:val="hybridMultilevel"/>
    <w:tmpl w:val="424851C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734C7D68"/>
    <w:multiLevelType w:val="multilevel"/>
    <w:tmpl w:val="4DE83F7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5">
    <w:nsid w:val="778C1719"/>
    <w:multiLevelType w:val="hybridMultilevel"/>
    <w:tmpl w:val="A11C4A9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2"/>
  </w:num>
  <w:num w:numId="3">
    <w:abstractNumId w:val="0"/>
  </w:num>
  <w:num w:numId="4">
    <w:abstractNumId w:val="9"/>
  </w:num>
  <w:num w:numId="5">
    <w:abstractNumId w:val="3"/>
  </w:num>
  <w:num w:numId="6">
    <w:abstractNumId w:val="8"/>
  </w:num>
  <w:num w:numId="7">
    <w:abstractNumId w:val="14"/>
  </w:num>
  <w:num w:numId="8">
    <w:abstractNumId w:val="11"/>
  </w:num>
  <w:num w:numId="9">
    <w:abstractNumId w:val="7"/>
  </w:num>
  <w:num w:numId="10">
    <w:abstractNumId w:val="10"/>
  </w:num>
  <w:num w:numId="11">
    <w:abstractNumId w:val="2"/>
  </w:num>
  <w:num w:numId="12">
    <w:abstractNumId w:val="1"/>
  </w:num>
  <w:num w:numId="13">
    <w:abstractNumId w:val="5"/>
  </w:num>
  <w:num w:numId="14">
    <w:abstractNumId w:val="4"/>
  </w:num>
  <w:num w:numId="15">
    <w:abstractNumId w:val="15"/>
  </w:num>
  <w:num w:numId="16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21AE9"/>
    <w:rsid w:val="00000239"/>
    <w:rsid w:val="0000264B"/>
    <w:rsid w:val="00004A6B"/>
    <w:rsid w:val="00005068"/>
    <w:rsid w:val="00007523"/>
    <w:rsid w:val="00007694"/>
    <w:rsid w:val="00010F19"/>
    <w:rsid w:val="00011500"/>
    <w:rsid w:val="00012385"/>
    <w:rsid w:val="0001367C"/>
    <w:rsid w:val="000138A5"/>
    <w:rsid w:val="00015ABD"/>
    <w:rsid w:val="00020F78"/>
    <w:rsid w:val="00022EF3"/>
    <w:rsid w:val="00024351"/>
    <w:rsid w:val="00026FDE"/>
    <w:rsid w:val="000377FA"/>
    <w:rsid w:val="0004105E"/>
    <w:rsid w:val="00041280"/>
    <w:rsid w:val="00041C4A"/>
    <w:rsid w:val="00042326"/>
    <w:rsid w:val="00045067"/>
    <w:rsid w:val="000451A4"/>
    <w:rsid w:val="00045912"/>
    <w:rsid w:val="0005092C"/>
    <w:rsid w:val="00051E67"/>
    <w:rsid w:val="000525D4"/>
    <w:rsid w:val="0005604C"/>
    <w:rsid w:val="00056B7B"/>
    <w:rsid w:val="00062007"/>
    <w:rsid w:val="00062DD0"/>
    <w:rsid w:val="00062FF9"/>
    <w:rsid w:val="0006509D"/>
    <w:rsid w:val="00065E72"/>
    <w:rsid w:val="000664F8"/>
    <w:rsid w:val="0007039F"/>
    <w:rsid w:val="000720F6"/>
    <w:rsid w:val="00073292"/>
    <w:rsid w:val="00073BED"/>
    <w:rsid w:val="000751E6"/>
    <w:rsid w:val="00077C2A"/>
    <w:rsid w:val="00081774"/>
    <w:rsid w:val="00082B22"/>
    <w:rsid w:val="00084164"/>
    <w:rsid w:val="00084A04"/>
    <w:rsid w:val="00090919"/>
    <w:rsid w:val="000909E6"/>
    <w:rsid w:val="00091014"/>
    <w:rsid w:val="0009295C"/>
    <w:rsid w:val="00092AD1"/>
    <w:rsid w:val="00092D98"/>
    <w:rsid w:val="000958E8"/>
    <w:rsid w:val="000973CE"/>
    <w:rsid w:val="000975CE"/>
    <w:rsid w:val="000A11CF"/>
    <w:rsid w:val="000A1C95"/>
    <w:rsid w:val="000A39A9"/>
    <w:rsid w:val="000A5FED"/>
    <w:rsid w:val="000B1032"/>
    <w:rsid w:val="000B42D5"/>
    <w:rsid w:val="000B430F"/>
    <w:rsid w:val="000B4A85"/>
    <w:rsid w:val="000B5118"/>
    <w:rsid w:val="000B5C71"/>
    <w:rsid w:val="000B64E5"/>
    <w:rsid w:val="000C3E91"/>
    <w:rsid w:val="000C4F14"/>
    <w:rsid w:val="000C6893"/>
    <w:rsid w:val="000D10D4"/>
    <w:rsid w:val="000D13D2"/>
    <w:rsid w:val="000D15BE"/>
    <w:rsid w:val="000D212F"/>
    <w:rsid w:val="000D4436"/>
    <w:rsid w:val="000D608E"/>
    <w:rsid w:val="000D61A2"/>
    <w:rsid w:val="000E0CA9"/>
    <w:rsid w:val="000E28B9"/>
    <w:rsid w:val="000E2F53"/>
    <w:rsid w:val="000E36CC"/>
    <w:rsid w:val="000E3907"/>
    <w:rsid w:val="000E3B33"/>
    <w:rsid w:val="000E708C"/>
    <w:rsid w:val="000E733D"/>
    <w:rsid w:val="000E7567"/>
    <w:rsid w:val="000E768B"/>
    <w:rsid w:val="000E7969"/>
    <w:rsid w:val="000F0CCE"/>
    <w:rsid w:val="000F2017"/>
    <w:rsid w:val="000F5D6B"/>
    <w:rsid w:val="000F6533"/>
    <w:rsid w:val="00105631"/>
    <w:rsid w:val="00105FDC"/>
    <w:rsid w:val="001102BC"/>
    <w:rsid w:val="00110342"/>
    <w:rsid w:val="00112635"/>
    <w:rsid w:val="001135D1"/>
    <w:rsid w:val="00113AC9"/>
    <w:rsid w:val="00121874"/>
    <w:rsid w:val="00121FB3"/>
    <w:rsid w:val="0012262B"/>
    <w:rsid w:val="0012463A"/>
    <w:rsid w:val="00125A22"/>
    <w:rsid w:val="001262F5"/>
    <w:rsid w:val="00126CEE"/>
    <w:rsid w:val="00127B71"/>
    <w:rsid w:val="00130FCA"/>
    <w:rsid w:val="00134DAA"/>
    <w:rsid w:val="00136A93"/>
    <w:rsid w:val="00141323"/>
    <w:rsid w:val="00144140"/>
    <w:rsid w:val="00144230"/>
    <w:rsid w:val="00144779"/>
    <w:rsid w:val="00144CDB"/>
    <w:rsid w:val="00145D57"/>
    <w:rsid w:val="001520D0"/>
    <w:rsid w:val="0015280D"/>
    <w:rsid w:val="00152985"/>
    <w:rsid w:val="00153884"/>
    <w:rsid w:val="00154467"/>
    <w:rsid w:val="00154AE6"/>
    <w:rsid w:val="0015672C"/>
    <w:rsid w:val="001572D7"/>
    <w:rsid w:val="001575B6"/>
    <w:rsid w:val="00160187"/>
    <w:rsid w:val="00162F25"/>
    <w:rsid w:val="00165A4C"/>
    <w:rsid w:val="00165BE0"/>
    <w:rsid w:val="0016722F"/>
    <w:rsid w:val="00171031"/>
    <w:rsid w:val="00171C23"/>
    <w:rsid w:val="0017237D"/>
    <w:rsid w:val="00173979"/>
    <w:rsid w:val="0017743F"/>
    <w:rsid w:val="0017791B"/>
    <w:rsid w:val="001805D3"/>
    <w:rsid w:val="00182CFF"/>
    <w:rsid w:val="00183BA9"/>
    <w:rsid w:val="00185360"/>
    <w:rsid w:val="0019358C"/>
    <w:rsid w:val="001944EB"/>
    <w:rsid w:val="0019708F"/>
    <w:rsid w:val="00197C43"/>
    <w:rsid w:val="001A1965"/>
    <w:rsid w:val="001A2667"/>
    <w:rsid w:val="001A43B3"/>
    <w:rsid w:val="001A5C17"/>
    <w:rsid w:val="001A739C"/>
    <w:rsid w:val="001A75F1"/>
    <w:rsid w:val="001B2587"/>
    <w:rsid w:val="001B589C"/>
    <w:rsid w:val="001C01E8"/>
    <w:rsid w:val="001C2D3C"/>
    <w:rsid w:val="001C4EF8"/>
    <w:rsid w:val="001C5B4A"/>
    <w:rsid w:val="001C6B35"/>
    <w:rsid w:val="001C6E07"/>
    <w:rsid w:val="001C7520"/>
    <w:rsid w:val="001C7ADA"/>
    <w:rsid w:val="001D13B8"/>
    <w:rsid w:val="001D6AEB"/>
    <w:rsid w:val="001D783B"/>
    <w:rsid w:val="001E1A3E"/>
    <w:rsid w:val="001E30FC"/>
    <w:rsid w:val="001E4A00"/>
    <w:rsid w:val="001E6351"/>
    <w:rsid w:val="001F0812"/>
    <w:rsid w:val="001F2385"/>
    <w:rsid w:val="001F3571"/>
    <w:rsid w:val="001F58F2"/>
    <w:rsid w:val="001F74D8"/>
    <w:rsid w:val="001F78E9"/>
    <w:rsid w:val="00200AAA"/>
    <w:rsid w:val="00201628"/>
    <w:rsid w:val="00201657"/>
    <w:rsid w:val="00201FFE"/>
    <w:rsid w:val="002030A4"/>
    <w:rsid w:val="0020312F"/>
    <w:rsid w:val="00207983"/>
    <w:rsid w:val="002143C5"/>
    <w:rsid w:val="0021551E"/>
    <w:rsid w:val="00216DD7"/>
    <w:rsid w:val="00221A61"/>
    <w:rsid w:val="002220A8"/>
    <w:rsid w:val="00225820"/>
    <w:rsid w:val="002306F9"/>
    <w:rsid w:val="00231CF8"/>
    <w:rsid w:val="00232406"/>
    <w:rsid w:val="00233C78"/>
    <w:rsid w:val="00234B94"/>
    <w:rsid w:val="00234BBB"/>
    <w:rsid w:val="002415C7"/>
    <w:rsid w:val="00242568"/>
    <w:rsid w:val="0024605D"/>
    <w:rsid w:val="0025022E"/>
    <w:rsid w:val="00262767"/>
    <w:rsid w:val="00262B1B"/>
    <w:rsid w:val="00262B4D"/>
    <w:rsid w:val="00263A27"/>
    <w:rsid w:val="00264C50"/>
    <w:rsid w:val="002655D3"/>
    <w:rsid w:val="002657EA"/>
    <w:rsid w:val="0026610A"/>
    <w:rsid w:val="002713EC"/>
    <w:rsid w:val="0027141B"/>
    <w:rsid w:val="00272D0D"/>
    <w:rsid w:val="002744F4"/>
    <w:rsid w:val="00282DFE"/>
    <w:rsid w:val="002849CB"/>
    <w:rsid w:val="002912A8"/>
    <w:rsid w:val="00292264"/>
    <w:rsid w:val="002933EE"/>
    <w:rsid w:val="0029458D"/>
    <w:rsid w:val="002A1F4E"/>
    <w:rsid w:val="002A21DD"/>
    <w:rsid w:val="002A2950"/>
    <w:rsid w:val="002A4B3A"/>
    <w:rsid w:val="002A575A"/>
    <w:rsid w:val="002A72E9"/>
    <w:rsid w:val="002A7A4D"/>
    <w:rsid w:val="002B307A"/>
    <w:rsid w:val="002B7A97"/>
    <w:rsid w:val="002C00CD"/>
    <w:rsid w:val="002C13EC"/>
    <w:rsid w:val="002C4AE4"/>
    <w:rsid w:val="002C70CA"/>
    <w:rsid w:val="002D00BB"/>
    <w:rsid w:val="002D0838"/>
    <w:rsid w:val="002D257F"/>
    <w:rsid w:val="002D2AFE"/>
    <w:rsid w:val="002D31C5"/>
    <w:rsid w:val="002D416E"/>
    <w:rsid w:val="002D53B1"/>
    <w:rsid w:val="002E21CE"/>
    <w:rsid w:val="002E5987"/>
    <w:rsid w:val="002E5C8E"/>
    <w:rsid w:val="002E6B13"/>
    <w:rsid w:val="002F07B1"/>
    <w:rsid w:val="002F440D"/>
    <w:rsid w:val="002F4425"/>
    <w:rsid w:val="002F5169"/>
    <w:rsid w:val="002F6777"/>
    <w:rsid w:val="003002B1"/>
    <w:rsid w:val="003007E6"/>
    <w:rsid w:val="00302335"/>
    <w:rsid w:val="00302F4A"/>
    <w:rsid w:val="00305A1F"/>
    <w:rsid w:val="00306857"/>
    <w:rsid w:val="00307871"/>
    <w:rsid w:val="00311DD3"/>
    <w:rsid w:val="00312295"/>
    <w:rsid w:val="00320DDF"/>
    <w:rsid w:val="003211DB"/>
    <w:rsid w:val="003213E2"/>
    <w:rsid w:val="00321AE9"/>
    <w:rsid w:val="0032513F"/>
    <w:rsid w:val="00326FE2"/>
    <w:rsid w:val="00330E1A"/>
    <w:rsid w:val="00331C4F"/>
    <w:rsid w:val="00333914"/>
    <w:rsid w:val="00336471"/>
    <w:rsid w:val="00336949"/>
    <w:rsid w:val="00337930"/>
    <w:rsid w:val="00337DEE"/>
    <w:rsid w:val="00337E63"/>
    <w:rsid w:val="00344120"/>
    <w:rsid w:val="003461B0"/>
    <w:rsid w:val="00347FEB"/>
    <w:rsid w:val="00351A1E"/>
    <w:rsid w:val="00352AC1"/>
    <w:rsid w:val="00354B29"/>
    <w:rsid w:val="00363411"/>
    <w:rsid w:val="00363B29"/>
    <w:rsid w:val="0036643A"/>
    <w:rsid w:val="003666EC"/>
    <w:rsid w:val="00367291"/>
    <w:rsid w:val="00370CBB"/>
    <w:rsid w:val="003715CA"/>
    <w:rsid w:val="0037444A"/>
    <w:rsid w:val="003752BF"/>
    <w:rsid w:val="00375BB2"/>
    <w:rsid w:val="00375C92"/>
    <w:rsid w:val="00381CEE"/>
    <w:rsid w:val="00382A21"/>
    <w:rsid w:val="00383200"/>
    <w:rsid w:val="00383B49"/>
    <w:rsid w:val="00383D17"/>
    <w:rsid w:val="00386C8E"/>
    <w:rsid w:val="003925C0"/>
    <w:rsid w:val="00393F09"/>
    <w:rsid w:val="00394464"/>
    <w:rsid w:val="003A1EAD"/>
    <w:rsid w:val="003A26EB"/>
    <w:rsid w:val="003A2DC7"/>
    <w:rsid w:val="003A6AB2"/>
    <w:rsid w:val="003A7749"/>
    <w:rsid w:val="003B005B"/>
    <w:rsid w:val="003B01E7"/>
    <w:rsid w:val="003B22FB"/>
    <w:rsid w:val="003B3C0A"/>
    <w:rsid w:val="003B3CD3"/>
    <w:rsid w:val="003B456D"/>
    <w:rsid w:val="003B7CD6"/>
    <w:rsid w:val="003C0239"/>
    <w:rsid w:val="003C07FC"/>
    <w:rsid w:val="003C185C"/>
    <w:rsid w:val="003C36B8"/>
    <w:rsid w:val="003C3AEB"/>
    <w:rsid w:val="003C4714"/>
    <w:rsid w:val="003C622F"/>
    <w:rsid w:val="003C69E5"/>
    <w:rsid w:val="003C6DB6"/>
    <w:rsid w:val="003D09ED"/>
    <w:rsid w:val="003D248E"/>
    <w:rsid w:val="003D38F4"/>
    <w:rsid w:val="003D6742"/>
    <w:rsid w:val="003D7396"/>
    <w:rsid w:val="003D7CF2"/>
    <w:rsid w:val="003E11B1"/>
    <w:rsid w:val="003E1F4C"/>
    <w:rsid w:val="003E6AD3"/>
    <w:rsid w:val="003F040D"/>
    <w:rsid w:val="003F06AF"/>
    <w:rsid w:val="003F07CB"/>
    <w:rsid w:val="003F1285"/>
    <w:rsid w:val="003F170E"/>
    <w:rsid w:val="003F26DE"/>
    <w:rsid w:val="003F6424"/>
    <w:rsid w:val="003F6CF1"/>
    <w:rsid w:val="003F74EC"/>
    <w:rsid w:val="00400CF4"/>
    <w:rsid w:val="00403DF3"/>
    <w:rsid w:val="004078D6"/>
    <w:rsid w:val="004117D6"/>
    <w:rsid w:val="00413302"/>
    <w:rsid w:val="00414D3E"/>
    <w:rsid w:val="00415B8E"/>
    <w:rsid w:val="004163F8"/>
    <w:rsid w:val="0042079E"/>
    <w:rsid w:val="00420992"/>
    <w:rsid w:val="00422BE6"/>
    <w:rsid w:val="0042351B"/>
    <w:rsid w:val="00424D66"/>
    <w:rsid w:val="00425372"/>
    <w:rsid w:val="00425B44"/>
    <w:rsid w:val="00427694"/>
    <w:rsid w:val="00431A59"/>
    <w:rsid w:val="00434888"/>
    <w:rsid w:val="00437650"/>
    <w:rsid w:val="00441075"/>
    <w:rsid w:val="00446C30"/>
    <w:rsid w:val="00447E84"/>
    <w:rsid w:val="00452105"/>
    <w:rsid w:val="004529E0"/>
    <w:rsid w:val="00456C65"/>
    <w:rsid w:val="00456D7F"/>
    <w:rsid w:val="0046140F"/>
    <w:rsid w:val="00461477"/>
    <w:rsid w:val="004635E7"/>
    <w:rsid w:val="00463683"/>
    <w:rsid w:val="00463CEE"/>
    <w:rsid w:val="0046579E"/>
    <w:rsid w:val="00466BFC"/>
    <w:rsid w:val="004711AE"/>
    <w:rsid w:val="00472B1D"/>
    <w:rsid w:val="00472F37"/>
    <w:rsid w:val="00473F9B"/>
    <w:rsid w:val="004745FB"/>
    <w:rsid w:val="00475282"/>
    <w:rsid w:val="00477B52"/>
    <w:rsid w:val="0048220C"/>
    <w:rsid w:val="004841AC"/>
    <w:rsid w:val="004845B1"/>
    <w:rsid w:val="00485D89"/>
    <w:rsid w:val="00485E45"/>
    <w:rsid w:val="0048728B"/>
    <w:rsid w:val="00487D93"/>
    <w:rsid w:val="004925BC"/>
    <w:rsid w:val="0049418B"/>
    <w:rsid w:val="00495517"/>
    <w:rsid w:val="004955D3"/>
    <w:rsid w:val="004A1E87"/>
    <w:rsid w:val="004A2F80"/>
    <w:rsid w:val="004A30C8"/>
    <w:rsid w:val="004A7F9A"/>
    <w:rsid w:val="004B0C1F"/>
    <w:rsid w:val="004B22C7"/>
    <w:rsid w:val="004B2823"/>
    <w:rsid w:val="004B2921"/>
    <w:rsid w:val="004B3441"/>
    <w:rsid w:val="004B4684"/>
    <w:rsid w:val="004B4A61"/>
    <w:rsid w:val="004B4D16"/>
    <w:rsid w:val="004B5B60"/>
    <w:rsid w:val="004B5D03"/>
    <w:rsid w:val="004B60DE"/>
    <w:rsid w:val="004B70F1"/>
    <w:rsid w:val="004C2011"/>
    <w:rsid w:val="004C4115"/>
    <w:rsid w:val="004C4DD6"/>
    <w:rsid w:val="004D00D3"/>
    <w:rsid w:val="004D053E"/>
    <w:rsid w:val="004D067B"/>
    <w:rsid w:val="004D09A0"/>
    <w:rsid w:val="004D5369"/>
    <w:rsid w:val="004D56E5"/>
    <w:rsid w:val="004E0746"/>
    <w:rsid w:val="004E20BF"/>
    <w:rsid w:val="004F345E"/>
    <w:rsid w:val="004F5D31"/>
    <w:rsid w:val="00500276"/>
    <w:rsid w:val="00500525"/>
    <w:rsid w:val="00500C8C"/>
    <w:rsid w:val="00503F29"/>
    <w:rsid w:val="0050439D"/>
    <w:rsid w:val="00504469"/>
    <w:rsid w:val="005049D4"/>
    <w:rsid w:val="00506C73"/>
    <w:rsid w:val="005108D2"/>
    <w:rsid w:val="00510AD0"/>
    <w:rsid w:val="00515877"/>
    <w:rsid w:val="00516797"/>
    <w:rsid w:val="00516FD6"/>
    <w:rsid w:val="005228E1"/>
    <w:rsid w:val="00524075"/>
    <w:rsid w:val="00524144"/>
    <w:rsid w:val="00524FBA"/>
    <w:rsid w:val="0053013F"/>
    <w:rsid w:val="00531647"/>
    <w:rsid w:val="00531871"/>
    <w:rsid w:val="00532C47"/>
    <w:rsid w:val="00533C63"/>
    <w:rsid w:val="00534742"/>
    <w:rsid w:val="00536B56"/>
    <w:rsid w:val="0053710E"/>
    <w:rsid w:val="00537821"/>
    <w:rsid w:val="00540DE4"/>
    <w:rsid w:val="005462B2"/>
    <w:rsid w:val="0055169C"/>
    <w:rsid w:val="00557FAD"/>
    <w:rsid w:val="00560A15"/>
    <w:rsid w:val="00566BF7"/>
    <w:rsid w:val="00566C1E"/>
    <w:rsid w:val="0056798C"/>
    <w:rsid w:val="005738E0"/>
    <w:rsid w:val="00574EFE"/>
    <w:rsid w:val="00575067"/>
    <w:rsid w:val="005816A7"/>
    <w:rsid w:val="00583559"/>
    <w:rsid w:val="00586AC2"/>
    <w:rsid w:val="00587A01"/>
    <w:rsid w:val="00587DBE"/>
    <w:rsid w:val="00587EA3"/>
    <w:rsid w:val="005907EC"/>
    <w:rsid w:val="005911B7"/>
    <w:rsid w:val="005931B2"/>
    <w:rsid w:val="00593AF5"/>
    <w:rsid w:val="005970CA"/>
    <w:rsid w:val="005A331F"/>
    <w:rsid w:val="005A3351"/>
    <w:rsid w:val="005A53D2"/>
    <w:rsid w:val="005A5620"/>
    <w:rsid w:val="005B1327"/>
    <w:rsid w:val="005B15EE"/>
    <w:rsid w:val="005B4F24"/>
    <w:rsid w:val="005B5E1E"/>
    <w:rsid w:val="005B656F"/>
    <w:rsid w:val="005B6BE0"/>
    <w:rsid w:val="005C0522"/>
    <w:rsid w:val="005C191F"/>
    <w:rsid w:val="005C78B4"/>
    <w:rsid w:val="005C7E12"/>
    <w:rsid w:val="005D0772"/>
    <w:rsid w:val="005D0F45"/>
    <w:rsid w:val="005D11AE"/>
    <w:rsid w:val="005D171F"/>
    <w:rsid w:val="005D60FB"/>
    <w:rsid w:val="005D622E"/>
    <w:rsid w:val="005D7739"/>
    <w:rsid w:val="005D7FA0"/>
    <w:rsid w:val="005E1275"/>
    <w:rsid w:val="005E17CB"/>
    <w:rsid w:val="005E17F9"/>
    <w:rsid w:val="005E1D00"/>
    <w:rsid w:val="005E2467"/>
    <w:rsid w:val="005E3241"/>
    <w:rsid w:val="005E3D02"/>
    <w:rsid w:val="005E532F"/>
    <w:rsid w:val="005E799A"/>
    <w:rsid w:val="005F0BBA"/>
    <w:rsid w:val="005F2DF7"/>
    <w:rsid w:val="005F57CC"/>
    <w:rsid w:val="005F72FC"/>
    <w:rsid w:val="005F79AB"/>
    <w:rsid w:val="00600B9F"/>
    <w:rsid w:val="00601847"/>
    <w:rsid w:val="0060295B"/>
    <w:rsid w:val="006113C2"/>
    <w:rsid w:val="00612B09"/>
    <w:rsid w:val="006155AF"/>
    <w:rsid w:val="00620FCC"/>
    <w:rsid w:val="006222EE"/>
    <w:rsid w:val="00622BD6"/>
    <w:rsid w:val="006322D9"/>
    <w:rsid w:val="006335BD"/>
    <w:rsid w:val="0063422C"/>
    <w:rsid w:val="00634729"/>
    <w:rsid w:val="00635CE7"/>
    <w:rsid w:val="00636B96"/>
    <w:rsid w:val="00640186"/>
    <w:rsid w:val="0064152A"/>
    <w:rsid w:val="00644871"/>
    <w:rsid w:val="00645931"/>
    <w:rsid w:val="006544E3"/>
    <w:rsid w:val="00654E1C"/>
    <w:rsid w:val="0065635C"/>
    <w:rsid w:val="00656E78"/>
    <w:rsid w:val="00664F25"/>
    <w:rsid w:val="006666CD"/>
    <w:rsid w:val="00672CC6"/>
    <w:rsid w:val="00676AAA"/>
    <w:rsid w:val="00680320"/>
    <w:rsid w:val="006819C7"/>
    <w:rsid w:val="00684EEA"/>
    <w:rsid w:val="00685D5A"/>
    <w:rsid w:val="006878BC"/>
    <w:rsid w:val="00691C95"/>
    <w:rsid w:val="00692098"/>
    <w:rsid w:val="00694577"/>
    <w:rsid w:val="00695AD1"/>
    <w:rsid w:val="006A0757"/>
    <w:rsid w:val="006A1D7D"/>
    <w:rsid w:val="006A262A"/>
    <w:rsid w:val="006A2E05"/>
    <w:rsid w:val="006A335C"/>
    <w:rsid w:val="006A449E"/>
    <w:rsid w:val="006A48C3"/>
    <w:rsid w:val="006A7DA8"/>
    <w:rsid w:val="006A7E68"/>
    <w:rsid w:val="006A7F31"/>
    <w:rsid w:val="006B0690"/>
    <w:rsid w:val="006B2508"/>
    <w:rsid w:val="006B38C7"/>
    <w:rsid w:val="006B3DBA"/>
    <w:rsid w:val="006B6D6B"/>
    <w:rsid w:val="006B7112"/>
    <w:rsid w:val="006C1038"/>
    <w:rsid w:val="006C2094"/>
    <w:rsid w:val="006C224F"/>
    <w:rsid w:val="006C2831"/>
    <w:rsid w:val="006C35A7"/>
    <w:rsid w:val="006C4631"/>
    <w:rsid w:val="006C487E"/>
    <w:rsid w:val="006C55C6"/>
    <w:rsid w:val="006C5900"/>
    <w:rsid w:val="006D0939"/>
    <w:rsid w:val="006D5622"/>
    <w:rsid w:val="006D579B"/>
    <w:rsid w:val="006E00D7"/>
    <w:rsid w:val="006E6547"/>
    <w:rsid w:val="006E713C"/>
    <w:rsid w:val="006F1859"/>
    <w:rsid w:val="006F2D00"/>
    <w:rsid w:val="006F4C02"/>
    <w:rsid w:val="006F4F99"/>
    <w:rsid w:val="006F75EA"/>
    <w:rsid w:val="00700F76"/>
    <w:rsid w:val="007014DD"/>
    <w:rsid w:val="00714648"/>
    <w:rsid w:val="00715885"/>
    <w:rsid w:val="00715AD5"/>
    <w:rsid w:val="007177DC"/>
    <w:rsid w:val="00720682"/>
    <w:rsid w:val="00721131"/>
    <w:rsid w:val="00724270"/>
    <w:rsid w:val="007260CC"/>
    <w:rsid w:val="007264C7"/>
    <w:rsid w:val="00727CBB"/>
    <w:rsid w:val="0073131E"/>
    <w:rsid w:val="007313F4"/>
    <w:rsid w:val="0073227D"/>
    <w:rsid w:val="00734395"/>
    <w:rsid w:val="007410E3"/>
    <w:rsid w:val="00741434"/>
    <w:rsid w:val="00742E94"/>
    <w:rsid w:val="00745105"/>
    <w:rsid w:val="0074521B"/>
    <w:rsid w:val="00751816"/>
    <w:rsid w:val="0075469E"/>
    <w:rsid w:val="00754FBA"/>
    <w:rsid w:val="0075768A"/>
    <w:rsid w:val="007602A5"/>
    <w:rsid w:val="00761690"/>
    <w:rsid w:val="00761F24"/>
    <w:rsid w:val="00766494"/>
    <w:rsid w:val="00774E7E"/>
    <w:rsid w:val="00775580"/>
    <w:rsid w:val="0077559B"/>
    <w:rsid w:val="007755D0"/>
    <w:rsid w:val="00775FEF"/>
    <w:rsid w:val="00777886"/>
    <w:rsid w:val="00777B83"/>
    <w:rsid w:val="00777BAA"/>
    <w:rsid w:val="00781B1F"/>
    <w:rsid w:val="00783413"/>
    <w:rsid w:val="00790CB6"/>
    <w:rsid w:val="007916EF"/>
    <w:rsid w:val="007920F8"/>
    <w:rsid w:val="00792C93"/>
    <w:rsid w:val="00793466"/>
    <w:rsid w:val="007952E5"/>
    <w:rsid w:val="00796A21"/>
    <w:rsid w:val="0079700B"/>
    <w:rsid w:val="00797DF9"/>
    <w:rsid w:val="007B216A"/>
    <w:rsid w:val="007B3F6E"/>
    <w:rsid w:val="007B4B3D"/>
    <w:rsid w:val="007B61E1"/>
    <w:rsid w:val="007B7461"/>
    <w:rsid w:val="007C422F"/>
    <w:rsid w:val="007C6AAB"/>
    <w:rsid w:val="007C72F1"/>
    <w:rsid w:val="007C7C1C"/>
    <w:rsid w:val="007D150A"/>
    <w:rsid w:val="007D167E"/>
    <w:rsid w:val="007D174A"/>
    <w:rsid w:val="007D2AB2"/>
    <w:rsid w:val="007D3082"/>
    <w:rsid w:val="007D33BD"/>
    <w:rsid w:val="007D4294"/>
    <w:rsid w:val="007D50C2"/>
    <w:rsid w:val="007D5409"/>
    <w:rsid w:val="007D690A"/>
    <w:rsid w:val="007E0549"/>
    <w:rsid w:val="007E072D"/>
    <w:rsid w:val="007E1217"/>
    <w:rsid w:val="007E15E3"/>
    <w:rsid w:val="007E1DB3"/>
    <w:rsid w:val="007E64EF"/>
    <w:rsid w:val="007E65F1"/>
    <w:rsid w:val="007E74A4"/>
    <w:rsid w:val="007E7F2C"/>
    <w:rsid w:val="007F1227"/>
    <w:rsid w:val="007F1519"/>
    <w:rsid w:val="007F4426"/>
    <w:rsid w:val="007F64B5"/>
    <w:rsid w:val="007F6A4B"/>
    <w:rsid w:val="00801EBC"/>
    <w:rsid w:val="00803747"/>
    <w:rsid w:val="00810273"/>
    <w:rsid w:val="00815262"/>
    <w:rsid w:val="00816B28"/>
    <w:rsid w:val="00816DA3"/>
    <w:rsid w:val="00816EA2"/>
    <w:rsid w:val="00817298"/>
    <w:rsid w:val="008206FD"/>
    <w:rsid w:val="008227C4"/>
    <w:rsid w:val="00822995"/>
    <w:rsid w:val="00822B2C"/>
    <w:rsid w:val="00823813"/>
    <w:rsid w:val="008257C7"/>
    <w:rsid w:val="008274C6"/>
    <w:rsid w:val="0083074A"/>
    <w:rsid w:val="00831932"/>
    <w:rsid w:val="008326C6"/>
    <w:rsid w:val="00835954"/>
    <w:rsid w:val="00835AE0"/>
    <w:rsid w:val="00836BC0"/>
    <w:rsid w:val="00837469"/>
    <w:rsid w:val="00837BA6"/>
    <w:rsid w:val="00837CE5"/>
    <w:rsid w:val="00840436"/>
    <w:rsid w:val="00841317"/>
    <w:rsid w:val="008442E6"/>
    <w:rsid w:val="008444C7"/>
    <w:rsid w:val="008460A2"/>
    <w:rsid w:val="00846A4A"/>
    <w:rsid w:val="008477AA"/>
    <w:rsid w:val="00851A3C"/>
    <w:rsid w:val="00853281"/>
    <w:rsid w:val="00853B98"/>
    <w:rsid w:val="00853DFF"/>
    <w:rsid w:val="008543DD"/>
    <w:rsid w:val="00855778"/>
    <w:rsid w:val="008558AD"/>
    <w:rsid w:val="00856DBB"/>
    <w:rsid w:val="00860726"/>
    <w:rsid w:val="00862197"/>
    <w:rsid w:val="00862199"/>
    <w:rsid w:val="008624CB"/>
    <w:rsid w:val="00862E61"/>
    <w:rsid w:val="008654FC"/>
    <w:rsid w:val="00865C35"/>
    <w:rsid w:val="00866CB5"/>
    <w:rsid w:val="008710EC"/>
    <w:rsid w:val="0087277B"/>
    <w:rsid w:val="00873158"/>
    <w:rsid w:val="00877863"/>
    <w:rsid w:val="00877E10"/>
    <w:rsid w:val="008809C4"/>
    <w:rsid w:val="00881918"/>
    <w:rsid w:val="00881B84"/>
    <w:rsid w:val="00890035"/>
    <w:rsid w:val="00895657"/>
    <w:rsid w:val="0089678E"/>
    <w:rsid w:val="00897600"/>
    <w:rsid w:val="008A05EA"/>
    <w:rsid w:val="008A0B58"/>
    <w:rsid w:val="008A417F"/>
    <w:rsid w:val="008A48CB"/>
    <w:rsid w:val="008A7B27"/>
    <w:rsid w:val="008B0420"/>
    <w:rsid w:val="008B72B4"/>
    <w:rsid w:val="008B7318"/>
    <w:rsid w:val="008C198F"/>
    <w:rsid w:val="008C2A36"/>
    <w:rsid w:val="008C39CC"/>
    <w:rsid w:val="008C59C6"/>
    <w:rsid w:val="008D10B3"/>
    <w:rsid w:val="008D373B"/>
    <w:rsid w:val="008D3869"/>
    <w:rsid w:val="008D3CCC"/>
    <w:rsid w:val="008D4D8D"/>
    <w:rsid w:val="008D5BAB"/>
    <w:rsid w:val="008D6CF4"/>
    <w:rsid w:val="008E032F"/>
    <w:rsid w:val="008E0EFA"/>
    <w:rsid w:val="008E1A05"/>
    <w:rsid w:val="008F05B6"/>
    <w:rsid w:val="008F2355"/>
    <w:rsid w:val="008F4301"/>
    <w:rsid w:val="008F46B6"/>
    <w:rsid w:val="008F4D5B"/>
    <w:rsid w:val="008F4FAE"/>
    <w:rsid w:val="00901551"/>
    <w:rsid w:val="00901F68"/>
    <w:rsid w:val="0090268A"/>
    <w:rsid w:val="00902945"/>
    <w:rsid w:val="00904593"/>
    <w:rsid w:val="00907DAD"/>
    <w:rsid w:val="00912A9D"/>
    <w:rsid w:val="009133BE"/>
    <w:rsid w:val="00914492"/>
    <w:rsid w:val="0091631B"/>
    <w:rsid w:val="00916410"/>
    <w:rsid w:val="00920B46"/>
    <w:rsid w:val="0092127B"/>
    <w:rsid w:val="00921323"/>
    <w:rsid w:val="009225AB"/>
    <w:rsid w:val="00924526"/>
    <w:rsid w:val="00925F74"/>
    <w:rsid w:val="00936576"/>
    <w:rsid w:val="0093733B"/>
    <w:rsid w:val="009377D7"/>
    <w:rsid w:val="00941419"/>
    <w:rsid w:val="00941464"/>
    <w:rsid w:val="0094272F"/>
    <w:rsid w:val="00943C5C"/>
    <w:rsid w:val="00947160"/>
    <w:rsid w:val="00951461"/>
    <w:rsid w:val="00961A9A"/>
    <w:rsid w:val="0096341F"/>
    <w:rsid w:val="0096438E"/>
    <w:rsid w:val="00966B00"/>
    <w:rsid w:val="00973790"/>
    <w:rsid w:val="00975133"/>
    <w:rsid w:val="009758AB"/>
    <w:rsid w:val="00976300"/>
    <w:rsid w:val="00976E89"/>
    <w:rsid w:val="00981718"/>
    <w:rsid w:val="00984CAA"/>
    <w:rsid w:val="00984FB6"/>
    <w:rsid w:val="009851E5"/>
    <w:rsid w:val="009855B4"/>
    <w:rsid w:val="0098653D"/>
    <w:rsid w:val="0098666F"/>
    <w:rsid w:val="00986AC0"/>
    <w:rsid w:val="00987BAE"/>
    <w:rsid w:val="00990F46"/>
    <w:rsid w:val="00991291"/>
    <w:rsid w:val="00991E26"/>
    <w:rsid w:val="009955B1"/>
    <w:rsid w:val="009979D1"/>
    <w:rsid w:val="009A0877"/>
    <w:rsid w:val="009A38F5"/>
    <w:rsid w:val="009A4EF7"/>
    <w:rsid w:val="009A6666"/>
    <w:rsid w:val="009A71E5"/>
    <w:rsid w:val="009B08D3"/>
    <w:rsid w:val="009B181F"/>
    <w:rsid w:val="009B1CEB"/>
    <w:rsid w:val="009B3996"/>
    <w:rsid w:val="009B4AB4"/>
    <w:rsid w:val="009B68E8"/>
    <w:rsid w:val="009C0441"/>
    <w:rsid w:val="009C04B4"/>
    <w:rsid w:val="009C136D"/>
    <w:rsid w:val="009C2DB3"/>
    <w:rsid w:val="009C5CF1"/>
    <w:rsid w:val="009C74AC"/>
    <w:rsid w:val="009D29F7"/>
    <w:rsid w:val="009D3B34"/>
    <w:rsid w:val="009D400B"/>
    <w:rsid w:val="009D5557"/>
    <w:rsid w:val="009D5879"/>
    <w:rsid w:val="009D67E8"/>
    <w:rsid w:val="009E0702"/>
    <w:rsid w:val="009E682D"/>
    <w:rsid w:val="009E7D14"/>
    <w:rsid w:val="009F0F04"/>
    <w:rsid w:val="009F173E"/>
    <w:rsid w:val="009F4192"/>
    <w:rsid w:val="009F79D0"/>
    <w:rsid w:val="009F79EB"/>
    <w:rsid w:val="00A000E6"/>
    <w:rsid w:val="00A0032F"/>
    <w:rsid w:val="00A01787"/>
    <w:rsid w:val="00A02954"/>
    <w:rsid w:val="00A03852"/>
    <w:rsid w:val="00A041E1"/>
    <w:rsid w:val="00A06C24"/>
    <w:rsid w:val="00A07A2E"/>
    <w:rsid w:val="00A07CCE"/>
    <w:rsid w:val="00A10876"/>
    <w:rsid w:val="00A108E4"/>
    <w:rsid w:val="00A11AE9"/>
    <w:rsid w:val="00A1201F"/>
    <w:rsid w:val="00A130ED"/>
    <w:rsid w:val="00A14A07"/>
    <w:rsid w:val="00A14DA2"/>
    <w:rsid w:val="00A15115"/>
    <w:rsid w:val="00A1580D"/>
    <w:rsid w:val="00A15932"/>
    <w:rsid w:val="00A16660"/>
    <w:rsid w:val="00A20FC4"/>
    <w:rsid w:val="00A213AA"/>
    <w:rsid w:val="00A21FF1"/>
    <w:rsid w:val="00A243E1"/>
    <w:rsid w:val="00A250A8"/>
    <w:rsid w:val="00A2570A"/>
    <w:rsid w:val="00A26A5C"/>
    <w:rsid w:val="00A30E1A"/>
    <w:rsid w:val="00A344A3"/>
    <w:rsid w:val="00A3599B"/>
    <w:rsid w:val="00A36F76"/>
    <w:rsid w:val="00A44266"/>
    <w:rsid w:val="00A451B9"/>
    <w:rsid w:val="00A4603A"/>
    <w:rsid w:val="00A464C0"/>
    <w:rsid w:val="00A47D47"/>
    <w:rsid w:val="00A52ECF"/>
    <w:rsid w:val="00A56055"/>
    <w:rsid w:val="00A57E38"/>
    <w:rsid w:val="00A62A57"/>
    <w:rsid w:val="00A63C60"/>
    <w:rsid w:val="00A669F2"/>
    <w:rsid w:val="00A6768F"/>
    <w:rsid w:val="00A71A51"/>
    <w:rsid w:val="00A7584A"/>
    <w:rsid w:val="00A827F2"/>
    <w:rsid w:val="00A83D6C"/>
    <w:rsid w:val="00A853A9"/>
    <w:rsid w:val="00A85B27"/>
    <w:rsid w:val="00A86F5D"/>
    <w:rsid w:val="00A87429"/>
    <w:rsid w:val="00A87EFA"/>
    <w:rsid w:val="00A92525"/>
    <w:rsid w:val="00A925D4"/>
    <w:rsid w:val="00A94E7B"/>
    <w:rsid w:val="00A961C8"/>
    <w:rsid w:val="00AA0B5A"/>
    <w:rsid w:val="00AA1364"/>
    <w:rsid w:val="00AA2D99"/>
    <w:rsid w:val="00AA44AC"/>
    <w:rsid w:val="00AA49AE"/>
    <w:rsid w:val="00AB08CF"/>
    <w:rsid w:val="00AB25EC"/>
    <w:rsid w:val="00AB6987"/>
    <w:rsid w:val="00AB7765"/>
    <w:rsid w:val="00AC4493"/>
    <w:rsid w:val="00AC5F6C"/>
    <w:rsid w:val="00AD256B"/>
    <w:rsid w:val="00AD4280"/>
    <w:rsid w:val="00AE56BB"/>
    <w:rsid w:val="00AE787B"/>
    <w:rsid w:val="00AF08FA"/>
    <w:rsid w:val="00AF0E99"/>
    <w:rsid w:val="00AF241F"/>
    <w:rsid w:val="00AF2CE8"/>
    <w:rsid w:val="00AF70E4"/>
    <w:rsid w:val="00B06DC0"/>
    <w:rsid w:val="00B10164"/>
    <w:rsid w:val="00B10C04"/>
    <w:rsid w:val="00B12F93"/>
    <w:rsid w:val="00B141E8"/>
    <w:rsid w:val="00B14D6E"/>
    <w:rsid w:val="00B22A8D"/>
    <w:rsid w:val="00B244C4"/>
    <w:rsid w:val="00B3077C"/>
    <w:rsid w:val="00B31397"/>
    <w:rsid w:val="00B32411"/>
    <w:rsid w:val="00B32D14"/>
    <w:rsid w:val="00B35C3E"/>
    <w:rsid w:val="00B35E8D"/>
    <w:rsid w:val="00B40FE1"/>
    <w:rsid w:val="00B42B08"/>
    <w:rsid w:val="00B43A56"/>
    <w:rsid w:val="00B464CD"/>
    <w:rsid w:val="00B501EA"/>
    <w:rsid w:val="00B50652"/>
    <w:rsid w:val="00B525E1"/>
    <w:rsid w:val="00B56B4C"/>
    <w:rsid w:val="00B57117"/>
    <w:rsid w:val="00B622DB"/>
    <w:rsid w:val="00B63DAA"/>
    <w:rsid w:val="00B66DED"/>
    <w:rsid w:val="00B67DC6"/>
    <w:rsid w:val="00B70CDE"/>
    <w:rsid w:val="00B72AFE"/>
    <w:rsid w:val="00B73F49"/>
    <w:rsid w:val="00B75931"/>
    <w:rsid w:val="00B75B3A"/>
    <w:rsid w:val="00B76324"/>
    <w:rsid w:val="00B76A34"/>
    <w:rsid w:val="00B77333"/>
    <w:rsid w:val="00B802F7"/>
    <w:rsid w:val="00B81DE6"/>
    <w:rsid w:val="00B8352F"/>
    <w:rsid w:val="00B847DB"/>
    <w:rsid w:val="00B86AF9"/>
    <w:rsid w:val="00B87B53"/>
    <w:rsid w:val="00B90459"/>
    <w:rsid w:val="00B90BD2"/>
    <w:rsid w:val="00B912CE"/>
    <w:rsid w:val="00B96F1C"/>
    <w:rsid w:val="00B9759C"/>
    <w:rsid w:val="00BA3F53"/>
    <w:rsid w:val="00BA44B6"/>
    <w:rsid w:val="00BA4643"/>
    <w:rsid w:val="00BA69E5"/>
    <w:rsid w:val="00BB024B"/>
    <w:rsid w:val="00BB1D9D"/>
    <w:rsid w:val="00BB2CD1"/>
    <w:rsid w:val="00BB2E2F"/>
    <w:rsid w:val="00BB4859"/>
    <w:rsid w:val="00BB5CD0"/>
    <w:rsid w:val="00BC1F01"/>
    <w:rsid w:val="00BC2542"/>
    <w:rsid w:val="00BC268A"/>
    <w:rsid w:val="00BC63AC"/>
    <w:rsid w:val="00BC6DDC"/>
    <w:rsid w:val="00BC7681"/>
    <w:rsid w:val="00BC76DF"/>
    <w:rsid w:val="00BD03A0"/>
    <w:rsid w:val="00BD1C5A"/>
    <w:rsid w:val="00BD4089"/>
    <w:rsid w:val="00BD4629"/>
    <w:rsid w:val="00BD741E"/>
    <w:rsid w:val="00BE0CC8"/>
    <w:rsid w:val="00BE1C81"/>
    <w:rsid w:val="00BE3A49"/>
    <w:rsid w:val="00BE3FDE"/>
    <w:rsid w:val="00BE5505"/>
    <w:rsid w:val="00BE5815"/>
    <w:rsid w:val="00BE682B"/>
    <w:rsid w:val="00BE7DD0"/>
    <w:rsid w:val="00BF1A69"/>
    <w:rsid w:val="00BF24BE"/>
    <w:rsid w:val="00BF2BE5"/>
    <w:rsid w:val="00BF47DD"/>
    <w:rsid w:val="00BF4D87"/>
    <w:rsid w:val="00BF670A"/>
    <w:rsid w:val="00C01167"/>
    <w:rsid w:val="00C01EEB"/>
    <w:rsid w:val="00C030B8"/>
    <w:rsid w:val="00C072F8"/>
    <w:rsid w:val="00C12BFD"/>
    <w:rsid w:val="00C137E8"/>
    <w:rsid w:val="00C15EF4"/>
    <w:rsid w:val="00C16BB7"/>
    <w:rsid w:val="00C1733E"/>
    <w:rsid w:val="00C17494"/>
    <w:rsid w:val="00C219B5"/>
    <w:rsid w:val="00C21E13"/>
    <w:rsid w:val="00C2410A"/>
    <w:rsid w:val="00C26288"/>
    <w:rsid w:val="00C277F3"/>
    <w:rsid w:val="00C3043F"/>
    <w:rsid w:val="00C305C6"/>
    <w:rsid w:val="00C30EE1"/>
    <w:rsid w:val="00C32120"/>
    <w:rsid w:val="00C32504"/>
    <w:rsid w:val="00C32FE0"/>
    <w:rsid w:val="00C34386"/>
    <w:rsid w:val="00C37CC4"/>
    <w:rsid w:val="00C41397"/>
    <w:rsid w:val="00C43734"/>
    <w:rsid w:val="00C44B8D"/>
    <w:rsid w:val="00C45A0C"/>
    <w:rsid w:val="00C4750E"/>
    <w:rsid w:val="00C55AFD"/>
    <w:rsid w:val="00C56208"/>
    <w:rsid w:val="00C562EE"/>
    <w:rsid w:val="00C628E2"/>
    <w:rsid w:val="00C63748"/>
    <w:rsid w:val="00C6447E"/>
    <w:rsid w:val="00C6479D"/>
    <w:rsid w:val="00C65667"/>
    <w:rsid w:val="00C67529"/>
    <w:rsid w:val="00C67927"/>
    <w:rsid w:val="00C72519"/>
    <w:rsid w:val="00C77287"/>
    <w:rsid w:val="00C77DAD"/>
    <w:rsid w:val="00C80EEE"/>
    <w:rsid w:val="00C81595"/>
    <w:rsid w:val="00C859A4"/>
    <w:rsid w:val="00C90E4A"/>
    <w:rsid w:val="00C9351D"/>
    <w:rsid w:val="00C93971"/>
    <w:rsid w:val="00CA0C0C"/>
    <w:rsid w:val="00CA269E"/>
    <w:rsid w:val="00CA2AE5"/>
    <w:rsid w:val="00CA4CA7"/>
    <w:rsid w:val="00CA5047"/>
    <w:rsid w:val="00CA5315"/>
    <w:rsid w:val="00CA556A"/>
    <w:rsid w:val="00CA62FA"/>
    <w:rsid w:val="00CA76E8"/>
    <w:rsid w:val="00CB1080"/>
    <w:rsid w:val="00CB424D"/>
    <w:rsid w:val="00CB43A7"/>
    <w:rsid w:val="00CB50E3"/>
    <w:rsid w:val="00CB5B3B"/>
    <w:rsid w:val="00CB69B2"/>
    <w:rsid w:val="00CB7000"/>
    <w:rsid w:val="00CC18DF"/>
    <w:rsid w:val="00CC443A"/>
    <w:rsid w:val="00CC4F48"/>
    <w:rsid w:val="00CC6DA3"/>
    <w:rsid w:val="00CD0330"/>
    <w:rsid w:val="00CD06EF"/>
    <w:rsid w:val="00CD0FB2"/>
    <w:rsid w:val="00CD2840"/>
    <w:rsid w:val="00CD3ACC"/>
    <w:rsid w:val="00CD66D2"/>
    <w:rsid w:val="00CD6DF4"/>
    <w:rsid w:val="00CD7135"/>
    <w:rsid w:val="00CD7DB8"/>
    <w:rsid w:val="00CE61E7"/>
    <w:rsid w:val="00CE6843"/>
    <w:rsid w:val="00CE7853"/>
    <w:rsid w:val="00CE7DD0"/>
    <w:rsid w:val="00CF1F10"/>
    <w:rsid w:val="00CF2D1D"/>
    <w:rsid w:val="00CF65A8"/>
    <w:rsid w:val="00CF717C"/>
    <w:rsid w:val="00CF7940"/>
    <w:rsid w:val="00D012EA"/>
    <w:rsid w:val="00D01939"/>
    <w:rsid w:val="00D01AA8"/>
    <w:rsid w:val="00D039EA"/>
    <w:rsid w:val="00D0446B"/>
    <w:rsid w:val="00D06814"/>
    <w:rsid w:val="00D07349"/>
    <w:rsid w:val="00D10B01"/>
    <w:rsid w:val="00D140F5"/>
    <w:rsid w:val="00D144E7"/>
    <w:rsid w:val="00D1492E"/>
    <w:rsid w:val="00D1632E"/>
    <w:rsid w:val="00D16E01"/>
    <w:rsid w:val="00D20433"/>
    <w:rsid w:val="00D20606"/>
    <w:rsid w:val="00D22ADC"/>
    <w:rsid w:val="00D23319"/>
    <w:rsid w:val="00D233CE"/>
    <w:rsid w:val="00D244B1"/>
    <w:rsid w:val="00D277B1"/>
    <w:rsid w:val="00D31863"/>
    <w:rsid w:val="00D3444C"/>
    <w:rsid w:val="00D365CE"/>
    <w:rsid w:val="00D36CED"/>
    <w:rsid w:val="00D37607"/>
    <w:rsid w:val="00D37A55"/>
    <w:rsid w:val="00D40BBE"/>
    <w:rsid w:val="00D42863"/>
    <w:rsid w:val="00D43F7F"/>
    <w:rsid w:val="00D46BAB"/>
    <w:rsid w:val="00D46D19"/>
    <w:rsid w:val="00D474C0"/>
    <w:rsid w:val="00D478B8"/>
    <w:rsid w:val="00D50C87"/>
    <w:rsid w:val="00D53B8B"/>
    <w:rsid w:val="00D56C42"/>
    <w:rsid w:val="00D63F78"/>
    <w:rsid w:val="00D64092"/>
    <w:rsid w:val="00D64B54"/>
    <w:rsid w:val="00D65697"/>
    <w:rsid w:val="00D6720E"/>
    <w:rsid w:val="00D675A3"/>
    <w:rsid w:val="00D676D9"/>
    <w:rsid w:val="00D67C12"/>
    <w:rsid w:val="00D749D6"/>
    <w:rsid w:val="00D74F4D"/>
    <w:rsid w:val="00D767FF"/>
    <w:rsid w:val="00D80D35"/>
    <w:rsid w:val="00D8195E"/>
    <w:rsid w:val="00D827BD"/>
    <w:rsid w:val="00D90FDC"/>
    <w:rsid w:val="00D92256"/>
    <w:rsid w:val="00D93BDD"/>
    <w:rsid w:val="00D946C8"/>
    <w:rsid w:val="00D969C1"/>
    <w:rsid w:val="00DA069D"/>
    <w:rsid w:val="00DA1E6A"/>
    <w:rsid w:val="00DA30AA"/>
    <w:rsid w:val="00DA33FB"/>
    <w:rsid w:val="00DA6991"/>
    <w:rsid w:val="00DB05FE"/>
    <w:rsid w:val="00DB299B"/>
    <w:rsid w:val="00DB2E24"/>
    <w:rsid w:val="00DB4D49"/>
    <w:rsid w:val="00DB5AE2"/>
    <w:rsid w:val="00DB666F"/>
    <w:rsid w:val="00DC30EF"/>
    <w:rsid w:val="00DC3D51"/>
    <w:rsid w:val="00DC5F9B"/>
    <w:rsid w:val="00DC67AD"/>
    <w:rsid w:val="00DD11E5"/>
    <w:rsid w:val="00DD3656"/>
    <w:rsid w:val="00DD418B"/>
    <w:rsid w:val="00DD442F"/>
    <w:rsid w:val="00DD4437"/>
    <w:rsid w:val="00DD4AF4"/>
    <w:rsid w:val="00DD4B29"/>
    <w:rsid w:val="00DD528A"/>
    <w:rsid w:val="00DD5683"/>
    <w:rsid w:val="00DD60ED"/>
    <w:rsid w:val="00DD6864"/>
    <w:rsid w:val="00DD7134"/>
    <w:rsid w:val="00DE1200"/>
    <w:rsid w:val="00DE1D33"/>
    <w:rsid w:val="00DE23FB"/>
    <w:rsid w:val="00DE3850"/>
    <w:rsid w:val="00DE478B"/>
    <w:rsid w:val="00DE67C0"/>
    <w:rsid w:val="00DF37E1"/>
    <w:rsid w:val="00DF7031"/>
    <w:rsid w:val="00DF722E"/>
    <w:rsid w:val="00E011F8"/>
    <w:rsid w:val="00E023DB"/>
    <w:rsid w:val="00E04582"/>
    <w:rsid w:val="00E059CD"/>
    <w:rsid w:val="00E073F1"/>
    <w:rsid w:val="00E0775E"/>
    <w:rsid w:val="00E07F37"/>
    <w:rsid w:val="00E11024"/>
    <w:rsid w:val="00E1231E"/>
    <w:rsid w:val="00E129E7"/>
    <w:rsid w:val="00E12A7D"/>
    <w:rsid w:val="00E12D73"/>
    <w:rsid w:val="00E1330D"/>
    <w:rsid w:val="00E145E5"/>
    <w:rsid w:val="00E20D21"/>
    <w:rsid w:val="00E213B3"/>
    <w:rsid w:val="00E236D8"/>
    <w:rsid w:val="00E2446C"/>
    <w:rsid w:val="00E24861"/>
    <w:rsid w:val="00E24A1F"/>
    <w:rsid w:val="00E24DF0"/>
    <w:rsid w:val="00E268BD"/>
    <w:rsid w:val="00E26B46"/>
    <w:rsid w:val="00E26F2B"/>
    <w:rsid w:val="00E338BA"/>
    <w:rsid w:val="00E3470F"/>
    <w:rsid w:val="00E347DE"/>
    <w:rsid w:val="00E34CB5"/>
    <w:rsid w:val="00E3693B"/>
    <w:rsid w:val="00E378D8"/>
    <w:rsid w:val="00E409D4"/>
    <w:rsid w:val="00E41497"/>
    <w:rsid w:val="00E41B18"/>
    <w:rsid w:val="00E508B7"/>
    <w:rsid w:val="00E53652"/>
    <w:rsid w:val="00E55E0D"/>
    <w:rsid w:val="00E57F86"/>
    <w:rsid w:val="00E57FEC"/>
    <w:rsid w:val="00E61C7C"/>
    <w:rsid w:val="00E6642A"/>
    <w:rsid w:val="00E66BD0"/>
    <w:rsid w:val="00E66E12"/>
    <w:rsid w:val="00E67DEF"/>
    <w:rsid w:val="00E67EE3"/>
    <w:rsid w:val="00E738A2"/>
    <w:rsid w:val="00E7565D"/>
    <w:rsid w:val="00E80353"/>
    <w:rsid w:val="00E80801"/>
    <w:rsid w:val="00E81E85"/>
    <w:rsid w:val="00E843FE"/>
    <w:rsid w:val="00E8451B"/>
    <w:rsid w:val="00E84CFB"/>
    <w:rsid w:val="00E87003"/>
    <w:rsid w:val="00E9032A"/>
    <w:rsid w:val="00E912E3"/>
    <w:rsid w:val="00E91DFF"/>
    <w:rsid w:val="00E922F6"/>
    <w:rsid w:val="00E96B1D"/>
    <w:rsid w:val="00E96D3C"/>
    <w:rsid w:val="00EA2368"/>
    <w:rsid w:val="00EA2DE8"/>
    <w:rsid w:val="00EA70AB"/>
    <w:rsid w:val="00EA72F3"/>
    <w:rsid w:val="00EB0AFF"/>
    <w:rsid w:val="00EB3D03"/>
    <w:rsid w:val="00EC0A0C"/>
    <w:rsid w:val="00EC1780"/>
    <w:rsid w:val="00EC2F8C"/>
    <w:rsid w:val="00EC3448"/>
    <w:rsid w:val="00EC47AA"/>
    <w:rsid w:val="00ED206B"/>
    <w:rsid w:val="00ED4953"/>
    <w:rsid w:val="00ED51ED"/>
    <w:rsid w:val="00ED78D6"/>
    <w:rsid w:val="00EE1DA5"/>
    <w:rsid w:val="00EE2085"/>
    <w:rsid w:val="00EE4B15"/>
    <w:rsid w:val="00EE5690"/>
    <w:rsid w:val="00EE5BD6"/>
    <w:rsid w:val="00EE5FD2"/>
    <w:rsid w:val="00EE65B1"/>
    <w:rsid w:val="00EE77AF"/>
    <w:rsid w:val="00EF2EE3"/>
    <w:rsid w:val="00EF4912"/>
    <w:rsid w:val="00EF4EC5"/>
    <w:rsid w:val="00EF5463"/>
    <w:rsid w:val="00EF5BED"/>
    <w:rsid w:val="00EF7705"/>
    <w:rsid w:val="00EF7B8A"/>
    <w:rsid w:val="00F00853"/>
    <w:rsid w:val="00F05C75"/>
    <w:rsid w:val="00F069E5"/>
    <w:rsid w:val="00F07ED0"/>
    <w:rsid w:val="00F10A3B"/>
    <w:rsid w:val="00F10D64"/>
    <w:rsid w:val="00F133B8"/>
    <w:rsid w:val="00F146DD"/>
    <w:rsid w:val="00F14D8F"/>
    <w:rsid w:val="00F1585C"/>
    <w:rsid w:val="00F20541"/>
    <w:rsid w:val="00F24040"/>
    <w:rsid w:val="00F24913"/>
    <w:rsid w:val="00F25CB3"/>
    <w:rsid w:val="00F27B75"/>
    <w:rsid w:val="00F30489"/>
    <w:rsid w:val="00F33A34"/>
    <w:rsid w:val="00F341AB"/>
    <w:rsid w:val="00F3665D"/>
    <w:rsid w:val="00F37030"/>
    <w:rsid w:val="00F37322"/>
    <w:rsid w:val="00F37825"/>
    <w:rsid w:val="00F43EFD"/>
    <w:rsid w:val="00F4516F"/>
    <w:rsid w:val="00F45A2F"/>
    <w:rsid w:val="00F45D71"/>
    <w:rsid w:val="00F467EC"/>
    <w:rsid w:val="00F55985"/>
    <w:rsid w:val="00F56034"/>
    <w:rsid w:val="00F57E37"/>
    <w:rsid w:val="00F63BCD"/>
    <w:rsid w:val="00F669DD"/>
    <w:rsid w:val="00F67506"/>
    <w:rsid w:val="00F71CBC"/>
    <w:rsid w:val="00F7382F"/>
    <w:rsid w:val="00F73932"/>
    <w:rsid w:val="00F73F1A"/>
    <w:rsid w:val="00F74B95"/>
    <w:rsid w:val="00F7750C"/>
    <w:rsid w:val="00F80832"/>
    <w:rsid w:val="00F82956"/>
    <w:rsid w:val="00F83B8D"/>
    <w:rsid w:val="00F8760B"/>
    <w:rsid w:val="00F90755"/>
    <w:rsid w:val="00F916BB"/>
    <w:rsid w:val="00F928E7"/>
    <w:rsid w:val="00F933AF"/>
    <w:rsid w:val="00F93FA9"/>
    <w:rsid w:val="00F96FF9"/>
    <w:rsid w:val="00F97C62"/>
    <w:rsid w:val="00FA0F69"/>
    <w:rsid w:val="00FA1045"/>
    <w:rsid w:val="00FA1F33"/>
    <w:rsid w:val="00FA2078"/>
    <w:rsid w:val="00FA21EA"/>
    <w:rsid w:val="00FA298C"/>
    <w:rsid w:val="00FA3E68"/>
    <w:rsid w:val="00FA40CF"/>
    <w:rsid w:val="00FA457F"/>
    <w:rsid w:val="00FA4E28"/>
    <w:rsid w:val="00FA5C23"/>
    <w:rsid w:val="00FA7EC9"/>
    <w:rsid w:val="00FB0D75"/>
    <w:rsid w:val="00FB2489"/>
    <w:rsid w:val="00FB61CF"/>
    <w:rsid w:val="00FC1831"/>
    <w:rsid w:val="00FC286A"/>
    <w:rsid w:val="00FC38B8"/>
    <w:rsid w:val="00FC5F15"/>
    <w:rsid w:val="00FC6628"/>
    <w:rsid w:val="00FD14FF"/>
    <w:rsid w:val="00FD3892"/>
    <w:rsid w:val="00FD50C9"/>
    <w:rsid w:val="00FD59ED"/>
    <w:rsid w:val="00FD7B5B"/>
    <w:rsid w:val="00FE2D4D"/>
    <w:rsid w:val="00FE66E9"/>
    <w:rsid w:val="00FF2620"/>
    <w:rsid w:val="00FF27FE"/>
    <w:rsid w:val="00FF334E"/>
    <w:rsid w:val="00FF360F"/>
    <w:rsid w:val="00FF4C92"/>
    <w:rsid w:val="00FF54D8"/>
    <w:rsid w:val="00FF64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5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443A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D37A55"/>
    <w:pPr>
      <w:keepNext/>
      <w:keepLines/>
      <w:pageBreakBefore/>
      <w:numPr>
        <w:numId w:val="7"/>
      </w:numPr>
      <w:spacing w:before="480" w:after="0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50A8"/>
    <w:pPr>
      <w:keepNext/>
      <w:keepLines/>
      <w:numPr>
        <w:ilvl w:val="1"/>
        <w:numId w:val="7"/>
      </w:numPr>
      <w:spacing w:before="200" w:after="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50A8"/>
    <w:pPr>
      <w:keepNext/>
      <w:keepLines/>
      <w:numPr>
        <w:ilvl w:val="2"/>
        <w:numId w:val="7"/>
      </w:numPr>
      <w:spacing w:before="200" w:after="0"/>
      <w:outlineLvl w:val="2"/>
    </w:pPr>
    <w:rPr>
      <w:rFonts w:eastAsiaTheme="majorEastAsia" w:cstheme="majorBidi"/>
      <w:b/>
      <w:bCs/>
      <w:sz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250A8"/>
    <w:pPr>
      <w:keepNext/>
      <w:keepLines/>
      <w:numPr>
        <w:ilvl w:val="3"/>
        <w:numId w:val="7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50A8"/>
    <w:pPr>
      <w:keepNext/>
      <w:keepLines/>
      <w:numPr>
        <w:ilvl w:val="4"/>
        <w:numId w:val="7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50A8"/>
    <w:pPr>
      <w:keepNext/>
      <w:keepLines/>
      <w:numPr>
        <w:ilvl w:val="5"/>
        <w:numId w:val="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50A8"/>
    <w:pPr>
      <w:keepNext/>
      <w:keepLines/>
      <w:numPr>
        <w:ilvl w:val="6"/>
        <w:numId w:val="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50A8"/>
    <w:pPr>
      <w:keepNext/>
      <w:keepLines/>
      <w:numPr>
        <w:ilvl w:val="7"/>
        <w:numId w:val="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50A8"/>
    <w:pPr>
      <w:keepNext/>
      <w:keepLines/>
      <w:numPr>
        <w:ilvl w:val="8"/>
        <w:numId w:val="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904593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D37A55"/>
    <w:rPr>
      <w:rFonts w:ascii="Arial" w:eastAsiaTheme="majorEastAsia" w:hAnsi="Arial" w:cstheme="majorBidi"/>
      <w:b/>
      <w:bCs/>
      <w:sz w:val="36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904593"/>
    <w:pPr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Sumrio1">
    <w:name w:val="toc 1"/>
    <w:basedOn w:val="Normal"/>
    <w:next w:val="Normal"/>
    <w:autoRedefine/>
    <w:uiPriority w:val="39"/>
    <w:unhideWhenUsed/>
    <w:rsid w:val="00904593"/>
    <w:pPr>
      <w:spacing w:after="100"/>
    </w:pPr>
  </w:style>
  <w:style w:type="character" w:styleId="Hyperlink">
    <w:name w:val="Hyperlink"/>
    <w:basedOn w:val="Fontepargpadro"/>
    <w:uiPriority w:val="99"/>
    <w:unhideWhenUsed/>
    <w:rsid w:val="00904593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045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04593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DE1D3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E1D33"/>
  </w:style>
  <w:style w:type="paragraph" w:styleId="Rodap">
    <w:name w:val="footer"/>
    <w:basedOn w:val="Normal"/>
    <w:link w:val="RodapChar"/>
    <w:uiPriority w:val="99"/>
    <w:unhideWhenUsed/>
    <w:rsid w:val="00DE1D3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E1D33"/>
  </w:style>
  <w:style w:type="table" w:styleId="Tabelacomgrade">
    <w:name w:val="Table Grid"/>
    <w:basedOn w:val="Tabelanormal"/>
    <w:uiPriority w:val="59"/>
    <w:rsid w:val="006A7F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Clara-nfase5">
    <w:name w:val="Light List Accent 5"/>
    <w:basedOn w:val="Tabelanormal"/>
    <w:uiPriority w:val="61"/>
    <w:rsid w:val="006A7F3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GradeClara-nfase5">
    <w:name w:val="Light Grid Accent 5"/>
    <w:basedOn w:val="Tabelanormal"/>
    <w:uiPriority w:val="62"/>
    <w:rsid w:val="006A7F3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GradeClara1">
    <w:name w:val="Grade Clara1"/>
    <w:basedOn w:val="Tabelanormal"/>
    <w:uiPriority w:val="62"/>
    <w:rsid w:val="00A14DA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2220A8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250A8"/>
    <w:rPr>
      <w:rFonts w:ascii="Arial" w:eastAsiaTheme="majorEastAsia" w:hAnsi="Arial" w:cstheme="majorBidi"/>
      <w:b/>
      <w:bCs/>
      <w:sz w:val="32"/>
      <w:szCs w:val="26"/>
    </w:rPr>
  </w:style>
  <w:style w:type="paragraph" w:styleId="ndicedeilustraes">
    <w:name w:val="table of figures"/>
    <w:basedOn w:val="Normal"/>
    <w:next w:val="Normal"/>
    <w:uiPriority w:val="99"/>
    <w:unhideWhenUsed/>
    <w:rsid w:val="00841317"/>
    <w:pPr>
      <w:spacing w:after="0"/>
    </w:pPr>
  </w:style>
  <w:style w:type="paragraph" w:styleId="Sumrio2">
    <w:name w:val="toc 2"/>
    <w:basedOn w:val="Normal"/>
    <w:next w:val="Normal"/>
    <w:autoRedefine/>
    <w:uiPriority w:val="39"/>
    <w:unhideWhenUsed/>
    <w:rsid w:val="00841317"/>
    <w:pPr>
      <w:spacing w:after="100"/>
      <w:ind w:left="220"/>
    </w:pPr>
  </w:style>
  <w:style w:type="character" w:styleId="HiperlinkVisitado">
    <w:name w:val="FollowedHyperlink"/>
    <w:basedOn w:val="Fontepargpadro"/>
    <w:uiPriority w:val="99"/>
    <w:semiHidden/>
    <w:unhideWhenUsed/>
    <w:rsid w:val="00F45A2F"/>
    <w:rPr>
      <w:color w:val="800080" w:themeColor="followedHyperlink"/>
      <w:u w:val="single"/>
    </w:rPr>
  </w:style>
  <w:style w:type="character" w:styleId="Nmerodelinha">
    <w:name w:val="line number"/>
    <w:basedOn w:val="Fontepargpadro"/>
    <w:uiPriority w:val="99"/>
    <w:semiHidden/>
    <w:unhideWhenUsed/>
    <w:rsid w:val="0006509D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0650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06509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34386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4B0C1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4B0C1F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4B0C1F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B0C1F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B0C1F"/>
    <w:rPr>
      <w:b/>
      <w:bCs/>
      <w:sz w:val="20"/>
      <w:szCs w:val="20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586AC2"/>
    <w:pPr>
      <w:spacing w:after="0" w:line="240" w:lineRule="auto"/>
    </w:pPr>
    <w:rPr>
      <w:szCs w:val="24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586AC2"/>
    <w:rPr>
      <w:sz w:val="24"/>
      <w:szCs w:val="24"/>
    </w:rPr>
  </w:style>
  <w:style w:type="character" w:styleId="Refdenotaderodap">
    <w:name w:val="footnote reference"/>
    <w:basedOn w:val="Fontepargpadro"/>
    <w:uiPriority w:val="99"/>
    <w:unhideWhenUsed/>
    <w:rsid w:val="00586AC2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1944EB"/>
  </w:style>
  <w:style w:type="character" w:customStyle="1" w:styleId="Ttulo3Char">
    <w:name w:val="Título 3 Char"/>
    <w:basedOn w:val="Fontepargpadro"/>
    <w:link w:val="Ttulo3"/>
    <w:uiPriority w:val="9"/>
    <w:rsid w:val="00A250A8"/>
    <w:rPr>
      <w:rFonts w:ascii="Arial" w:eastAsiaTheme="majorEastAsia" w:hAnsi="Arial" w:cstheme="majorBidi"/>
      <w:b/>
      <w:bCs/>
      <w:sz w:val="28"/>
    </w:rPr>
  </w:style>
  <w:style w:type="paragraph" w:styleId="Sumrio3">
    <w:name w:val="toc 3"/>
    <w:basedOn w:val="Normal"/>
    <w:next w:val="Normal"/>
    <w:autoRedefine/>
    <w:uiPriority w:val="39"/>
    <w:unhideWhenUsed/>
    <w:rsid w:val="005738E0"/>
    <w:pPr>
      <w:spacing w:after="100"/>
      <w:ind w:left="440"/>
    </w:pPr>
  </w:style>
  <w:style w:type="table" w:customStyle="1" w:styleId="SombreamentoClaro1">
    <w:name w:val="Sombreamento Claro1"/>
    <w:basedOn w:val="Tabelanormal"/>
    <w:uiPriority w:val="60"/>
    <w:rsid w:val="00F3782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tulo4Char">
    <w:name w:val="Título 4 Char"/>
    <w:basedOn w:val="Fontepargpadro"/>
    <w:link w:val="Ttulo4"/>
    <w:uiPriority w:val="9"/>
    <w:rsid w:val="00A250A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50A8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50A8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50A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50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50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uloSemNumero">
    <w:name w:val="TituloSemNumero"/>
    <w:basedOn w:val="Ttulo1"/>
    <w:link w:val="TituloSemNumeroChar"/>
    <w:qFormat/>
    <w:rsid w:val="00FF2620"/>
    <w:pPr>
      <w:numPr>
        <w:numId w:val="0"/>
      </w:numPr>
      <w:spacing w:after="240"/>
    </w:pPr>
  </w:style>
  <w:style w:type="character" w:customStyle="1" w:styleId="TituloSemNumeroChar">
    <w:name w:val="TituloSemNumero Char"/>
    <w:basedOn w:val="Ttulo1Char"/>
    <w:link w:val="TituloSemNumero"/>
    <w:rsid w:val="00FF2620"/>
    <w:rPr>
      <w:rFonts w:eastAsiaTheme="majorEastAsia" w:cstheme="majorBidi"/>
      <w:b/>
      <w:bCs/>
      <w:sz w:val="36"/>
      <w:szCs w:val="28"/>
    </w:rPr>
  </w:style>
  <w:style w:type="character" w:styleId="Nmerodepgina">
    <w:name w:val="page number"/>
    <w:basedOn w:val="Fontepargpadro"/>
    <w:uiPriority w:val="99"/>
    <w:semiHidden/>
    <w:unhideWhenUsed/>
    <w:rsid w:val="00D37A5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069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2.emf"/><Relationship Id="rId18" Type="http://schemas.openxmlformats.org/officeDocument/2006/relationships/image" Target="media/image3.emf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diagramColors" Target="diagrams/colors1.xml"/><Relationship Id="rId25" Type="http://schemas.openxmlformats.org/officeDocument/2006/relationships/image" Target="media/image10.png"/><Relationship Id="rId33" Type="http://schemas.openxmlformats.org/officeDocument/2006/relationships/oleObject" Target="embeddings/oleObject2.bin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5.png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diagramData" Target="diagrams/data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513FD88-7F5B-4C03-B92A-734FDB10B931}" type="doc">
      <dgm:prSet loTypeId="urn:microsoft.com/office/officeart/2005/8/layout/vProcess5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1493C18E-B1C8-4108-93BA-8DBD61860D7D}">
      <dgm:prSet phldrT="[Texto]"/>
      <dgm:spPr>
        <a:solidFill>
          <a:schemeClr val="tx1">
            <a:lumMod val="75000"/>
            <a:lumOff val="25000"/>
          </a:schemeClr>
        </a:solidFill>
      </dgm:spPr>
      <dgm:t>
        <a:bodyPr/>
        <a:lstStyle/>
        <a:p>
          <a:r>
            <a:rPr lang="pt-BR"/>
            <a:t>Central encontra taxi mais próximo baseado e sua localização;</a:t>
          </a:r>
        </a:p>
      </dgm:t>
    </dgm:pt>
    <dgm:pt modelId="{24EBA182-586D-44A0-BC23-DA55B71616D6}" type="parTrans" cxnId="{5778837D-2E4E-4636-B3D7-060A0CAED90C}">
      <dgm:prSet/>
      <dgm:spPr/>
      <dgm:t>
        <a:bodyPr/>
        <a:lstStyle/>
        <a:p>
          <a:endParaRPr lang="pt-BR"/>
        </a:p>
      </dgm:t>
    </dgm:pt>
    <dgm:pt modelId="{CCCF33A5-C1E5-4C5A-9D04-BAD9E21BBF0B}" type="sibTrans" cxnId="{5778837D-2E4E-4636-B3D7-060A0CAED90C}">
      <dgm:prSet/>
      <dgm:spPr/>
      <dgm:t>
        <a:bodyPr/>
        <a:lstStyle/>
        <a:p>
          <a:endParaRPr lang="pt-BR"/>
        </a:p>
      </dgm:t>
    </dgm:pt>
    <dgm:pt modelId="{C2CA1C5F-3B60-4605-AB1A-001E70DD8E51}">
      <dgm:prSet phldrT="[Texto]"/>
      <dgm:spPr>
        <a:solidFill>
          <a:schemeClr val="tx1">
            <a:lumMod val="75000"/>
            <a:lumOff val="25000"/>
          </a:schemeClr>
        </a:solidFill>
      </dgm:spPr>
      <dgm:t>
        <a:bodyPr/>
        <a:lstStyle/>
        <a:p>
          <a:r>
            <a:rPr lang="pt-BR"/>
            <a:t>Taxi é informado sobre solicitação de atendimento e aceita o pedido;</a:t>
          </a:r>
        </a:p>
      </dgm:t>
    </dgm:pt>
    <dgm:pt modelId="{7A1DF9AF-8529-4984-9A57-27F0AF918AC8}" type="parTrans" cxnId="{3BC45698-A4E7-4537-AEAC-C803361340FD}">
      <dgm:prSet/>
      <dgm:spPr/>
      <dgm:t>
        <a:bodyPr/>
        <a:lstStyle/>
        <a:p>
          <a:endParaRPr lang="pt-BR"/>
        </a:p>
      </dgm:t>
    </dgm:pt>
    <dgm:pt modelId="{99E02FBE-8D00-4B32-A538-32774865CA6A}" type="sibTrans" cxnId="{3BC45698-A4E7-4537-AEAC-C803361340FD}">
      <dgm:prSet/>
      <dgm:spPr/>
      <dgm:t>
        <a:bodyPr/>
        <a:lstStyle/>
        <a:p>
          <a:endParaRPr lang="pt-BR"/>
        </a:p>
      </dgm:t>
    </dgm:pt>
    <dgm:pt modelId="{7F043EDE-0896-4329-ADFD-7FF623220754}">
      <dgm:prSet phldrT="[Texto]"/>
      <dgm:spPr>
        <a:solidFill>
          <a:schemeClr val="tx1">
            <a:lumMod val="75000"/>
            <a:lumOff val="25000"/>
          </a:schemeClr>
        </a:solidFill>
      </dgm:spPr>
      <dgm:t>
        <a:bodyPr/>
        <a:lstStyle/>
        <a:p>
          <a:r>
            <a:rPr lang="pt-BR"/>
            <a:t>Cliente solicita taxi a central de despacho e informa sua posição;</a:t>
          </a:r>
        </a:p>
      </dgm:t>
    </dgm:pt>
    <dgm:pt modelId="{37B39674-415F-450B-901F-1EC7F4F2729D}" type="sibTrans" cxnId="{41023266-17F3-4492-8586-9826AC18167F}">
      <dgm:prSet/>
      <dgm:spPr/>
      <dgm:t>
        <a:bodyPr/>
        <a:lstStyle/>
        <a:p>
          <a:endParaRPr lang="pt-BR"/>
        </a:p>
      </dgm:t>
    </dgm:pt>
    <dgm:pt modelId="{C7233C6D-F01B-4491-BB4C-CA69F5203CB8}" type="parTrans" cxnId="{41023266-17F3-4492-8586-9826AC18167F}">
      <dgm:prSet/>
      <dgm:spPr/>
      <dgm:t>
        <a:bodyPr/>
        <a:lstStyle/>
        <a:p>
          <a:endParaRPr lang="pt-BR"/>
        </a:p>
      </dgm:t>
    </dgm:pt>
    <dgm:pt modelId="{3B5894AE-FA6A-4AB7-9A5F-80F1B48E7C71}">
      <dgm:prSet/>
      <dgm:spPr>
        <a:solidFill>
          <a:schemeClr val="tx1">
            <a:lumMod val="75000"/>
            <a:lumOff val="25000"/>
          </a:schemeClr>
        </a:solidFill>
      </dgm:spPr>
      <dgm:t>
        <a:bodyPr/>
        <a:lstStyle/>
        <a:p>
          <a:r>
            <a:rPr lang="pt-BR"/>
            <a:t>Taxi se direciona até o cliente para atendimento da solicitação;</a:t>
          </a:r>
        </a:p>
      </dgm:t>
    </dgm:pt>
    <dgm:pt modelId="{0EBCA4BC-78A1-4B62-89AE-EF476BA92E86}" type="parTrans" cxnId="{91CA00F5-B450-434F-BFAA-9B9CAEBD53BA}">
      <dgm:prSet/>
      <dgm:spPr/>
      <dgm:t>
        <a:bodyPr/>
        <a:lstStyle/>
        <a:p>
          <a:endParaRPr lang="pt-BR"/>
        </a:p>
      </dgm:t>
    </dgm:pt>
    <dgm:pt modelId="{97202469-EA77-479F-A5F7-3563A53B3404}" type="sibTrans" cxnId="{91CA00F5-B450-434F-BFAA-9B9CAEBD53BA}">
      <dgm:prSet/>
      <dgm:spPr/>
      <dgm:t>
        <a:bodyPr/>
        <a:lstStyle/>
        <a:p>
          <a:endParaRPr lang="pt-BR"/>
        </a:p>
      </dgm:t>
    </dgm:pt>
    <dgm:pt modelId="{6AF8D2D5-0CBE-4E0E-9B90-C90BB6FE3365}">
      <dgm:prSet/>
      <dgm:spPr>
        <a:solidFill>
          <a:schemeClr val="tx1">
            <a:lumMod val="75000"/>
            <a:lumOff val="25000"/>
          </a:schemeClr>
        </a:solidFill>
      </dgm:spPr>
      <dgm:t>
        <a:bodyPr/>
        <a:lstStyle/>
        <a:p>
          <a:r>
            <a:rPr lang="pt-BR"/>
            <a:t>Taxista leva o passageiro até o seu destino.</a:t>
          </a:r>
        </a:p>
      </dgm:t>
    </dgm:pt>
    <dgm:pt modelId="{2ED5D1F5-AC8F-4C7D-8B41-3A35C1CF1DDF}" type="parTrans" cxnId="{F9DC8C40-12C8-4129-AD89-1E3B4F81893E}">
      <dgm:prSet/>
      <dgm:spPr/>
      <dgm:t>
        <a:bodyPr/>
        <a:lstStyle/>
        <a:p>
          <a:endParaRPr lang="pt-BR"/>
        </a:p>
      </dgm:t>
    </dgm:pt>
    <dgm:pt modelId="{B2310EB0-75CC-47C6-84B9-A56C9E5847F4}" type="sibTrans" cxnId="{F9DC8C40-12C8-4129-AD89-1E3B4F81893E}">
      <dgm:prSet/>
      <dgm:spPr/>
      <dgm:t>
        <a:bodyPr/>
        <a:lstStyle/>
        <a:p>
          <a:endParaRPr lang="pt-BR"/>
        </a:p>
      </dgm:t>
    </dgm:pt>
    <dgm:pt modelId="{E732FF46-81CD-4E2F-8228-3C7F2FC2C60B}" type="pres">
      <dgm:prSet presAssocID="{7513FD88-7F5B-4C03-B92A-734FDB10B931}" presName="outerComposite" presStyleCnt="0">
        <dgm:presLayoutVars>
          <dgm:chMax val="5"/>
          <dgm:dir/>
          <dgm:resizeHandles val="exact"/>
        </dgm:presLayoutVars>
      </dgm:prSet>
      <dgm:spPr/>
      <dgm:t>
        <a:bodyPr/>
        <a:lstStyle/>
        <a:p>
          <a:endParaRPr lang="pt-BR"/>
        </a:p>
      </dgm:t>
    </dgm:pt>
    <dgm:pt modelId="{09443068-A14B-4C7B-A767-85DB3D34E706}" type="pres">
      <dgm:prSet presAssocID="{7513FD88-7F5B-4C03-B92A-734FDB10B931}" presName="dummyMaxCanvas" presStyleCnt="0">
        <dgm:presLayoutVars/>
      </dgm:prSet>
      <dgm:spPr/>
    </dgm:pt>
    <dgm:pt modelId="{55B3F09C-7F0F-472B-A291-7ECC7A479D50}" type="pres">
      <dgm:prSet presAssocID="{7513FD88-7F5B-4C03-B92A-734FDB10B931}" presName="FiveNodes_1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641FA5F5-D606-4A6F-B687-30B6162F3B26}" type="pres">
      <dgm:prSet presAssocID="{7513FD88-7F5B-4C03-B92A-734FDB10B931}" presName="FiveNodes_2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FCA3A458-7017-4245-82AF-80BE73A3790E}" type="pres">
      <dgm:prSet presAssocID="{7513FD88-7F5B-4C03-B92A-734FDB10B931}" presName="FiveNodes_3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E9F00DD9-4372-49AD-99B6-EBE450CAC765}" type="pres">
      <dgm:prSet presAssocID="{7513FD88-7F5B-4C03-B92A-734FDB10B931}" presName="FiveNodes_4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D1713AD5-1F9F-4EA7-AC71-3A0A856DA9F8}" type="pres">
      <dgm:prSet presAssocID="{7513FD88-7F5B-4C03-B92A-734FDB10B931}" presName="FiveNodes_5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66B879A0-EF91-44D8-BA2C-5B0129571522}" type="pres">
      <dgm:prSet presAssocID="{7513FD88-7F5B-4C03-B92A-734FDB10B931}" presName="FiveConn_1-2" presStyleLbl="fgAccFollowNode1" presStyleIdx="0" presStyleCnt="4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4AD6B58D-E39E-4B5B-ACF5-180C657FC1CF}" type="pres">
      <dgm:prSet presAssocID="{7513FD88-7F5B-4C03-B92A-734FDB10B931}" presName="FiveConn_2-3" presStyleLbl="fgAccFollowNode1" presStyleIdx="1" presStyleCnt="4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4602CED9-47B0-4AE0-8280-EB35F825EB30}" type="pres">
      <dgm:prSet presAssocID="{7513FD88-7F5B-4C03-B92A-734FDB10B931}" presName="FiveConn_3-4" presStyleLbl="fgAccFollowNode1" presStyleIdx="2" presStyleCnt="4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77C6262A-BC48-4651-91D5-F21C6B41EBA3}" type="pres">
      <dgm:prSet presAssocID="{7513FD88-7F5B-4C03-B92A-734FDB10B931}" presName="FiveConn_4-5" presStyleLbl="fgAccFollowNode1" presStyleIdx="3" presStyleCnt="4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B097F9F6-B41E-45F0-97E2-DDF1B5FA0C53}" type="pres">
      <dgm:prSet presAssocID="{7513FD88-7F5B-4C03-B92A-734FDB10B931}" presName="FiveNodes_1_text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5196FE38-9429-4527-921D-117B4A56F6B2}" type="pres">
      <dgm:prSet presAssocID="{7513FD88-7F5B-4C03-B92A-734FDB10B931}" presName="FiveNodes_2_text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F95267E8-9CCB-4134-904F-C92A523F8421}" type="pres">
      <dgm:prSet presAssocID="{7513FD88-7F5B-4C03-B92A-734FDB10B931}" presName="FiveNodes_3_text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2FC0543D-4B68-468C-BD16-6933A1FA87B5}" type="pres">
      <dgm:prSet presAssocID="{7513FD88-7F5B-4C03-B92A-734FDB10B931}" presName="FiveNodes_4_text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  <dgm:pt modelId="{1E5B2467-DE71-4EA2-8996-9A581DBB3D22}" type="pres">
      <dgm:prSet presAssocID="{7513FD88-7F5B-4C03-B92A-734FDB10B931}" presName="FiveNodes_5_text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pt-BR"/>
        </a:p>
      </dgm:t>
    </dgm:pt>
  </dgm:ptLst>
  <dgm:cxnLst>
    <dgm:cxn modelId="{905E2E0D-7C87-410C-8624-1E8285D42120}" type="presOf" srcId="{3B5894AE-FA6A-4AB7-9A5F-80F1B48E7C71}" destId="{2FC0543D-4B68-468C-BD16-6933A1FA87B5}" srcOrd="1" destOrd="0" presId="urn:microsoft.com/office/officeart/2005/8/layout/vProcess5"/>
    <dgm:cxn modelId="{F73039E8-9718-47B8-81BC-04696C110A28}" type="presOf" srcId="{1493C18E-B1C8-4108-93BA-8DBD61860D7D}" destId="{641FA5F5-D606-4A6F-B687-30B6162F3B26}" srcOrd="0" destOrd="0" presId="urn:microsoft.com/office/officeart/2005/8/layout/vProcess5"/>
    <dgm:cxn modelId="{21910B24-A185-4397-8FD9-968E9D35BF90}" type="presOf" srcId="{7F043EDE-0896-4329-ADFD-7FF623220754}" destId="{B097F9F6-B41E-45F0-97E2-DDF1B5FA0C53}" srcOrd="1" destOrd="0" presId="urn:microsoft.com/office/officeart/2005/8/layout/vProcess5"/>
    <dgm:cxn modelId="{211DC6D9-E4BD-43BA-8DF7-E46E387FC11F}" type="presOf" srcId="{37B39674-415F-450B-901F-1EC7F4F2729D}" destId="{66B879A0-EF91-44D8-BA2C-5B0129571522}" srcOrd="0" destOrd="0" presId="urn:microsoft.com/office/officeart/2005/8/layout/vProcess5"/>
    <dgm:cxn modelId="{581B7A0B-D0C0-4B0A-8688-727DB9CD7ADA}" type="presOf" srcId="{CCCF33A5-C1E5-4C5A-9D04-BAD9E21BBF0B}" destId="{4AD6B58D-E39E-4B5B-ACF5-180C657FC1CF}" srcOrd="0" destOrd="0" presId="urn:microsoft.com/office/officeart/2005/8/layout/vProcess5"/>
    <dgm:cxn modelId="{91CA00F5-B450-434F-BFAA-9B9CAEBD53BA}" srcId="{7513FD88-7F5B-4C03-B92A-734FDB10B931}" destId="{3B5894AE-FA6A-4AB7-9A5F-80F1B48E7C71}" srcOrd="3" destOrd="0" parTransId="{0EBCA4BC-78A1-4B62-89AE-EF476BA92E86}" sibTransId="{97202469-EA77-479F-A5F7-3563A53B3404}"/>
    <dgm:cxn modelId="{66DC4F1A-F757-48E2-9417-DA5A4BF26F31}" type="presOf" srcId="{6AF8D2D5-0CBE-4E0E-9B90-C90BB6FE3365}" destId="{1E5B2467-DE71-4EA2-8996-9A581DBB3D22}" srcOrd="1" destOrd="0" presId="urn:microsoft.com/office/officeart/2005/8/layout/vProcess5"/>
    <dgm:cxn modelId="{26FC7B4E-4647-4421-BDA4-C0F921A6F131}" type="presOf" srcId="{6AF8D2D5-0CBE-4E0E-9B90-C90BB6FE3365}" destId="{D1713AD5-1F9F-4EA7-AC71-3A0A856DA9F8}" srcOrd="0" destOrd="0" presId="urn:microsoft.com/office/officeart/2005/8/layout/vProcess5"/>
    <dgm:cxn modelId="{B3967BEA-8B7E-4692-91E4-DC3BED49003A}" type="presOf" srcId="{7513FD88-7F5B-4C03-B92A-734FDB10B931}" destId="{E732FF46-81CD-4E2F-8228-3C7F2FC2C60B}" srcOrd="0" destOrd="0" presId="urn:microsoft.com/office/officeart/2005/8/layout/vProcess5"/>
    <dgm:cxn modelId="{F9DC8C40-12C8-4129-AD89-1E3B4F81893E}" srcId="{7513FD88-7F5B-4C03-B92A-734FDB10B931}" destId="{6AF8D2D5-0CBE-4E0E-9B90-C90BB6FE3365}" srcOrd="4" destOrd="0" parTransId="{2ED5D1F5-AC8F-4C7D-8B41-3A35C1CF1DDF}" sibTransId="{B2310EB0-75CC-47C6-84B9-A56C9E5847F4}"/>
    <dgm:cxn modelId="{57D80FD2-6242-4611-A9D0-095A5D3D63B1}" type="presOf" srcId="{97202469-EA77-479F-A5F7-3563A53B3404}" destId="{77C6262A-BC48-4651-91D5-F21C6B41EBA3}" srcOrd="0" destOrd="0" presId="urn:microsoft.com/office/officeart/2005/8/layout/vProcess5"/>
    <dgm:cxn modelId="{5778837D-2E4E-4636-B3D7-060A0CAED90C}" srcId="{7513FD88-7F5B-4C03-B92A-734FDB10B931}" destId="{1493C18E-B1C8-4108-93BA-8DBD61860D7D}" srcOrd="1" destOrd="0" parTransId="{24EBA182-586D-44A0-BC23-DA55B71616D6}" sibTransId="{CCCF33A5-C1E5-4C5A-9D04-BAD9E21BBF0B}"/>
    <dgm:cxn modelId="{09AD6F59-40BC-46A9-BBE2-DEDEA4749681}" type="presOf" srcId="{C2CA1C5F-3B60-4605-AB1A-001E70DD8E51}" destId="{F95267E8-9CCB-4134-904F-C92A523F8421}" srcOrd="1" destOrd="0" presId="urn:microsoft.com/office/officeart/2005/8/layout/vProcess5"/>
    <dgm:cxn modelId="{CC8F7C2D-0B6B-4B08-8290-41D2020492B3}" type="presOf" srcId="{7F043EDE-0896-4329-ADFD-7FF623220754}" destId="{55B3F09C-7F0F-472B-A291-7ECC7A479D50}" srcOrd="0" destOrd="0" presId="urn:microsoft.com/office/officeart/2005/8/layout/vProcess5"/>
    <dgm:cxn modelId="{3BC45698-A4E7-4537-AEAC-C803361340FD}" srcId="{7513FD88-7F5B-4C03-B92A-734FDB10B931}" destId="{C2CA1C5F-3B60-4605-AB1A-001E70DD8E51}" srcOrd="2" destOrd="0" parTransId="{7A1DF9AF-8529-4984-9A57-27F0AF918AC8}" sibTransId="{99E02FBE-8D00-4B32-A538-32774865CA6A}"/>
    <dgm:cxn modelId="{61F92191-E9CB-4EC4-876A-ADC694A9E61E}" type="presOf" srcId="{1493C18E-B1C8-4108-93BA-8DBD61860D7D}" destId="{5196FE38-9429-4527-921D-117B4A56F6B2}" srcOrd="1" destOrd="0" presId="urn:microsoft.com/office/officeart/2005/8/layout/vProcess5"/>
    <dgm:cxn modelId="{58517EFE-45B1-4B11-8F25-156AAE479108}" type="presOf" srcId="{99E02FBE-8D00-4B32-A538-32774865CA6A}" destId="{4602CED9-47B0-4AE0-8280-EB35F825EB30}" srcOrd="0" destOrd="0" presId="urn:microsoft.com/office/officeart/2005/8/layout/vProcess5"/>
    <dgm:cxn modelId="{412B0D12-43F4-4DCE-BCE3-5E00B3582E8D}" type="presOf" srcId="{C2CA1C5F-3B60-4605-AB1A-001E70DD8E51}" destId="{FCA3A458-7017-4245-82AF-80BE73A3790E}" srcOrd="0" destOrd="0" presId="urn:microsoft.com/office/officeart/2005/8/layout/vProcess5"/>
    <dgm:cxn modelId="{41023266-17F3-4492-8586-9826AC18167F}" srcId="{7513FD88-7F5B-4C03-B92A-734FDB10B931}" destId="{7F043EDE-0896-4329-ADFD-7FF623220754}" srcOrd="0" destOrd="0" parTransId="{C7233C6D-F01B-4491-BB4C-CA69F5203CB8}" sibTransId="{37B39674-415F-450B-901F-1EC7F4F2729D}"/>
    <dgm:cxn modelId="{6F2F41FC-434C-4534-ACF8-FBCD6478CC51}" type="presOf" srcId="{3B5894AE-FA6A-4AB7-9A5F-80F1B48E7C71}" destId="{E9F00DD9-4372-49AD-99B6-EBE450CAC765}" srcOrd="0" destOrd="0" presId="urn:microsoft.com/office/officeart/2005/8/layout/vProcess5"/>
    <dgm:cxn modelId="{D63D81F1-748D-495F-9C2D-A98559EE09AE}" type="presParOf" srcId="{E732FF46-81CD-4E2F-8228-3C7F2FC2C60B}" destId="{09443068-A14B-4C7B-A767-85DB3D34E706}" srcOrd="0" destOrd="0" presId="urn:microsoft.com/office/officeart/2005/8/layout/vProcess5"/>
    <dgm:cxn modelId="{3E8C712F-2A70-4ACE-910F-1CBCE0153A62}" type="presParOf" srcId="{E732FF46-81CD-4E2F-8228-3C7F2FC2C60B}" destId="{55B3F09C-7F0F-472B-A291-7ECC7A479D50}" srcOrd="1" destOrd="0" presId="urn:microsoft.com/office/officeart/2005/8/layout/vProcess5"/>
    <dgm:cxn modelId="{EC9E0983-FC9E-4F38-8637-744973A6E1B9}" type="presParOf" srcId="{E732FF46-81CD-4E2F-8228-3C7F2FC2C60B}" destId="{641FA5F5-D606-4A6F-B687-30B6162F3B26}" srcOrd="2" destOrd="0" presId="urn:microsoft.com/office/officeart/2005/8/layout/vProcess5"/>
    <dgm:cxn modelId="{9DF61690-5DA1-4B50-B0BD-60B0F7D99EE6}" type="presParOf" srcId="{E732FF46-81CD-4E2F-8228-3C7F2FC2C60B}" destId="{FCA3A458-7017-4245-82AF-80BE73A3790E}" srcOrd="3" destOrd="0" presId="urn:microsoft.com/office/officeart/2005/8/layout/vProcess5"/>
    <dgm:cxn modelId="{414201C7-ED76-4BDB-9598-329777CA82B8}" type="presParOf" srcId="{E732FF46-81CD-4E2F-8228-3C7F2FC2C60B}" destId="{E9F00DD9-4372-49AD-99B6-EBE450CAC765}" srcOrd="4" destOrd="0" presId="urn:microsoft.com/office/officeart/2005/8/layout/vProcess5"/>
    <dgm:cxn modelId="{B51FE82C-A0DE-4DD9-B9BD-2FFD4206CEC5}" type="presParOf" srcId="{E732FF46-81CD-4E2F-8228-3C7F2FC2C60B}" destId="{D1713AD5-1F9F-4EA7-AC71-3A0A856DA9F8}" srcOrd="5" destOrd="0" presId="urn:microsoft.com/office/officeart/2005/8/layout/vProcess5"/>
    <dgm:cxn modelId="{56A7730B-CDC9-49F8-943E-29A834D3F34C}" type="presParOf" srcId="{E732FF46-81CD-4E2F-8228-3C7F2FC2C60B}" destId="{66B879A0-EF91-44D8-BA2C-5B0129571522}" srcOrd="6" destOrd="0" presId="urn:microsoft.com/office/officeart/2005/8/layout/vProcess5"/>
    <dgm:cxn modelId="{7160294C-233B-4B70-9822-AFA348DE57C7}" type="presParOf" srcId="{E732FF46-81CD-4E2F-8228-3C7F2FC2C60B}" destId="{4AD6B58D-E39E-4B5B-ACF5-180C657FC1CF}" srcOrd="7" destOrd="0" presId="urn:microsoft.com/office/officeart/2005/8/layout/vProcess5"/>
    <dgm:cxn modelId="{F67C8F9E-D610-4335-B1E4-E8EF805C5F87}" type="presParOf" srcId="{E732FF46-81CD-4E2F-8228-3C7F2FC2C60B}" destId="{4602CED9-47B0-4AE0-8280-EB35F825EB30}" srcOrd="8" destOrd="0" presId="urn:microsoft.com/office/officeart/2005/8/layout/vProcess5"/>
    <dgm:cxn modelId="{C54AFAE7-A3F8-43D0-A986-271E8F617D1B}" type="presParOf" srcId="{E732FF46-81CD-4E2F-8228-3C7F2FC2C60B}" destId="{77C6262A-BC48-4651-91D5-F21C6B41EBA3}" srcOrd="9" destOrd="0" presId="urn:microsoft.com/office/officeart/2005/8/layout/vProcess5"/>
    <dgm:cxn modelId="{67332FAB-35AA-4D07-909E-A6954BA2DDE8}" type="presParOf" srcId="{E732FF46-81CD-4E2F-8228-3C7F2FC2C60B}" destId="{B097F9F6-B41E-45F0-97E2-DDF1B5FA0C53}" srcOrd="10" destOrd="0" presId="urn:microsoft.com/office/officeart/2005/8/layout/vProcess5"/>
    <dgm:cxn modelId="{6C5C02C0-4F9C-4FA7-8879-B08E2E312974}" type="presParOf" srcId="{E732FF46-81CD-4E2F-8228-3C7F2FC2C60B}" destId="{5196FE38-9429-4527-921D-117B4A56F6B2}" srcOrd="11" destOrd="0" presId="urn:microsoft.com/office/officeart/2005/8/layout/vProcess5"/>
    <dgm:cxn modelId="{B3E020B2-8246-4FD2-BB7D-FEE7D995404D}" type="presParOf" srcId="{E732FF46-81CD-4E2F-8228-3C7F2FC2C60B}" destId="{F95267E8-9CCB-4134-904F-C92A523F8421}" srcOrd="12" destOrd="0" presId="urn:microsoft.com/office/officeart/2005/8/layout/vProcess5"/>
    <dgm:cxn modelId="{C1449B76-3E77-4CA9-B35D-4E1680D0613F}" type="presParOf" srcId="{E732FF46-81CD-4E2F-8228-3C7F2FC2C60B}" destId="{2FC0543D-4B68-468C-BD16-6933A1FA87B5}" srcOrd="13" destOrd="0" presId="urn:microsoft.com/office/officeart/2005/8/layout/vProcess5"/>
    <dgm:cxn modelId="{7EEA0A87-F18C-47F3-AED0-FFA90A512022}" type="presParOf" srcId="{E732FF46-81CD-4E2F-8228-3C7F2FC2C60B}" destId="{1E5B2467-DE71-4EA2-8996-9A581DBB3D22}" srcOrd="14" destOrd="0" presId="urn:microsoft.com/office/officeart/2005/8/layout/vProcess5"/>
  </dgm:cxnLst>
  <dgm:bg/>
  <dgm:whole/>
</dgm:dataModel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Process5">
  <dgm:title val=""/>
  <dgm:desc val=""/>
  <dgm:catLst>
    <dgm:cat type="process" pri="1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</dgm:cxnLst>
      <dgm:bg/>
      <dgm:whole/>
    </dgm:dataModel>
  </dgm:clrData>
  <dgm:layoutNode name="outerComposite">
    <dgm:varLst>
      <dgm:chMax val="5"/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l" for="ch" forName="TwoNodes_1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r" for="ch" forName="TwoNodes_2" refType="w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r" for="ch" forName="TwoConn_1-2" refType="r" refFor="ch" refForName="TwoNodes_1"/>
          <dgm:constr type="r" for="ch" forName="TwoNodes_1_text" refType="l" refFor="ch" refForName="TwoConn_1-2"/>
          <dgm:constr type="rOff" for="ch" forName="TwoNodes_1_text" refType="w" refFor="ch" refForName="TwoConn_1-2" fact="-0.5"/>
          <dgm:constr type="t" for="ch" forName="TwoNodes_1_text" refType="t" refFor="ch" refForName="TwoNodes_1"/>
          <dgm:constr type="b" for="ch" forName="TwoNodes_1_text" refType="b" refFor="ch" refForName="TwoNodes_1"/>
          <dgm:constr type="l" for="ch" forName="TwoNodes_1_text" refType="l" refFor="ch" refForName="TwoNodes_1"/>
          <dgm:constr type="r" for="ch" forName="TwoNodes_2_text" refType="l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l" for="ch" forName="TwoNodes_2_text" refType="l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l" for="ch" forName="ThreeNodes_1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r" for="ch" forName="ThreeNodes_3" refType="w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r" for="ch" forName="ThreeConn_1-2" refType="r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r" for="ch" forName="ThreeConn_2-3" refType="r" refFor="ch" refForName="ThreeNodes_2"/>
          <dgm:constr type="r" for="ch" forName="ThreeNodes_1_text" refType="l" refFor="ch" refForName="ThreeConn_1-2"/>
          <dgm:constr type="rOff" for="ch" forName="ThreeNodes_1_text" refType="w" refFor="ch" refForName="ThreeConn_1-2" fact="-0.57"/>
          <dgm:constr type="t" for="ch" forName="ThreeNodes_1_text" refType="t" refFor="ch" refForName="ThreeNodes_1"/>
          <dgm:constr type="b" for="ch" forName="ThreeNodes_1_text" refType="b" refFor="ch" refForName="ThreeNodes_1"/>
          <dgm:constr type="l" for="ch" forName="ThreeNodes_1_text" refType="l" refFor="ch" refForName="ThreeNodes_1"/>
          <dgm:constr type="r" for="ch" forName="ThreeNodes_2_text" refType="l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l" for="ch" forName="ThreeNodes_2_text" refType="l" refFor="ch" refForName="ThreeNodes_2"/>
          <dgm:constr type="r" for="ch" forName="ThreeNodes_3_text" refType="l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l" for="ch" forName="ThreeNodes_3_text" refType="l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l" for="ch" forName="FourNodes_1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467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533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r" for="ch" forName="FourNodes_4" refType="w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r" for="ch" forName="FourConn_1-2" refType="r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r" for="ch" forName="FourConn_2-3" refType="r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r" for="ch" forName="FourConn_3-4" refType="r" refFor="ch" refForName="FourNodes_3"/>
          <dgm:constr type="r" for="ch" forName="FourNodes_1_text" refType="l" refFor="ch" refForName="FourConn_1-2"/>
          <dgm:constr type="rOff" for="ch" forName="FourNodes_1_text" refType="w" refFor="ch" refForName="FourConn_1-2" fact="-0.7"/>
          <dgm:constr type="t" for="ch" forName="FourNodes_1_text" refType="t" refFor="ch" refForName="FourNodes_1"/>
          <dgm:constr type="b" for="ch" forName="FourNodes_1_text" refType="b" refFor="ch" refForName="FourNodes_1"/>
          <dgm:constr type="l" for="ch" forName="FourNodes_1_text" refType="l" refFor="ch" refForName="FourNodes_1"/>
          <dgm:constr type="r" for="ch" forName="FourNodes_2_text" refType="l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l" for="ch" forName="FourNodes_2_text" refType="l" refFor="ch" refForName="FourNodes_2"/>
          <dgm:constr type="r" for="ch" forName="FourNodes_3_text" refType="l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l" for="ch" forName="FourNodes_3_text" refType="l" refFor="ch" refForName="FourNodes_3"/>
          <dgm:constr type="r" for="ch" forName="FourNodes_4_text" refType="l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l" for="ch" forName="FourNodes_4_text" refType="l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l" for="ch" forName="FiveNodes_1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442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557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r" for="ch" forName="FiveNodes_5" refType="w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r" for="ch" forName="FiveConn_1-2" refType="r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r" for="ch" forName="FiveConn_2-3" refType="r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r" for="ch" forName="FiveConn_3-4" refType="r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r" for="ch" forName="FiveConn_4-5" refType="r" refFor="ch" refForName="FiveNodes_4"/>
          <dgm:constr type="r" for="ch" forName="FiveNodes_1_text" refType="l" refFor="ch" refForName="FiveConn_1-2"/>
          <dgm:constr type="rOff" for="ch" forName="FiveNodes_1_text" refType="w" refFor="ch" refForName="FiveConn_1-2" fact="-0.75"/>
          <dgm:constr type="t" for="ch" forName="FiveNodes_1_text" refType="t" refFor="ch" refForName="FiveNodes_1"/>
          <dgm:constr type="b" for="ch" forName="FiveNodes_1_text" refType="b" refFor="ch" refForName="FiveNodes_1"/>
          <dgm:constr type="l" for="ch" forName="FiveNodes_1_text" refType="l" refFor="ch" refForName="FiveNodes_1"/>
          <dgm:constr type="r" for="ch" forName="FiveNodes_2_text" refType="l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l" for="ch" forName="FiveNodes_2_text" refType="l" refFor="ch" refForName="FiveNodes_2"/>
          <dgm:constr type="r" for="ch" forName="FiveNodes_3_text" refType="l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l" for="ch" forName="FiveNodes_3_text" refType="l" refFor="ch" refForName="FiveNodes_3"/>
          <dgm:constr type="r" for="ch" forName="FiveNodes_4_text" refType="l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l" for="ch" forName="FiveNodes_4_text" refType="l" refFor="ch" refForName="FiveNodes_4"/>
          <dgm:constr type="r" for="ch" forName="FiveNodes_5_text" refType="l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l" for="ch" forName="FiveNodes_5_text" refType="l" refFor="ch" refForName="FiveNodes_5"/>
        </dgm:constrLst>
      </dgm:if>
      <dgm:else name="Name2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r" for="ch" forName="TwoNodes_1" refType="w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l" for="ch" forName="TwoNodes_2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l" for="ch" forName="TwoConn_1-2" refType="l" refFor="ch" refForName="TwoNodes_1"/>
          <dgm:constr type="l" for="ch" forName="TwoNodes_1_text" refType="r" refFor="ch" refForName="TwoConn_1-2"/>
          <dgm:constr type="lOff" for="ch" forName="TwoNodes_1_text" refType="w" refFor="ch" refForName="TwoConn_1-2" fact="0.5"/>
          <dgm:constr type="t" for="ch" forName="TwoNodes_1_text" refType="t" refFor="ch" refForName="TwoNodes_1"/>
          <dgm:constr type="b" for="ch" forName="TwoNodes_1_text" refType="b" refFor="ch" refForName="TwoNodes_1"/>
          <dgm:constr type="r" for="ch" forName="TwoNodes_1_text" refType="r" refFor="ch" refForName="TwoNodes_1"/>
          <dgm:constr type="l" for="ch" forName="TwoNodes_2_text" refType="r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r" for="ch" forName="TwoNodes_2_text" refType="r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r" for="ch" forName="ThreeNodes_1" refType="w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l" for="ch" forName="ThreeNodes_3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l" for="ch" forName="ThreeConn_1-2" refType="l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l" for="ch" forName="ThreeConn_2-3" refType="l" refFor="ch" refForName="ThreeNodes_2"/>
          <dgm:constr type="l" for="ch" forName="ThreeNodes_1_text" refType="r" refFor="ch" refForName="ThreeConn_1-2"/>
          <dgm:constr type="lOff" for="ch" forName="ThreeNodes_1_text" refType="w" refFor="ch" refForName="ThreeConn_1-2" fact="0.55"/>
          <dgm:constr type="t" for="ch" forName="ThreeNodes_1_text" refType="t" refFor="ch" refForName="ThreeNodes_1"/>
          <dgm:constr type="b" for="ch" forName="ThreeNodes_1_text" refType="b" refFor="ch" refForName="ThreeNodes_1"/>
          <dgm:constr type="r" for="ch" forName="ThreeNodes_1_text" refType="r" refFor="ch" refForName="ThreeNodes_1"/>
          <dgm:constr type="l" for="ch" forName="ThreeNodes_2_text" refType="r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r" for="ch" forName="ThreeNodes_2_text" refType="r" refFor="ch" refForName="ThreeNodes_2"/>
          <dgm:constr type="l" for="ch" forName="ThreeNodes_3_text" refType="r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r" for="ch" forName="ThreeNodes_3_text" refType="r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r" for="ch" forName="FourNodes_1" refType="w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533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467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l" for="ch" forName="FourNodes_4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l" for="ch" forName="FourConn_1-2" refType="l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l" for="ch" forName="FourConn_2-3" refType="l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l" for="ch" forName="FourConn_3-4" refType="l" refFor="ch" refForName="FourNodes_3"/>
          <dgm:constr type="l" for="ch" forName="FourNodes_1_text" refType="r" refFor="ch" refForName="FourConn_1-2"/>
          <dgm:constr type="lOff" for="ch" forName="FourNodes_1_text" refType="w" refFor="ch" refForName="FourConn_1-2" fact="0.69"/>
          <dgm:constr type="t" for="ch" forName="FourNodes_1_text" refType="t" refFor="ch" refForName="FourNodes_1"/>
          <dgm:constr type="b" for="ch" forName="FourNodes_1_text" refType="b" refFor="ch" refForName="FourNodes_1"/>
          <dgm:constr type="r" for="ch" forName="FourNodes_1_text" refType="r" refFor="ch" refForName="FourNodes_1"/>
          <dgm:constr type="l" for="ch" forName="FourNodes_2_text" refType="r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r" for="ch" forName="FourNodes_2_text" refType="r" refFor="ch" refForName="FourNodes_2"/>
          <dgm:constr type="l" for="ch" forName="FourNodes_3_text" refType="r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r" for="ch" forName="FourNodes_3_text" refType="r" refFor="ch" refForName="FourNodes_3"/>
          <dgm:constr type="l" for="ch" forName="FourNodes_4_text" refType="r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r" for="ch" forName="FourNodes_4_text" refType="r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r" for="ch" forName="FiveNodes_1" refType="w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557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442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l" for="ch" forName="FiveNodes_5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l" for="ch" forName="FiveConn_1-2" refType="l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l" for="ch" forName="FiveConn_2-3" refType="l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l" for="ch" forName="FiveConn_3-4" refType="l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l" for="ch" forName="FiveConn_4-5" refType="l" refFor="ch" refForName="FiveNodes_4"/>
          <dgm:constr type="l" for="ch" forName="FiveNodes_1_text" refType="r" refFor="ch" refForName="FiveConn_1-2"/>
          <dgm:constr type="lOff" for="ch" forName="FiveNodes_1_text" refType="w" refFor="ch" refForName="FiveConn_1-2" fact="0.73"/>
          <dgm:constr type="t" for="ch" forName="FiveNodes_1_text" refType="t" refFor="ch" refForName="FiveNodes_1"/>
          <dgm:constr type="b" for="ch" forName="FiveNodes_1_text" refType="b" refFor="ch" refForName="FiveNodes_1"/>
          <dgm:constr type="r" for="ch" forName="FiveNodes_1_text" refType="r" refFor="ch" refForName="FiveNodes_1"/>
          <dgm:constr type="l" for="ch" forName="FiveNodes_2_text" refType="r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r" for="ch" forName="FiveNodes_2_text" refType="r" refFor="ch" refForName="FiveNodes_2"/>
          <dgm:constr type="l" for="ch" forName="FiveNodes_3_text" refType="r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r" for="ch" forName="FiveNodes_3_text" refType="r" refFor="ch" refForName="FiveNodes_3"/>
          <dgm:constr type="l" for="ch" forName="FiveNodes_4_text" refType="r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r" for="ch" forName="FiveNodes_4_text" refType="r" refFor="ch" refForName="FiveNodes_4"/>
          <dgm:constr type="l" for="ch" forName="FiveNodes_5_text" refType="r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r" for="ch" forName="FiveNodes_5_text" refType="r" refFor="ch" refForName="FiveNodes_5"/>
        </dgm:constrLst>
      </dgm:else>
    </dgm:choose>
    <dgm:ruleLst/>
    <dgm:layoutNode name="dummyMaxCanvas">
      <dgm:varLst/>
      <dgm:alg type="sp"/>
      <dgm:shape xmlns:r="http://schemas.openxmlformats.org/officeDocument/2006/relationships" r:blip="">
        <dgm:adjLst/>
      </dgm:shape>
      <dgm:presOf/>
      <dgm:constrLst/>
      <dgm:ruleLst/>
    </dgm:layoutNode>
    <dgm:choose name="Name3">
      <dgm:if name="Name4" axis="ch" ptType="node" func="cnt" op="equ" val="1">
        <dgm:layoutNode name="OneNode_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5">
        <dgm:choose name="Name6">
          <dgm:if name="Name7" axis="ch" ptType="node" func="cnt" op="equ" val="2">
            <dgm:layoutNode name="TwoNodes_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1 1" cnt="1 0"/>
              <dgm:constrLst/>
              <dgm:ruleLst/>
            </dgm:layoutNode>
            <dgm:layoutNode name="TwoNodes_2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2 1" cnt="1 0"/>
              <dgm:constrLst/>
              <dgm:ruleLst/>
            </dgm:layoutNode>
            <dgm:layoutNode name="TwoConn_1-2" styleLbl="fgAccFollowNode1">
              <dgm:varLst>
                <dgm:bulletEnabled val="1"/>
              </dgm:varLst>
              <dgm:alg type="tx"/>
              <dgm:shape xmlns:r="http://schemas.openxmlformats.org/officeDocument/2006/relationships" type="downArrow" r:blip="">
                <dgm:adjLst>
                  <dgm:adj idx="1" val="0.55"/>
                  <dgm:adj idx="2" val="0.45"/>
                </dgm:adjLst>
              </dgm:shape>
              <dgm:presOf axis="ch" ptType="sibTrans" cnt="1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TwoNodes_1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1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  <dgm:layoutNode name="TwoNodes_2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2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if>
          <dgm:else name="Name8">
            <dgm:choose name="Name9">
              <dgm:if name="Name10" axis="ch" ptType="node" func="cnt" op="equ" val="3">
                <dgm:layoutNode name="ThreeNodes_1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1 1" cnt="1 0"/>
                  <dgm:constrLst/>
                  <dgm:ruleLst/>
                </dgm:layoutNode>
                <dgm:layoutNode name="ThreeNodes_2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2 1" cnt="1 0"/>
                  <dgm:constrLst/>
                  <dgm:ruleLst/>
                </dgm:layoutNode>
                <dgm:layoutNode name="ThreeNodes_3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3 1" cnt="1 0"/>
                  <dgm:constrLst/>
                  <dgm:ruleLst/>
                </dgm:layoutNode>
                <dgm:layoutNode name="ThreeConn_1-2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Conn_2-3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st="2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Nodes_1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1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2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2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3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3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1">
                <dgm:choose name="Name12">
                  <dgm:if name="Name13" axis="ch" ptType="node" func="cnt" op="equ" val="4">
                    <dgm:layoutNode name="FourNodes_1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/>
                      <dgm:ruleLst/>
                    </dgm:layoutNode>
                    <dgm:layoutNode name="FourNodes_2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/>
                      <dgm:ruleLst/>
                    </dgm:layoutNode>
                    <dgm:layoutNode name="FourNodes_3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/>
                      <dgm:ruleLst/>
                    </dgm:layoutNode>
                    <dgm:layoutNode name="FourNodes_4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/>
                      <dgm:ruleLst/>
                    </dgm:layoutNode>
                    <dgm:layoutNode name="FourConn_1-2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2-3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2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3-4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3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1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2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3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4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if>
                  <dgm:else name="Name14">
                    <dgm:choose name="Name15">
                      <dgm:if name="Name16" axis="ch" ptType="node" func="cnt" op="gte" val="5">
                        <dgm:layoutNode name="FiveNodes_1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/>
                          <dgm:ruleLst/>
                        </dgm:layoutNode>
                        <dgm:layoutNode name="FiveNodes_2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/>
                          <dgm:ruleLst/>
                        </dgm:layoutNode>
                        <dgm:layoutNode name="FiveNodes_3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/>
                          <dgm:ruleLst/>
                        </dgm:layoutNode>
                        <dgm:layoutNode name="FiveNodes_4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/>
                          <dgm:ruleLst/>
                        </dgm:layoutNode>
                        <dgm:layoutNode name="FiveNodes_5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/>
                          <dgm:ruleLst/>
                        </dgm:layoutNode>
                        <dgm:layoutNode name="FiveConn_1-2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2-3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2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3-4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3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4-5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4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1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2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3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4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5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</dgm:if>
                      <dgm:else name="Name17"/>
                    </dgm:choose>
                  </dgm:else>
                </dgm:choose>
              </dgm:else>
            </dgm:choose>
          </dgm:else>
        </dgm:choose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>
  <b:Source>
    <b:Tag>LIN99</b:Tag>
    <b:SourceType>JournalArticle</b:SourceType>
    <b:Guid>{E9F9223A-1FF3-4808-BDCB-9EAFA0C5BCE0}</b:Guid>
    <b:LCID>uz-Cyrl-UZ</b:LCID>
    <b:Author>
      <b:Author>
        <b:NameList>
          <b:Person>
            <b:Last>LIN</b:Last>
            <b:First>Wei-Hua</b:First>
          </b:Person>
          <b:Person>
            <b:Last>ZENG</b:Last>
            <b:First>Jian</b:First>
          </b:Person>
        </b:NameList>
      </b:Author>
    </b:Author>
    <b:Title>An experimental study on real-time bus arrival – Time prediction with GPS data</b:Title>
    <b:Year>1999</b:Year>
    <b:JournalName>Transportation Research Record</b:JournalName>
    <b:Pages>101-109</b:Pages>
    <b:Issue>1666</b:Issue>
    <b:StandardNumber>ISSN: 0361-1981, ISBN 0309070619</b:StandardNumber>
    <b:RefOrder>16</b:RefOrder>
  </b:Source>
  <b:Source>
    <b:Tag>3GP11</b:Tag>
    <b:SourceType>InternetSite</b:SourceType>
    <b:Guid>{7913ED4B-314E-41C1-B1B1-84D32AF8CB8B}</b:Guid>
    <b:LCID>uz-Cyrl-UZ</b:LCID>
    <b:Author>
      <b:Author>
        <b:NameList>
          <b:Person>
            <b:Last>Initative</b:Last>
            <b:First>3GPP™</b:First>
            <b:Middle>- A Global</b:Middle>
          </b:Person>
        </b:NameList>
      </b:Author>
    </b:Author>
    <b:Title>3GPP Specification Series</b:Title>
    <b:InternetSiteTitle>3GPP Specification Series</b:InternetSiteTitle>
    <b:YearAccessed>2011</b:YearAccessed>
    <b:MonthAccessed>11</b:MonthAccessed>
    <b:DayAccessed>29</b:DayAccessed>
    <b:URL>http://www.3gpp.org/ftp/Specs/html-info/25-series.htm.</b:URL>
    <b:RefOrder>25</b:RefOrder>
  </b:Source>
  <b:Source>
    <b:Tag>80511</b:Tag>
    <b:SourceType>InternetSite</b:SourceType>
    <b:Guid>{35B7BBD1-1198-4020-AEA5-772A175608E3}</b:Guid>
    <b:LCID>uz-Cyrl-UZ</b:LCID>
    <b:Author>
      <b:Author>
        <b:Corporate>8051 Forum</b:Corporate>
      </b:Author>
    </b:Author>
    <b:Title>Vehicle Tracking System Using GPS and GSM Modem</b:Title>
    <b:YearAccessed>2011</b:YearAccessed>
    <b:MonthAccessed>11</b:MonthAccessed>
    <b:DayAccessed>29</b:DayAccessed>
    <b:URL>http://www.8051projects.info/content/projects/7-vehicle-tracking-system-using-gps-gsm-modem.html</b:URL>
    <b:InternetSiteTitle>8051 Forum</b:InternetSiteTitle>
    <b:RefOrder>26</b:RefOrder>
  </b:Source>
  <b:Source>
    <b:Tag>BRA06</b:Tag>
    <b:SourceType>InternetSite</b:SourceType>
    <b:Guid>{7D332324-AE03-481C-B345-9EAB545E28B9}</b:Guid>
    <b:LCID>uz-Cyrl-UZ</b:LCID>
    <b:Author>
      <b:Author>
        <b:Corporate>BRASIL</b:Corporate>
      </b:Author>
    </b:Author>
    <b:Title>RE nº 212, de 13 de novembro de 2006</b:Title>
    <b:InternetSiteTitle>Ministério das Cidades, Conselho Nacional de Trânsito.</b:InternetSiteTitle>
    <b:Year>2006</b:Year>
    <b:RefOrder>27</b:RefOrder>
  </b:Source>
  <b:Source>
    <b:Tag>Bra</b:Tag>
    <b:SourceType>InternetSite</b:SourceType>
    <b:Guid>{AB24C99F-BF5E-44F1-880A-855DDB5358BF}</b:Guid>
    <b:LCID>uz-Cyrl-UZ</b:LCID>
    <b:Author>
      <b:Author>
        <b:Corporate>Brasil</b:Corporate>
      </b:Author>
    </b:Author>
    <b:Title>Lei nº 11.715, de 19 de Junho de 2008</b:Title>
    <b:InternetSiteTitle>Casa Civil, Subchefia para Assuntos Jurídicos.</b:InternetSiteTitle>
    <b:Year>2008</b:Year>
    <b:RefOrder>11</b:RefOrder>
  </b:Source>
  <b:Source>
    <b:Tag>IBG09</b:Tag>
    <b:SourceType>InternetSite</b:SourceType>
    <b:Guid>{E6E71B40-CB61-4922-B73F-4DFF7C131823}</b:Guid>
    <b:LCID>uz-Cyrl-UZ</b:LCID>
    <b:Author>
      <b:Author>
        <b:Corporate>IBGE</b:Corporate>
      </b:Author>
    </b:Author>
    <b:Title>Contas Regionais do Brasil 2005-2009. 2009. Tabela 8 - Produto Interno Bruto, população residente e Produto Interno Bruto per capita, segundo as Grandes Regiões e as Unidades da Federação – 2009.</b:Title>
    <b:Year>2009</b:Year>
    <b:Pages>27</b:Pages>
    <b:YearAccessed>2012</b:YearAccessed>
    <b:MonthAccessed>03</b:MonthAccessed>
    <b:DayAccessed>18</b:DayAccessed>
    <b:URL>http://www.ibge.gov.br/home/estatistica/economia/contasregionais/2009/contasregionais2009.pdf</b:URL>
    <b:Version>p. 27</b:Version>
    <b:InternetSiteTitle>IBGE – Instituto Brasileiro de Geografia e Estatística</b:InternetSiteTitle>
    <b:RefOrder>13</b:RefOrder>
  </b:Source>
  <b:Source>
    <b:Tag>CAS12</b:Tag>
    <b:SourceType>InternetSite</b:SourceType>
    <b:Guid>{8F434CB9-781E-40E3-B961-0355C28A37F9}</b:Guid>
    <b:LCID>uz-Cyrl-UZ</b:LCID>
    <b:Author>
      <b:Author>
        <b:NameList>
          <b:Person>
            <b:Last>CASTELLO BRANCO</b:Last>
            <b:First>Andréa</b:First>
          </b:Person>
        </b:NameList>
      </b:Author>
    </b:Author>
    <b:Title>Demora no atendimento de táxi em BH leva 15% dos passageiros a cancelar pedido.</b:Title>
    <b:InternetSiteTitle>EM.COM.BR - Estado de Minas</b:InternetSiteTitle>
    <b:Year>2012</b:Year>
    <b:YearAccessed>2012</b:YearAccessed>
    <b:MonthAccessed>06</b:MonthAccessed>
    <b:DayAccessed>16</b:DayAccessed>
    <b:URL>http://www.em.com.br/app/noticia/gerais/2012/06/12/interna_gerais,299515/demora-no-atendimento-de-taxi-em-bh-leva-15-dos-passageiros-a-cancelar-pedido.shtml</b:URL>
    <b:Month>06</b:Month>
    <b:Day>12</b:Day>
    <b:RefOrder>10</b:RefOrder>
  </b:Source>
  <b:Source>
    <b:Tag>CHE09</b:Tag>
    <b:SourceType>JournalArticle</b:SourceType>
    <b:Guid>{683B77DF-B633-49D5-88E7-69E6360FB8DC}</b:Guid>
    <b:LCID>uz-Cyrl-UZ</b:LCID>
    <b:Author>
      <b:Author>
        <b:NameList>
          <b:Person>
            <b:Last>CHENG</b:Last>
            <b:First>S.</b:First>
          </b:Person>
          <b:Person>
            <b:Last>QU</b:Last>
            <b:First>X</b:First>
          </b:Person>
        </b:NameList>
      </b:Author>
    </b:Author>
    <b:Title>A Service Choice Model for Optimizing Taxi Service Delivery</b:Title>
    <b:Year>2009</b:Year>
    <b:JournalName>Research Collection School of Information Systems</b:JournalName>
    <b:Volume>209</b:Volume>
    <b:RefOrder>3</b:RefOrder>
  </b:Source>
  <b:Source>
    <b:Tag>FLE04</b:Tag>
    <b:SourceType>JournalArticle</b:SourceType>
    <b:Guid>{DAE14266-7FFB-4C18-86B9-58A3E9FEC396}</b:Guid>
    <b:LCID>uz-Cyrl-UZ</b:LCID>
    <b:Author>
      <b:Author>
        <b:NameList>
          <b:Person>
            <b:Last>FLEISCHMANN</b:Last>
            <b:First>B</b:First>
          </b:Person>
          <b:Person>
            <b:Last>GNUTZMANN</b:Last>
            <b:First>S</b:First>
          </b:Person>
          <b:Person>
            <b:Last>SANDVOß</b:Last>
            <b:First>E</b:First>
          </b:Person>
        </b:NameList>
      </b:Author>
    </b:Author>
    <b:Title>Dynamic Vehicle Routing Based on Online Traffic Information.</b:Title>
    <b:JournalName>Transportation Science</b:JournalName>
    <b:Year>2004</b:Year>
    <b:Month>11</b:Month>
    <b:Pages>420-433</b:Pages>
    <b:Volume>38</b:Volume>
    <b:Issue>4</b:Issue>
    <b:StandardNumber>0041-1655</b:StandardNumber>
    <b:RefOrder>4</b:RefOrder>
  </b:Source>
  <b:Source>
    <b:Tag>HAM11</b:Tag>
    <b:SourceType>InternetSite</b:SourceType>
    <b:Guid>{8C8871FF-C7D8-4624-894E-3D50CDB99746}</b:Guid>
    <b:LCID>uz-Cyrl-UZ</b:LCID>
    <b:Author>
      <b:Author>
        <b:NameList>
          <b:Person>
            <b:Last>HAMMAN</b:Last>
            <b:First>R</b:First>
          </b:Person>
        </b:NameList>
      </b:Author>
    </b:Author>
    <b:Title>SINIAV: Todos os automóveis brasileiros ganham chip até 2014</b:Title>
    <b:Year>2011</b:Year>
    <b:InternetSiteTitle>TecMundo</b:InternetSiteTitle>
    <b:YearAccessed>2012</b:YearAccessed>
    <b:MonthAccessed>03</b:MonthAccessed>
    <b:DayAccessed>17</b:DayAccessed>
    <b:URL>http://www.tecmundo.com.br/infografico/8371-siniav-todos-os-automoveis-brasileiros-ganham-chip-ate-2014.htm</b:URL>
    <b:RefOrder>28</b:RefOrder>
  </b:Source>
  <b:Source>
    <b:Tag>IDG12</b:Tag>
    <b:SourceType>InternetSite</b:SourceType>
    <b:Guid>{CC36D1C4-B0A5-403F-9752-D016794A2369}</b:Guid>
    <b:LCID>uz-Cyrl-UZ</b:LCID>
    <b:Author>
      <b:Author>
        <b:Corporate>IDG Now!</b:Corporate>
      </b:Author>
    </b:Author>
    <b:Title>Banda larga cresce 70% no País em um ano.</b:Title>
    <b:InternetSiteTitle>IDG Now!</b:InternetSiteTitle>
    <b:Year>2012</b:Year>
    <b:YearAccessed>2012</b:YearAccessed>
    <b:MonthAccessed>03</b:MonthAccessed>
    <b:DayAccessed>20</b:DayAccessed>
    <b:URL>http://idgnow.uol.com.br/internet/2012/03/16/banda-larga-cresce-70-no-pais-em-um-ano/</b:URL>
    <b:Month>03</b:Month>
    <b:Day>16</b:Day>
    <b:RefOrder>29</b:RefOrder>
  </b:Source>
  <b:Source>
    <b:Tag>LIA09</b:Tag>
    <b:SourceType>JournalArticle</b:SourceType>
    <b:Guid>{854E76AB-2D0A-43A9-AA79-3F7FF1390C64}</b:Guid>
    <b:LCID>uz-Cyrl-UZ</b:LCID>
    <b:Author>
      <b:Author>
        <b:NameList>
          <b:Person>
            <b:Last>LIAO</b:Last>
            <b:First>Z</b:First>
          </b:Person>
        </b:NameList>
      </b:Author>
    </b:Author>
    <b:Title>Real-Time Taxi Dispatching Using Global Positioning Systems</b:Title>
    <b:Year>2009</b:Year>
    <b:JournalName>Communications of ACM</b:JournalName>
    <b:Month>05</b:Month>
    <b:Volume>46</b:Volume>
    <b:Issue>5</b:Issue>
    <b:RefOrder>5</b:RefOrder>
  </b:Source>
  <b:Source>
    <b:Tag>LOP12</b:Tag>
    <b:SourceType>InternetSite</b:SourceType>
    <b:Guid>{205C0836-EAB7-4815-984A-239140597EDD}</b:Guid>
    <b:LCID>uz-Cyrl-UZ</b:LCID>
    <b:Author>
      <b:Author>
        <b:NameList>
          <b:Person>
            <b:Last>LOPES</b:Last>
            <b:First>V</b:First>
          </b:Person>
        </b:NameList>
      </b:Author>
    </b:Author>
    <b:Title>Corrida de táxi será monitorada em BH</b:Title>
    <b:Year>2012</b:Year>
    <b:Month>01</b:Month>
    <b:InternetSiteTitle>EM.COM.BR - Estado de Minas</b:InternetSiteTitle>
    <b:YearAccessed>2012</b:YearAccessed>
    <b:MonthAccessed>03</b:MonthAccessed>
    <b:DayAccessed>17</b:DayAccessed>
    <b:URL>http://www.em.com.br/app/noticia/gerais/2012/01/11/interna_gerais,271694/corrida-de-taxi-sera-monitorada-em-bh.shtml</b:URL>
    <b:Day>11</b:Day>
    <b:RefOrder>9</b:RefOrder>
  </b:Source>
  <b:Source>
    <b:Tag>MAC12</b:Tag>
    <b:SourceType>InternetSite</b:SourceType>
    <b:Guid>{C9E9B414-6EEC-4865-A9A5-AC0E42979DE7}</b:Guid>
    <b:LCID>uz-Cyrl-UZ</b:LCID>
    <b:Author>
      <b:Author>
        <b:NameList>
          <b:Person>
            <b:Last>MACEDO</b:Last>
            <b:First>D</b:First>
          </b:Person>
        </b:NameList>
      </b:Author>
    </b:Author>
    <b:Title>Brasil tem 58 milhões de acesso à banda larga</b:Title>
    <b:InternetSiteTitle>Agência Brasil</b:InternetSiteTitle>
    <b:Year>2012</b:Year>
    <b:YearAccessed>2012</b:YearAccessed>
    <b:MonthAccessed>03</b:MonthAccessed>
    <b:DayAccessed>17</b:DayAccessed>
    <b:URL>http://agenciabrasil.ebc.com.br/noticia/2012-01-21/brasil-tem-58-milhoes-de-acessos-banda-larga</b:URL>
    <b:Month>01</b:Month>
    <b:Day>21</b:Day>
    <b:RefOrder>6</b:RefOrder>
  </b:Source>
  <b:Source>
    <b:Tag>MOR09</b:Tag>
    <b:SourceType>InternetSite</b:SourceType>
    <b:Guid>{520C5FC3-DB81-4C86-AA9C-F626F1DEF9AE}</b:Guid>
    <b:LCID>uz-Cyrl-UZ</b:LCID>
    <b:Author>
      <b:Author>
        <b:NameList>
          <b:Person>
            <b:Last>MORTARIE</b:Last>
            <b:First>R</b:First>
          </b:Person>
          <b:Person>
            <b:Last>EUZÉBIO</b:Last>
            <b:First>G.</b:First>
            <b:Middle>L</b:Middle>
          </b:Person>
        </b:NameList>
      </b:Author>
    </b:Author>
    <b:Title>O custo do caos.</b:Title>
    <b:InternetSiteTitle>IPEA – Desafios do Desenvolvimento – A revista de informações e debates do IPEA.</b:InternetSiteTitle>
    <b:Year>2009</b:Year>
    <b:YearAccessed>2012</b:YearAccessed>
    <b:MonthAccessed>03</b:MonthAccessed>
    <b:DayAccessed>18</b:DayAccessed>
    <b:URL>http://desafios2.ipea.gov.br/003/00301009.jsp?ttCD_CHAVE=11522</b:URL>
    <b:RefOrder>12</b:RefOrder>
  </b:Source>
  <b:Source>
    <b:Tag>OLI11</b:Tag>
    <b:SourceType>InternetSite</b:SourceType>
    <b:Guid>{518D3C17-51CE-4B2E-AA3B-39D7508BC29A}</b:Guid>
    <b:LCID>uz-Cyrl-UZ</b:LCID>
    <b:Author>
      <b:Author>
        <b:NameList>
          <b:Person>
            <b:Last>OLIVEIRA</b:Last>
            <b:First>Junia</b:First>
          </b:Person>
        </b:NameList>
      </b:Author>
    </b:Author>
    <b:Title>Lei Seca aumenta demanda em até 20% e faz táxi virar artigo de luxo na noite de BH.</b:Title>
    <b:InternetSiteTitle>EM.COM.BR - Estado de Minas</b:InternetSiteTitle>
    <b:Year>2011</b:Year>
    <b:YearAccessed>2012</b:YearAccessed>
    <b:MonthAccessed>06</b:MonthAccessed>
    <b:DayAccessed>16</b:DayAccessed>
    <b:URL>http://www.em.com.br/app/noticia/gerais/2011/08/13/interna_gerais,244915/lei-seca-aumenta-demanda-em-ate-20-e-faz-taxi-virar-artigo-de-luxo-na-noite-de-bh.shtml</b:URL>
    <b:Month>08</b:Month>
    <b:Day>13</b:Day>
    <b:RefOrder>2</b:RefOrder>
  </b:Source>
  <b:Source>
    <b:Tag>OLI121</b:Tag>
    <b:SourceType>InternetSite</b:SourceType>
    <b:Guid>{0F2D1AE1-FDE8-48FC-889C-74783433B91E}</b:Guid>
    <b:LCID>uz-Cyrl-UZ</b:LCID>
    <b:Author>
      <b:Author>
        <b:NameList>
          <b:Person>
            <b:Last>OLIVEIRA</b:Last>
            <b:First>Junia</b:First>
          </b:Person>
        </b:NameList>
      </b:Author>
    </b:Author>
    <b:Title>PBH autoriza licitação de 562 novas placas de táxi</b:Title>
    <b:InternetSiteTitle>EM.COM.BR - Estado de Minas</b:InternetSiteTitle>
    <b:Year>2012</b:Year>
    <b:YearAccessed>2012</b:YearAccessed>
    <b:MonthAccessed>06</b:MonthAccessed>
    <b:DayAccessed>02</b:DayAccessed>
    <b:URL>http://www.em.com.br/app/noticia/gerais/2012/02/21/interna_gerais,279175/pbh-autoriza-licitacao-de-562-novas-placas-de-taxi.shtml</b:URL>
    <b:Month>02</b:Month>
    <b:Day>21</b:Day>
    <b:RefOrder>7</b:RefOrder>
  </b:Source>
  <b:Source>
    <b:Tag>SIL03</b:Tag>
    <b:SourceType>JournalArticle</b:SourceType>
    <b:Guid>{4BF5988B-369C-42BC-84D7-BAE949D90964}</b:Guid>
    <b:LCID>uz-Cyrl-UZ</b:LCID>
    <b:Author>
      <b:Author>
        <b:NameList>
          <b:Person>
            <b:Last>SILVA</b:Last>
            <b:First>A.</b:First>
            <b:Middle>P</b:Middle>
          </b:Person>
          <b:Person>
            <b:Last>MATEUS</b:Last>
            <b:First>G.</b:First>
            <b:Middle>R</b:Middle>
          </b:Person>
        </b:NameList>
      </b:Author>
    </b:Author>
    <b:Title>A Mobile Location-Based Vehicle Fleet Management Service Application.</b:Title>
    <b:Year>2003</b:Year>
    <b:JournalName>Intelligent Vehicles Symposium, IEEE</b:JournalName>
    <b:Pages>25-30</b:Pages>
    <b:RefOrder>30</b:RefOrder>
  </b:Source>
  <b:Source>
    <b:Tag>SIM11</b:Tag>
    <b:SourceType>InternetSite</b:SourceType>
    <b:Guid>{FAFE615B-3801-41BC-951B-C427E699FD3B}</b:Guid>
    <b:LCID>uz-Cyrl-UZ</b:LCID>
    <b:Author>
      <b:Author>
        <b:Corporate>SIMCom</b:Corporate>
      </b:Author>
    </b:Author>
    <b:Title>Development Kit Manual. SIM5218_EVB_UGD_V1.01</b:Title>
    <b:InternetSiteTitle>SIMCom Wireless Solutions Co. Ltd.</b:InternetSiteTitle>
    <b:YearAccessed>2011</b:YearAccessed>
    <b:MonthAccessed>11</b:MonthAccessed>
    <b:DayAccessed>29</b:DayAccessed>
    <b:URL>http://wm.sim.com/Sim/News/photo/2010510150917.pdf</b:URL>
    <b:RefOrder>31</b:RefOrder>
  </b:Source>
  <b:Source>
    <b:Tag>SIM111</b:Tag>
    <b:SourceType>InternetSite</b:SourceType>
    <b:Guid>{3AEF6FDD-C54B-4FF0-AE76-F0ED46715C85}</b:Guid>
    <b:LCID>uz-Cyrl-UZ</b:LCID>
    <b:Author>
      <b:Author>
        <b:Corporate>SIMCom</b:Corporate>
      </b:Author>
    </b:Author>
    <b:Title>WCDMA/HSPDA Module SIM5218.</b:Title>
    <b:InternetSiteTitle>SIMCom Wireless Solutions Co. Ltd.</b:InternetSiteTitle>
    <b:YearAccessed>2011</b:YearAccessed>
    <b:MonthAccessed>11</b:MonthAccessed>
    <b:DayAccessed>29</b:DayAccessed>
    <b:URL>http://wm.sim.com/Sim/News/photo/20120223041449878.PDF</b:URL>
    <b:RefOrder>32</b:RefOrder>
  </b:Source>
  <b:Source>
    <b:Tag>Ter11</b:Tag>
    <b:SourceType>InternetSite</b:SourceType>
    <b:Guid>{B740860A-F27D-4725-9751-1B9AB587157D}</b:Guid>
    <b:LCID>uz-Cyrl-UZ</b:LCID>
    <b:Author>
      <b:Author>
        <b:Corporate>Terra S.A.</b:Corporate>
      </b:Author>
    </b:Author>
    <b:Title>SP aumenta em 1,2 mil nº de taxistas para suprir demanda</b:Title>
    <b:InternetSiteTitle>Terra Networks Brasil S.A.</b:InternetSiteTitle>
    <b:Year>2011</b:Year>
    <b:YearAccessed>2012</b:YearAccessed>
    <b:MonthAccessed>06</b:MonthAccessed>
    <b:DayAccessed>16</b:DayAccessed>
    <b:URL>http://noticias.terra.com.br/brasil/transito/noticias/0,,OI5523095-EI998,00-SP+aumenta+em+mil+n+de+taxistas+para+suprir+demanda.html</b:URL>
    <b:Month>12</b:Month>
    <b:Day>17</b:Day>
    <b:RefOrder>8</b:RefOrder>
  </b:Source>
  <b:Source>
    <b:Tag>Wik11</b:Tag>
    <b:SourceType>InternetSite</b:SourceType>
    <b:Guid>{23F2025C-BF0B-474E-888D-34E7C43D2DDA}</b:Guid>
    <b:LCID>uz-Cyrl-UZ</b:LCID>
    <b:Author>
      <b:Author>
        <b:Corporate>Wikipedia</b:Corporate>
      </b:Author>
    </b:Author>
    <b:Title>W-CDMA (UMTS)</b:Title>
    <b:InternetSiteTitle>Wikipedia, The Free Enciclopedia</b:InternetSiteTitle>
    <b:Year>2011</b:Year>
    <b:YearAccessed>2011</b:YearAccessed>
    <b:MonthAccessed>11</b:MonthAccessed>
    <b:DayAccessed>29</b:DayAccessed>
    <b:URL>http://en.wikipedia.org/wiki/W-CDMA_%28UMTS%29</b:URL>
    <b:RefOrder>33</b:RefOrder>
  </b:Source>
  <b:Source>
    <b:Tag>WIS03</b:Tag>
    <b:SourceType>JournalArticle</b:SourceType>
    <b:Guid>{50E6D954-CCEC-4D8A-9538-A25B751D81B3}</b:Guid>
    <b:LCID>uz-Cyrl-UZ</b:LCID>
    <b:Author>
      <b:Author>
        <b:NameList>
          <b:Person>
            <b:Last>WISCHHOF</b:Last>
            <b:First>L</b:First>
          </b:Person>
          <b:Person>
            <b:Last>EBNER</b:Last>
            <b:First>A</b:First>
          </b:Person>
          <b:Person>
            <b:Last>ROHLING</b:Last>
            <b:First>H</b:First>
          </b:Person>
          <b:Person>
            <b:Last>LOTT</b:Last>
            <b:First>M.</b:First>
            <b:Middle>L</b:Middle>
          </b:Person>
          <b:Person>
            <b:Last>HALFMANN</b:Last>
            <b:First>R</b:First>
          </b:Person>
        </b:NameList>
      </b:Author>
    </b:Author>
    <b:Title>SOTIS - A Self-organizing Traffic Information System</b:Title>
    <b:Year>2003</b:Year>
    <b:JournalName>Vehicular Technology Conference. VTC 2003-Spring. The 57th IEEE Semiannual</b:JournalName>
    <b:Pages>2442-2446</b:Pages>
    <b:Issue>57</b:Issue>
    <b:RefOrder>34</b:RefOrder>
  </b:Source>
  <b:Source>
    <b:Tag>WON01</b:Tag>
    <b:SourceType>JournalArticle</b:SourceType>
    <b:Guid>{10F482D6-F2C6-436A-A000-188445767FED}</b:Guid>
    <b:LCID>uz-Cyrl-UZ</b:LCID>
    <b:Author>
      <b:Author>
        <b:NameList>
          <b:Person>
            <b:Last>WONG</b:Last>
            <b:First>K.</b:First>
            <b:Middle>I</b:Middle>
          </b:Person>
          <b:Person>
            <b:Last>WONG</b:Last>
            <b:First>S.</b:First>
            <b:Middle>C</b:Middle>
          </b:Person>
          <b:Person>
            <b:Last>YANG</b:Last>
            <b:First>H</b:First>
          </b:Person>
        </b:NameList>
      </b:Author>
    </b:Author>
    <b:Title>Modeling urban taxi services in congested road network with elastic demand.</b:Title>
    <b:JournalName>Transportation Research Part B</b:JournalName>
    <b:Year>2001</b:Year>
    <b:Pages>819-842</b:Pages>
    <b:Issue>35</b:Issue>
    <b:RefOrder>35</b:RefOrder>
  </b:Source>
  <b:Source>
    <b:Tag>XUZ05</b:Tag>
    <b:SourceType>JournalArticle</b:SourceType>
    <b:Guid>{0CA6E4C6-B954-44AA-B6A6-552533E72D6B}</b:Guid>
    <b:LCID>uz-Cyrl-UZ</b:LCID>
    <b:Author>
      <b:Author>
        <b:NameList>
          <b:Person>
            <b:Last>XU</b:Last>
            <b:First>Z</b:First>
          </b:Person>
          <b:Person>
            <b:Last>YUAN</b:Last>
            <b:First>Y</b:First>
          </b:Person>
          <b:Person>
            <b:Last>JIN</b:Last>
            <b:First>H</b:First>
          </b:Person>
          <b:Person>
            <b:Last>LING</b:Last>
            <b:First>H</b:First>
          </b:Person>
        </b:NameList>
      </b:Author>
    </b:Author>
    <b:Title>Investigating the Value of Location Information in Taxi Dispatching Services: A case study of DaZhong Taxi</b:Title>
    <b:JournalName>PACIS 2005 Proceedings</b:JournalName>
    <b:Year>2005</b:Year>
    <b:Volume>111</b:Volume>
    <b:RefOrder>14</b:RefOrder>
  </b:Source>
  <b:Source>
    <b:Tag>YAN98</b:Tag>
    <b:SourceType>JournalArticle</b:SourceType>
    <b:Guid>{5C790469-99AF-4ABA-8E31-03A25E8D2999}</b:Guid>
    <b:LCID>uz-Cyrl-UZ</b:LCID>
    <b:Author>
      <b:Author>
        <b:NameList>
          <b:Person>
            <b:Last>YANG</b:Last>
            <b:First>H</b:First>
          </b:Person>
          <b:Person>
            <b:Last>WONG</b:Last>
            <b:First>S.</b:First>
            <b:Middle>C</b:Middle>
          </b:Person>
        </b:NameList>
      </b:Author>
    </b:Author>
    <b:Title>A Network Model of Urban Taxi Services.</b:Title>
    <b:JournalName>Transport Research Board-B</b:JournalName>
    <b:Year>1998</b:Year>
    <b:Pages>235-246</b:Pages>
    <b:Volume>32</b:Volume>
    <b:Issue>4</b:Issue>
    <b:RefOrder>36</b:RefOrder>
  </b:Source>
  <b:Source>
    <b:Tag>ZIL03</b:Tag>
    <b:SourceType>JournalArticle</b:SourceType>
    <b:Guid>{B771F986-9893-4C2E-A6CC-49165C9B239C}</b:Guid>
    <b:LCID>uz-Cyrl-UZ</b:LCID>
    <b:Author>
      <b:Author>
        <b:NameList>
          <b:Person>
            <b:Last>ZILIASKOPOULOS</b:Last>
            <b:First>A</b:First>
          </b:Person>
          <b:Person>
            <b:Last>ZHANG</b:Last>
            <b:First>J</b:First>
          </b:Person>
        </b:NameList>
      </b:Author>
    </b:Author>
    <b:Title>A Zero Public Infrastructure Vehicle Based Traffic Information System.</b:Title>
    <b:JournalName>Transportation Research Board. 82nd Annual Meeting of the Transportation Research Board.</b:JournalName>
    <b:Year>2003</b:Year>
    <b:Month>01</b:Month>
    <b:RefOrder>37</b:RefOrder>
  </b:Source>
  <b:Source>
    <b:Tag>LIA01</b:Tag>
    <b:SourceType>JournalArticle</b:SourceType>
    <b:Guid>{089F594E-2BF0-497C-964B-AEBB2BCD34A6}</b:Guid>
    <b:LCID>uz-Cyrl-UZ</b:LCID>
    <b:Author>
      <b:Author>
        <b:NameList>
          <b:Person>
            <b:Last>LIAO</b:Last>
            <b:First>Z</b:First>
          </b:Person>
        </b:NameList>
      </b:Author>
    </b:Author>
    <b:Title>Taxi Dispatching via Global Positioning Systems</b:Title>
    <b:JournalName>IEEE Transactions on Engeneering Management</b:JournalName>
    <b:Year>2001</b:Year>
    <b:Month>08</b:Month>
    <b:Volume>48</b:Volume>
    <b:Issue>3</b:Issue>
    <b:RefOrder>17</b:RefOrder>
  </b:Source>
  <b:Source>
    <b:Tag>TAU12</b:Tag>
    <b:SourceType>InternetSite</b:SourceType>
    <b:Guid>{FE28DD8C-AE8D-403A-BC3F-50B3B96F7687}</b:Guid>
    <b:LCID>uz-Cyrl-UZ</b:LCID>
    <b:Author>
      <b:Author>
        <b:NameList>
          <b:Person>
            <b:Last>TAUCHEN</b:Last>
            <b:First>Joel</b:First>
          </b:Person>
        </b:NameList>
      </b:Author>
    </b:Author>
    <b:Title>Metodologia de Pesquisa - Como classificar as pesquisas</b:Title>
    <b:YearAccessed>2012</b:YearAccessed>
    <b:MonthAccessed>06</b:MonthAccessed>
    <b:DayAccessed>20</b:DayAccessed>
    <b:URL>http://www.joel.pro.br/aulas/metodologia/classifica_pesquisas.pdf</b:URL>
    <b:ProductionCompany>FAHOR - Faculdade Horizontina</b:ProductionCompany>
    <b:Year>2009</b:Year>
    <b:RefOrder>18</b:RefOrder>
  </b:Source>
  <b:Source>
    <b:Tag>SOA04</b:Tag>
    <b:SourceType>InternetSite</b:SourceType>
    <b:Guid>{A5419F7A-BFAE-4C46-A713-54226E4D29D4}</b:Guid>
    <b:LCID>uz-Cyrl-UZ</b:LCID>
    <b:Author>
      <b:Author>
        <b:NameList>
          <b:Person>
            <b:Last>SOARES</b:Last>
            <b:First>Michel</b:First>
            <b:Middle>dos Santos</b:Middle>
          </b:Person>
        </b:NameList>
      </b:Author>
    </b:Author>
    <b:Title>Comparação entre Metodologias Ágeis e Tradicionais para o Desenvolvimento de Software</b:Title>
    <b:Year>2004</b:Year>
    <b:YearAccessed>2012</b:YearAccessed>
    <b:MonthAccessed>06</b:MonthAccessed>
    <b:DayAccessed>23</b:DayAccessed>
    <b:URL>http://www.lbd.dcc.ufmg.br/bdbcomp/servlet/Trabalho?id=5350</b:URL>
    <b:InternetSiteTitle>BDB Comp - Biblioteca Digital Brasileira de Computação</b:InternetSiteTitle>
    <b:RefOrder>21</b:RefOrder>
  </b:Source>
  <b:Source>
    <b:Tag>SCH01</b:Tag>
    <b:SourceType>Book</b:SourceType>
    <b:Guid>{0FA0D467-2FDA-4DFF-AAF1-1632410D43E5}</b:Guid>
    <b:LCID>uz-Cyrl-UZ</b:LCID>
    <b:Author>
      <b:Author>
        <b:NameList>
          <b:Person>
            <b:Last>SCHWABER</b:Last>
            <b:First>K</b:First>
          </b:Person>
          <b:Person>
            <b:Last>BEEDLE</b:Last>
            <b:First>M</b:First>
          </b:Person>
        </b:NameList>
      </b:Author>
    </b:Author>
    <b:Title>Agile Software Development with Scrum</b:Title>
    <b:Year>2001</b:Year>
    <b:Publisher>Prentice Hall</b:Publisher>
    <b:Volume>18</b:Volume>
    <b:RefOrder>38</b:RefOrder>
  </b:Source>
  <b:Source>
    <b:Tag>THO93</b:Tag>
    <b:SourceType>JournalArticle</b:SourceType>
    <b:Guid>{2D8B6EEC-0B4A-423E-9486-06DC185730FF}</b:Guid>
    <b:LCID>uz-Cyrl-UZ</b:LCID>
    <b:Author>
      <b:Author>
        <b:NameList>
          <b:Person>
            <b:Last>THOMAS</b:Last>
            <b:First>Donald</b:First>
            <b:Middle>E</b:Middle>
          </b:Person>
          <b:Person>
            <b:Last>ADAMS</b:Last>
            <b:First>Jay</b:First>
            <b:Middle>K</b:Middle>
          </b:Person>
          <b:Person>
            <b:Last>SCHMIT</b:Last>
            <b:First>Herman</b:First>
          </b:Person>
        </b:NameList>
      </b:Author>
    </b:Author>
    <b:Title>A Model and Methodology for Hardware-Software Codesign</b:Title>
    <b:Year>1993</b:Year>
    <b:Volume>10</b:Volume>
    <b:JournalName>Design &amp; Test of Computers, IEEE</b:JournalName>
    <b:Month>09</b:Month>
    <b:Pages>6-15</b:Pages>
    <b:Issue>3</b:Issue>
    <b:StandardNumber>0740-7475</b:StandardNumber>
    <b:RefOrder>39</b:RefOrder>
  </b:Source>
  <b:Source>
    <b:Tag>TAK86</b:Tag>
    <b:SourceType>JournalArticle</b:SourceType>
    <b:Guid>{1FD5A32A-5F3C-4216-8C08-13BE46A2DAD4}</b:Guid>
    <b:LCID>uz-Cyrl-UZ</b:LCID>
    <b:Author>
      <b:Author>
        <b:NameList>
          <b:Person>
            <b:Last>TAKEUCHI</b:Last>
            <b:First>H</b:First>
          </b:Person>
          <b:Person>
            <b:Last>NONAKA</b:Last>
            <b:First>I</b:First>
          </b:Person>
        </b:NameList>
      </b:Author>
    </b:Author>
    <b:Title>The new product development game</b:Title>
    <b:JournalName>Harvard Business Review</b:JournalName>
    <b:Year>1986</b:Year>
    <b:Month>01</b:Month>
    <b:RefOrder>40</b:RefOrder>
  </b:Source>
  <b:Source>
    <b:Tag>Wik12</b:Tag>
    <b:SourceType>InternetSite</b:SourceType>
    <b:Guid>{F726C338-E928-462D-A1FE-AFF2723A1542}</b:Guid>
    <b:LCID>uz-Cyrl-UZ</b:LCID>
    <b:Author>
      <b:Author>
        <b:Corporate>Wikipedia</b:Corporate>
      </b:Author>
    </b:Author>
    <b:Title>Scrum</b:Title>
    <b:InternetSiteTitle>Wikipedia, The Free Enciclopedia</b:InternetSiteTitle>
    <b:Year>2012</b:Year>
    <b:YearAccessed>2012</b:YearAccessed>
    <b:MonthAccessed>06</b:MonthAccessed>
    <b:DayAccessed>23</b:DayAccessed>
    <b:URL>http://pt.wikipedia.org/wiki/Scrum</b:URL>
    <b:RefOrder>22</b:RefOrder>
  </b:Source>
  <b:Source>
    <b:Tag>Wik121</b:Tag>
    <b:SourceType>InternetSite</b:SourceType>
    <b:Guid>{FB131487-D5D1-4866-90F1-7DDAA612B892}</b:Guid>
    <b:LCID>uz-Cyrl-UZ</b:LCID>
    <b:Author>
      <b:Author>
        <b:Corporate>Wikipedia</b:Corporate>
      </b:Author>
    </b:Author>
    <b:Title>Six Sigma</b:Title>
    <b:InternetSiteTitle>Wikipedia, The Free Enciclopedia</b:InternetSiteTitle>
    <b:Year>2012</b:Year>
    <b:YearAccessed>2012</b:YearAccessed>
    <b:MonthAccessed>06</b:MonthAccessed>
    <b:DayAccessed>24</b:DayAccessed>
    <b:URL>http://en.wikipedia.org/wiki/Six_Sigma</b:URL>
    <b:RefOrder>20</b:RefOrder>
  </b:Source>
  <b:Source>
    <b:Tag>Wik122</b:Tag>
    <b:SourceType>InternetSite</b:SourceType>
    <b:Guid>{7190BD5A-5045-48B1-8B7D-C1E8480FF667}</b:Guid>
    <b:LCID>uz-Cyrl-UZ</b:LCID>
    <b:Author>
      <b:Author>
        <b:Corporate>Wikipedia</b:Corporate>
      </b:Author>
    </b:Author>
    <b:Title>Equipamento Rastreador de Cargas</b:Title>
    <b:InternetSiteTitle>Wikipedia, The Free Enciclopedia</b:InternetSiteTitle>
    <b:Year>2012</b:Year>
    <b:YearAccessed>2012</b:YearAccessed>
    <b:MonthAccessed>07</b:MonthAccessed>
    <b:DayAccessed>02</b:DayAccessed>
    <b:URL>http://pt.wikipedia.org/wiki/Equipamento_Rastreador_de_Cargas</b:URL>
    <b:RefOrder>41</b:RefOrder>
  </b:Source>
  <b:Source>
    <b:Tag>RAO03</b:Tag>
    <b:SourceType>JournalArticle</b:SourceType>
    <b:Guid>{87896DBD-D327-4AAA-BEC7-26F90DB6BBB0}</b:Guid>
    <b:LCID>0</b:LCID>
    <b:Author>
      <b:Author>
        <b:NameList>
          <b:Person>
            <b:Last>RAO</b:Last>
            <b:First>Bharat</b:First>
          </b:Person>
          <b:Person>
            <b:Last>MINAKAKIS</b:Last>
            <b:First>Louis</b:First>
          </b:Person>
        </b:NameList>
      </b:Author>
    </b:Author>
    <b:Title>Evolution of Mobile Location-based Services</b:Title>
    <b:Year>2003</b:Year>
    <b:City>New York, NY, USA</b:City>
    <b:Volume>46 </b:Volume>
    <b:JournalName>Communications of the ACM - Mobile computing opportunities and challenges</b:JournalName>
    <b:Month>December </b:Month>
    <b:Pages>61 - 65</b:Pages>
    <b:Issue>12</b:Issue>
    <b:StandardNumber>0001-0782</b:StandardNumber>
    <b:RefOrder>15</b:RefOrder>
  </b:Source>
  <b:Source>
    <b:Tag>JIA06</b:Tag>
    <b:SourceType>JournalArticle</b:SourceType>
    <b:Guid>{3BC30FCC-37FC-41FD-B65E-89052329A621}</b:Guid>
    <b:LCID>0</b:LCID>
    <b:Author>
      <b:Author>
        <b:NameList>
          <b:Person>
            <b:Last>JIANG</b:Last>
            <b:First>Bin</b:First>
          </b:Person>
          <b:Person>
            <b:Last>YAO</b:Last>
            <b:First>Xiaobai</b:First>
          </b:Person>
        </b:NameList>
      </b:Author>
    </b:Author>
    <b:Title>Location-based services and GIS in perspective</b:Title>
    <b:JournalName>Computers, Environment and Urban Systems</b:JournalName>
    <b:Year>2006</b:Year>
    <b:Month>November </b:Month>
    <b:Pages>712–725</b:Pages>
    <b:Volume>30</b:Volume>
    <b:Issue>6</b:Issue>
    <b:RefOrder>42</b:RefOrder>
  </b:Source>
  <b:Source>
    <b:Tag>WiKDomain</b:Tag>
    <b:SourceType>InternetSite</b:SourceType>
    <b:Guid>{C125117F-296D-4C9B-9A41-BD9CC93B1E23}</b:Guid>
    <b:LCID>0</b:LCID>
    <b:Author>
      <b:Author>
        <b:Corporate>Wikipedia</b:Corporate>
      </b:Author>
    </b:Author>
    <b:Title>Domain Model</b:Title>
    <b:InternetSiteTitle>Wikipedia, The Free Enciclopedia</b:InternetSiteTitle>
    <b:Year>2012</b:Year>
    <b:YearAccessed>2012</b:YearAccessed>
    <b:MonthAccessed>10</b:MonthAccessed>
    <b:DayAccessed>07</b:DayAccessed>
    <b:URL>http://en.wikipedia.org/wiki/Domain_model</b:URL>
    <b:RefOrder>23</b:RefOrder>
  </b:Source>
  <b:Source>
    <b:Tag>W3C12</b:Tag>
    <b:SourceType>InternetSite</b:SourceType>
    <b:Guid>{484FB872-F389-4C3E-974D-5879446DF7B7}</b:Guid>
    <b:LCID>0</b:LCID>
    <b:Author>
      <b:Author>
        <b:Corporate>W3C - World Wide Web Consortium</b:Corporate>
      </b:Author>
    </b:Author>
    <b:Title>HTML5</b:Title>
    <b:InternetSiteTitle>W3C</b:InternetSiteTitle>
    <b:Year>2012</b:Year>
    <b:YearAccessed>2012</b:YearAccessed>
    <b:MonthAccessed>10</b:MonthAccessed>
    <b:DayAccessed>10</b:DayAccessed>
    <b:URL>http://www.w3.org/TR/html5/</b:URL>
    <b:RefOrder>24</b:RefOrder>
  </b:Source>
  <b:Source>
    <b:Tag>COS11</b:Tag>
    <b:SourceType>InternetSite</b:SourceType>
    <b:Guid>{681C0C2B-DE3D-4E12-8FEE-33FFCC2AE4BC}</b:Guid>
    <b:LCID>0</b:LCID>
    <b:Author>
      <b:Author>
        <b:NameList>
          <b:Person>
            <b:Last>COSTA</b:Last>
            <b:First>Daniela</b:First>
          </b:Person>
        </b:NameList>
      </b:Author>
    </b:Author>
    <b:Title>O táxi sumiu?</b:Title>
    <b:InternetSiteTitle>Revista Encontro</b:InternetSiteTitle>
    <b:Year>2011</b:Year>
    <b:YearAccessed>2012</b:YearAccessed>
    <b:MonthAccessed>10</b:MonthAccessed>
    <b:DayAccessed>20</b:DayAccessed>
    <b:URL>http://www.revistaencontro.com.br/revista/edicao/123/cidade/o-taxi-sumiu.html</b:URL>
    <b:StandardNumber>Edição 123</b:StandardNumber>
    <b:RefOrder>1</b:RefOrder>
  </b:Source>
  <b:Source>
    <b:Tag>Esc12</b:Tag>
    <b:SourceType>InternetSite</b:SourceType>
    <b:Guid>{973C995E-D1A6-42EA-8D52-CC5B9E32C116}</b:Guid>
    <b:LCID>0</b:LCID>
    <b:Author>
      <b:Author>
        <b:Corporate>Escola Superior de Agricultura Luiz de Queiroz - USP</b:Corporate>
      </b:Author>
    </b:Author>
    <b:Title>Objetivos da Pesquisa</b:Title>
    <b:InternetSiteTitle>Sistema Galileu de Educação Estatísitica</b:InternetSiteTitle>
    <b:Year>2012</b:Year>
    <b:YearAccessed>2012</b:YearAccessed>
    <b:MonthAccessed>10</b:MonthAccessed>
    <b:DayAccessed>20</b:DayAccessed>
    <b:URL>http://www.galileu.esalq.usp.br/mostra_topico.php?cod=128</b:URL>
    <b:RefOrder>19</b:RefOrder>
  </b:Source>
</b:Sources>
</file>

<file path=customXml/itemProps1.xml><?xml version="1.0" encoding="utf-8"?>
<ds:datastoreItem xmlns:ds="http://schemas.openxmlformats.org/officeDocument/2006/customXml" ds:itemID="{3EFF601F-945D-484C-83A9-2182380FF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5730</TotalTime>
  <Pages>58</Pages>
  <Words>10170</Words>
  <Characters>54923</Characters>
  <Application>Microsoft Office Word</Application>
  <DocSecurity>0</DocSecurity>
  <Lines>457</Lines>
  <Paragraphs>129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Squadra Tecnologia</Company>
  <LinksUpToDate>false</LinksUpToDate>
  <CharactersWithSpaces>64964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felipe.reis</dc:creator>
  <cp:keywords/>
  <dc:description/>
  <cp:lastModifiedBy>freud</cp:lastModifiedBy>
  <cp:revision>188</cp:revision>
  <cp:lastPrinted>2012-10-21T19:31:00Z</cp:lastPrinted>
  <dcterms:created xsi:type="dcterms:W3CDTF">2012-03-20T21:54:00Z</dcterms:created>
  <dcterms:modified xsi:type="dcterms:W3CDTF">2013-02-27T03:05:00Z</dcterms:modified>
</cp:coreProperties>
</file>