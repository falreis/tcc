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diagrams/quickStyle1.xml" ContentType="application/vnd.openxmlformats-officedocument.drawingml.diagramStyle+xml"/>
  <Default Extension="png" ContentType="image/png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jpeg" ContentType="image/jpeg"/>
  <Default Extension="emf" ContentType="image/x-emf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footer1.xml" ContentType="application/vnd.openxmlformats-officedocument.wordprocessingml.footer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2CE8" w:rsidRPr="000D10D4" w:rsidRDefault="00811722" w:rsidP="000D10D4">
      <w:pPr>
        <w:spacing w:after="0" w:line="276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t-BR"/>
        </w:rPr>
        <w:drawing>
          <wp:inline distT="0" distB="0" distL="0" distR="0">
            <wp:extent cx="1524000" cy="971550"/>
            <wp:effectExtent l="19050" t="0" r="0" b="0"/>
            <wp:docPr id="5" name="Imagem 13" descr="C:\Users\freud\Desktop\cefetmg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reud\Desktop\cefetmg230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FBA" w:rsidRPr="000D10D4" w:rsidRDefault="00AF2CE8" w:rsidP="00811722">
      <w:pPr>
        <w:spacing w:before="120" w:line="276" w:lineRule="auto"/>
        <w:jc w:val="center"/>
        <w:rPr>
          <w:rFonts w:asciiTheme="minorHAnsi" w:hAnsiTheme="minorHAnsi" w:cstheme="minorHAnsi"/>
          <w:b/>
          <w:sz w:val="30"/>
          <w:szCs w:val="30"/>
        </w:rPr>
      </w:pPr>
      <w:bookmarkStart w:id="0" w:name="_Toc326443239"/>
      <w:r w:rsidRPr="000D10D4">
        <w:rPr>
          <w:rFonts w:asciiTheme="minorHAnsi" w:hAnsiTheme="minorHAnsi" w:cstheme="minorHAnsi"/>
          <w:b/>
          <w:sz w:val="30"/>
          <w:szCs w:val="30"/>
        </w:rPr>
        <w:t>CENTRO FEDERAL DE EDUCAÇÃO TECNOLÓGICA DE MINAS GERAIS</w:t>
      </w:r>
      <w:bookmarkEnd w:id="0"/>
    </w:p>
    <w:p w:rsidR="00754FBA" w:rsidRPr="000D10D4" w:rsidRDefault="00754FBA" w:rsidP="000D10D4">
      <w:pPr>
        <w:spacing w:line="276" w:lineRule="auto"/>
        <w:jc w:val="center"/>
        <w:rPr>
          <w:rFonts w:asciiTheme="minorHAnsi" w:hAnsiTheme="minorHAnsi" w:cstheme="minorHAnsi"/>
          <w:b/>
          <w:sz w:val="40"/>
          <w:szCs w:val="40"/>
        </w:rPr>
      </w:pPr>
      <w:r w:rsidRPr="000D10D4">
        <w:rPr>
          <w:rFonts w:asciiTheme="minorHAnsi" w:hAnsiTheme="minorHAnsi" w:cstheme="minorHAnsi"/>
          <w:b/>
          <w:sz w:val="40"/>
          <w:szCs w:val="40"/>
        </w:rPr>
        <w:t>FELIPE AUGUSTO LIMA REIS</w:t>
      </w: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E82E9A" w:rsidP="000D10D4">
      <w:pPr>
        <w:spacing w:line="276" w:lineRule="auto"/>
        <w:jc w:val="center"/>
        <w:rPr>
          <w:rFonts w:asciiTheme="minorHAnsi" w:hAnsiTheme="minorHAnsi" w:cstheme="minorHAnsi"/>
          <w:b/>
          <w:sz w:val="48"/>
          <w:szCs w:val="48"/>
        </w:rPr>
      </w:pPr>
      <w:r>
        <w:rPr>
          <w:rFonts w:asciiTheme="minorHAnsi" w:hAnsiTheme="minorHAnsi" w:cstheme="minorHAnsi"/>
          <w:b/>
          <w:sz w:val="48"/>
          <w:szCs w:val="48"/>
        </w:rPr>
        <w:t>SERVIÇO BASEADO EM LOCALIZAÇÃO GEOGRÁFICA</w:t>
      </w:r>
      <w:r w:rsidR="006A48C3" w:rsidRPr="000D10D4">
        <w:rPr>
          <w:rFonts w:asciiTheme="minorHAnsi" w:hAnsiTheme="minorHAnsi" w:cstheme="minorHAnsi"/>
          <w:b/>
          <w:sz w:val="48"/>
          <w:szCs w:val="48"/>
        </w:rPr>
        <w:t xml:space="preserve"> PARA M</w:t>
      </w:r>
      <w:r w:rsidR="00336982">
        <w:rPr>
          <w:rFonts w:asciiTheme="minorHAnsi" w:hAnsiTheme="minorHAnsi" w:cstheme="minorHAnsi"/>
          <w:b/>
          <w:sz w:val="48"/>
          <w:szCs w:val="48"/>
        </w:rPr>
        <w:t>ELHORIA DO ATENDIMENTO DE TÁ</w:t>
      </w:r>
      <w:r>
        <w:rPr>
          <w:rFonts w:asciiTheme="minorHAnsi" w:hAnsiTheme="minorHAnsi" w:cstheme="minorHAnsi"/>
          <w:b/>
          <w:sz w:val="48"/>
          <w:szCs w:val="48"/>
        </w:rPr>
        <w:t>XIS</w:t>
      </w: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6A48C3" w:rsidRPr="000D10D4" w:rsidRDefault="006A48C3" w:rsidP="000D10D4">
      <w:pPr>
        <w:spacing w:line="276" w:lineRule="auto"/>
        <w:rPr>
          <w:rFonts w:asciiTheme="minorHAnsi" w:hAnsiTheme="minorHAnsi" w:cstheme="minorHAnsi"/>
        </w:rPr>
      </w:pPr>
    </w:p>
    <w:p w:rsidR="006A48C3" w:rsidRPr="000D10D4" w:rsidRDefault="006A48C3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BELO HORIZONTE</w:t>
      </w:r>
      <w:r w:rsidR="00BE3A49" w:rsidRPr="000D10D4">
        <w:rPr>
          <w:rFonts w:asciiTheme="minorHAnsi" w:hAnsiTheme="minorHAnsi" w:cstheme="minorHAnsi"/>
          <w:szCs w:val="24"/>
        </w:rPr>
        <w:t xml:space="preserve"> - MG</w:t>
      </w:r>
    </w:p>
    <w:p w:rsidR="00A21FF1" w:rsidRPr="000D10D4" w:rsidRDefault="00D23F03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  <w:sectPr w:rsidR="00A21FF1" w:rsidRPr="000D10D4" w:rsidSect="009B08D3">
          <w:footerReference w:type="even" r:id="rId9"/>
          <w:footerReference w:type="default" r:id="rId10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rPr>
          <w:rFonts w:asciiTheme="minorHAnsi" w:hAnsiTheme="minorHAnsi" w:cstheme="minorHAnsi"/>
          <w:szCs w:val="24"/>
        </w:rPr>
        <w:t>2013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lastRenderedPageBreak/>
        <w:t>GRADUAÇÃO EM ENGENHARIA DE COMPUTAÇÃO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CENTRO FEDERAL DE EDUCAÇÃO TECNOLÓGICA DE MINAS GERAIS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DECOM - DEPARTAMENTO DE COMPUTAÇÃO</w:t>
      </w: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1520D0" w:rsidRPr="000D10D4" w:rsidRDefault="00321AE9" w:rsidP="000D10D4">
      <w:pPr>
        <w:spacing w:line="276" w:lineRule="auto"/>
        <w:jc w:val="center"/>
        <w:rPr>
          <w:rFonts w:asciiTheme="minorHAnsi" w:hAnsiTheme="minorHAnsi" w:cstheme="minorHAnsi"/>
          <w:b/>
          <w:sz w:val="40"/>
          <w:szCs w:val="40"/>
        </w:rPr>
      </w:pPr>
      <w:r w:rsidRPr="000D10D4">
        <w:rPr>
          <w:rFonts w:asciiTheme="minorHAnsi" w:hAnsiTheme="minorHAnsi" w:cstheme="minorHAnsi"/>
          <w:b/>
          <w:sz w:val="40"/>
          <w:szCs w:val="40"/>
        </w:rPr>
        <w:t>FELIPE AUGUSTO LIMA REIS</w:t>
      </w: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676AAA" w:rsidRPr="000D10D4" w:rsidRDefault="00676AAA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E82E9A" w:rsidRPr="000D10D4" w:rsidRDefault="00E82E9A" w:rsidP="00E82E9A">
      <w:pPr>
        <w:spacing w:line="276" w:lineRule="auto"/>
        <w:jc w:val="center"/>
        <w:rPr>
          <w:rFonts w:asciiTheme="minorHAnsi" w:hAnsiTheme="minorHAnsi" w:cstheme="minorHAnsi"/>
          <w:b/>
          <w:sz w:val="48"/>
          <w:szCs w:val="48"/>
        </w:rPr>
      </w:pPr>
      <w:r>
        <w:rPr>
          <w:rFonts w:asciiTheme="minorHAnsi" w:hAnsiTheme="minorHAnsi" w:cstheme="minorHAnsi"/>
          <w:b/>
          <w:sz w:val="48"/>
          <w:szCs w:val="48"/>
        </w:rPr>
        <w:t>SERVIÇO BASEADO EM LOCALIZAÇÃO GEOGRÁFICA</w:t>
      </w:r>
      <w:r w:rsidRPr="000D10D4">
        <w:rPr>
          <w:rFonts w:asciiTheme="minorHAnsi" w:hAnsiTheme="minorHAnsi" w:cstheme="minorHAnsi"/>
          <w:b/>
          <w:sz w:val="48"/>
          <w:szCs w:val="48"/>
        </w:rPr>
        <w:t xml:space="preserve"> PARA M</w:t>
      </w:r>
      <w:r w:rsidR="00336982">
        <w:rPr>
          <w:rFonts w:asciiTheme="minorHAnsi" w:hAnsiTheme="minorHAnsi" w:cstheme="minorHAnsi"/>
          <w:b/>
          <w:sz w:val="48"/>
          <w:szCs w:val="48"/>
        </w:rPr>
        <w:t>ELHORIA DO ATENDIMENTO DE TÁ</w:t>
      </w:r>
      <w:r>
        <w:rPr>
          <w:rFonts w:asciiTheme="minorHAnsi" w:hAnsiTheme="minorHAnsi" w:cstheme="minorHAnsi"/>
          <w:b/>
          <w:sz w:val="48"/>
          <w:szCs w:val="48"/>
        </w:rPr>
        <w:t>XIS</w:t>
      </w:r>
    </w:p>
    <w:p w:rsidR="002655D3" w:rsidRPr="000D10D4" w:rsidRDefault="002655D3" w:rsidP="000D10D4">
      <w:pPr>
        <w:spacing w:line="276" w:lineRule="auto"/>
        <w:rPr>
          <w:rFonts w:asciiTheme="minorHAnsi" w:hAnsiTheme="minorHAnsi" w:cstheme="minorHAnsi"/>
          <w:b/>
          <w:sz w:val="28"/>
          <w:szCs w:val="28"/>
        </w:rPr>
      </w:pPr>
    </w:p>
    <w:p w:rsidR="002D2AFE" w:rsidRPr="000D10D4" w:rsidRDefault="002D2AFE" w:rsidP="000D10D4">
      <w:pPr>
        <w:spacing w:line="276" w:lineRule="auto"/>
        <w:rPr>
          <w:rFonts w:asciiTheme="minorHAnsi" w:hAnsiTheme="minorHAnsi" w:cstheme="minorHAnsi"/>
          <w:b/>
          <w:sz w:val="28"/>
          <w:szCs w:val="28"/>
        </w:rPr>
      </w:pPr>
    </w:p>
    <w:p w:rsidR="00321AE9" w:rsidRPr="000D10D4" w:rsidRDefault="00321AE9" w:rsidP="000D10D4">
      <w:pPr>
        <w:spacing w:line="276" w:lineRule="auto"/>
        <w:ind w:left="3544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Trabalho de Conclusão de Curso</w:t>
      </w:r>
      <w:r w:rsidR="00D10B01" w:rsidRPr="000D10D4">
        <w:rPr>
          <w:rFonts w:asciiTheme="minorHAnsi" w:hAnsiTheme="minorHAnsi" w:cstheme="minorHAnsi"/>
          <w:szCs w:val="24"/>
        </w:rPr>
        <w:t xml:space="preserve"> (TCC),</w:t>
      </w:r>
      <w:r w:rsidRPr="000D10D4">
        <w:rPr>
          <w:rFonts w:asciiTheme="minorHAnsi" w:hAnsiTheme="minorHAnsi" w:cstheme="minorHAnsi"/>
          <w:szCs w:val="24"/>
        </w:rPr>
        <w:t xml:space="preserve"> apresentado ao Curso de Engenharia de Computação do Centro Federal de Educação Tecnológica de Minas Gerais.</w:t>
      </w:r>
    </w:p>
    <w:p w:rsidR="00321AE9" w:rsidRPr="000D10D4" w:rsidRDefault="00321AE9" w:rsidP="000D10D4">
      <w:pPr>
        <w:spacing w:line="276" w:lineRule="auto"/>
        <w:jc w:val="right"/>
        <w:rPr>
          <w:rFonts w:asciiTheme="minorHAnsi" w:hAnsiTheme="minorHAnsi" w:cstheme="minorHAnsi"/>
          <w:szCs w:val="24"/>
        </w:rPr>
      </w:pPr>
    </w:p>
    <w:p w:rsidR="00F46FF9" w:rsidRPr="000D10D4" w:rsidRDefault="00F46FF9" w:rsidP="000D10D4">
      <w:pPr>
        <w:spacing w:line="276" w:lineRule="auto"/>
        <w:jc w:val="right"/>
        <w:rPr>
          <w:rFonts w:asciiTheme="minorHAnsi" w:hAnsiTheme="minorHAnsi" w:cstheme="minorHAnsi"/>
          <w:szCs w:val="24"/>
        </w:rPr>
      </w:pPr>
    </w:p>
    <w:p w:rsidR="00321AE9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Orientador</w:t>
      </w:r>
    </w:p>
    <w:p w:rsidR="00321AE9" w:rsidRPr="000D10D4" w:rsidRDefault="00386C8E" w:rsidP="000D10D4">
      <w:pPr>
        <w:spacing w:after="0" w:line="276" w:lineRule="auto"/>
        <w:jc w:val="center"/>
        <w:rPr>
          <w:rFonts w:asciiTheme="minorHAnsi" w:hAnsiTheme="minorHAnsi" w:cstheme="minorHAnsi"/>
          <w:b/>
          <w:szCs w:val="24"/>
        </w:rPr>
      </w:pPr>
      <w:r w:rsidRPr="000D10D4">
        <w:rPr>
          <w:rFonts w:asciiTheme="minorHAnsi" w:hAnsiTheme="minorHAnsi" w:cstheme="minorHAnsi"/>
          <w:b/>
          <w:szCs w:val="24"/>
        </w:rPr>
        <w:t xml:space="preserve">Prof. </w:t>
      </w:r>
      <w:r w:rsidR="0077445A">
        <w:rPr>
          <w:rFonts w:asciiTheme="minorHAnsi" w:hAnsiTheme="minorHAnsi" w:cstheme="minorHAnsi"/>
          <w:b/>
          <w:szCs w:val="24"/>
        </w:rPr>
        <w:t>D</w:t>
      </w:r>
      <w:r w:rsidR="00EF06C1">
        <w:rPr>
          <w:rFonts w:asciiTheme="minorHAnsi" w:hAnsiTheme="minorHAnsi" w:cstheme="minorHAnsi"/>
          <w:b/>
          <w:szCs w:val="24"/>
        </w:rPr>
        <w:t>r</w:t>
      </w:r>
      <w:r w:rsidR="00420992" w:rsidRPr="000D10D4">
        <w:rPr>
          <w:rFonts w:asciiTheme="minorHAnsi" w:hAnsiTheme="minorHAnsi" w:cstheme="minorHAnsi"/>
          <w:b/>
          <w:szCs w:val="24"/>
        </w:rPr>
        <w:t>. Marconi de Arruda Pereira</w:t>
      </w:r>
    </w:p>
    <w:p w:rsidR="00676AAA" w:rsidRPr="000D10D4" w:rsidRDefault="006E6547" w:rsidP="000D10D4">
      <w:pPr>
        <w:spacing w:after="0" w:line="276" w:lineRule="auto"/>
        <w:jc w:val="center"/>
        <w:rPr>
          <w:rFonts w:asciiTheme="minorHAnsi" w:hAnsiTheme="minorHAnsi" w:cstheme="minorHAnsi"/>
          <w:b/>
          <w:szCs w:val="24"/>
        </w:rPr>
      </w:pPr>
      <w:r w:rsidRPr="000D10D4">
        <w:rPr>
          <w:rFonts w:asciiTheme="minorHAnsi" w:hAnsiTheme="minorHAnsi" w:cstheme="minorHAnsi"/>
          <w:b/>
          <w:szCs w:val="24"/>
        </w:rPr>
        <w:t xml:space="preserve">DECOM - </w:t>
      </w:r>
      <w:r w:rsidR="00676AAA" w:rsidRPr="000D10D4">
        <w:rPr>
          <w:rFonts w:asciiTheme="minorHAnsi" w:hAnsiTheme="minorHAnsi" w:cstheme="minorHAnsi"/>
          <w:b/>
          <w:szCs w:val="24"/>
        </w:rPr>
        <w:t>CEFET-MG</w:t>
      </w:r>
    </w:p>
    <w:p w:rsidR="00321AE9" w:rsidRPr="000D10D4" w:rsidRDefault="00321AE9" w:rsidP="000D10D4">
      <w:pPr>
        <w:spacing w:line="276" w:lineRule="auto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BELO HORIZONTE</w:t>
      </w:r>
    </w:p>
    <w:p w:rsidR="00506C73" w:rsidRDefault="00D23F03" w:rsidP="000D10D4">
      <w:pPr>
        <w:spacing w:after="0"/>
        <w:jc w:val="center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2013</w:t>
      </w:r>
    </w:p>
    <w:p w:rsidR="00A21FF1" w:rsidRPr="00506C73" w:rsidRDefault="00A21FF1" w:rsidP="00506C73">
      <w:pPr>
        <w:spacing w:line="276" w:lineRule="auto"/>
        <w:jc w:val="left"/>
        <w:rPr>
          <w:rFonts w:asciiTheme="minorHAnsi" w:hAnsiTheme="minorHAnsi" w:cstheme="minorHAnsi"/>
          <w:szCs w:val="24"/>
        </w:rPr>
        <w:sectPr w:rsidR="00A21FF1" w:rsidRPr="00506C73" w:rsidSect="009B08D3"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C54D52" w:rsidRPr="0084439C" w:rsidRDefault="00C54D52" w:rsidP="0084439C">
      <w:pPr>
        <w:pStyle w:val="Estilo1"/>
        <w:rPr>
          <w:rStyle w:val="Forte"/>
          <w:bCs w:val="0"/>
        </w:rPr>
      </w:pPr>
      <w:r w:rsidRPr="0084439C">
        <w:rPr>
          <w:rStyle w:val="Forte"/>
          <w:bCs w:val="0"/>
        </w:rPr>
        <w:lastRenderedPageBreak/>
        <w:t>AGRADECIMENTOS</w:t>
      </w:r>
    </w:p>
    <w:p w:rsidR="00C54D52" w:rsidRDefault="00F94B6B" w:rsidP="00E617C3">
      <w:r>
        <w:t>A</w:t>
      </w:r>
      <w:r w:rsidR="00FF3DD6">
        <w:t xml:space="preserve"> </w:t>
      </w:r>
      <w:r w:rsidR="00C54D52">
        <w:t xml:space="preserve">Deus. </w:t>
      </w:r>
    </w:p>
    <w:p w:rsidR="00E617C3" w:rsidRDefault="00C54D52" w:rsidP="00E617C3">
      <w:r>
        <w:t>Aos meus pais</w:t>
      </w:r>
      <w:r w:rsidR="00E617C3">
        <w:t>, Silvano e Mariluce</w:t>
      </w:r>
      <w:r w:rsidR="004F6C88">
        <w:t xml:space="preserve">, e a minha irmã, Fernanda, </w:t>
      </w:r>
      <w:r w:rsidR="00E617C3">
        <w:t xml:space="preserve">que me incentivaram </w:t>
      </w:r>
      <w:r w:rsidR="002B54CE">
        <w:t>n</w:t>
      </w:r>
      <w:r w:rsidR="00E617C3">
        <w:t>a realização dessa jornada.</w:t>
      </w:r>
    </w:p>
    <w:p w:rsidR="00E617C3" w:rsidRDefault="00E617C3" w:rsidP="00C54D52">
      <w:pPr>
        <w:spacing w:line="360" w:lineRule="auto"/>
      </w:pPr>
      <w:r>
        <w:t xml:space="preserve">A Leidi, pelo amor </w:t>
      </w:r>
      <w:r w:rsidR="004F6C88">
        <w:t>e apoio em momentos difíceis</w:t>
      </w:r>
      <w:r>
        <w:t>.</w:t>
      </w:r>
    </w:p>
    <w:p w:rsidR="00C54D52" w:rsidRDefault="004F6C88" w:rsidP="00C54D52">
      <w:pPr>
        <w:spacing w:line="360" w:lineRule="auto"/>
      </w:pPr>
      <w:r>
        <w:t xml:space="preserve">Ao professor </w:t>
      </w:r>
      <w:r w:rsidRPr="004F6C88">
        <w:t>Marconi de Arruda Pereira</w:t>
      </w:r>
      <w:r>
        <w:t xml:space="preserve">, pela confiança, </w:t>
      </w:r>
      <w:r w:rsidR="00C54DD5">
        <w:t>dedicação</w:t>
      </w:r>
      <w:r>
        <w:t xml:space="preserve"> e boa vontade na orientação</w:t>
      </w:r>
      <w:r w:rsidR="001827C3">
        <w:t xml:space="preserve"> do trabalho</w:t>
      </w:r>
      <w:r>
        <w:t>.</w:t>
      </w:r>
    </w:p>
    <w:p w:rsidR="00C54D52" w:rsidRDefault="004F6C88" w:rsidP="00C54D52">
      <w:pPr>
        <w:spacing w:line="360" w:lineRule="auto"/>
      </w:pPr>
      <w:r>
        <w:t xml:space="preserve">Ao professor </w:t>
      </w:r>
      <w:r w:rsidRPr="004F6C88">
        <w:t>Paulo Eduardo Maciel de Almeida</w:t>
      </w:r>
      <w:r>
        <w:t>, pelo auxílio na modelagem do problema e na definição dos experimentos.</w:t>
      </w:r>
    </w:p>
    <w:p w:rsidR="00506C73" w:rsidRDefault="00C54D52" w:rsidP="00C54D52">
      <w:pPr>
        <w:spacing w:line="360" w:lineRule="auto"/>
      </w:pPr>
      <w:r>
        <w:t>Aos amigos e colegas,</w:t>
      </w:r>
      <w:r w:rsidR="004F6C88">
        <w:t xml:space="preserve"> que transformaram esses últimos anos em momentos inesquecíveis.</w:t>
      </w:r>
    </w:p>
    <w:p w:rsidR="008B50C6" w:rsidRDefault="008B50C6" w:rsidP="00E84CFB">
      <w:pPr>
        <w:spacing w:line="360" w:lineRule="auto"/>
        <w:sectPr w:rsidR="008B50C6" w:rsidSect="009B08D3">
          <w:footerReference w:type="default" r:id="rId11"/>
          <w:pgSz w:w="11906" w:h="16838"/>
          <w:pgMar w:top="1701" w:right="1134" w:bottom="1134" w:left="1701" w:header="709" w:footer="709" w:gutter="0"/>
          <w:pgNumType w:start="3"/>
          <w:cols w:space="708"/>
          <w:titlePg/>
          <w:docGrid w:linePitch="360"/>
        </w:sectPr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DA333E" w:rsidRDefault="00DA333E" w:rsidP="00E84CFB">
      <w:pPr>
        <w:spacing w:line="360" w:lineRule="auto"/>
      </w:pPr>
    </w:p>
    <w:p w:rsidR="0073131E" w:rsidRDefault="0073131E" w:rsidP="00E84CFB">
      <w:pPr>
        <w:spacing w:after="0" w:line="360" w:lineRule="auto"/>
        <w:jc w:val="right"/>
      </w:pPr>
      <w:r w:rsidRPr="0073131E">
        <w:t>"Quando a gente anda sempre para fre</w:t>
      </w:r>
      <w:r w:rsidR="003F040D">
        <w:t>nte, não pode mesmo ir longe...</w:t>
      </w:r>
      <w:r w:rsidRPr="0073131E">
        <w:t>"</w:t>
      </w:r>
    </w:p>
    <w:p w:rsidR="00D52873" w:rsidRDefault="006666CD" w:rsidP="00E84CFB">
      <w:pPr>
        <w:spacing w:after="0" w:line="360" w:lineRule="auto"/>
        <w:jc w:val="right"/>
        <w:rPr>
          <w:i/>
        </w:rPr>
      </w:pPr>
      <w:r w:rsidRPr="006666CD">
        <w:rPr>
          <w:i/>
        </w:rPr>
        <w:t>Antoine de Saint-Exupéry</w:t>
      </w:r>
    </w:p>
    <w:p w:rsidR="004F32EA" w:rsidRDefault="004F32EA" w:rsidP="00E84CFB">
      <w:pPr>
        <w:spacing w:after="0" w:line="360" w:lineRule="auto"/>
        <w:jc w:val="right"/>
        <w:rPr>
          <w:i/>
        </w:rPr>
        <w:sectPr w:rsidR="004F32EA" w:rsidSect="009B08D3">
          <w:pgSz w:w="11906" w:h="16838"/>
          <w:pgMar w:top="1701" w:right="1134" w:bottom="1134" w:left="1701" w:header="709" w:footer="709" w:gutter="0"/>
          <w:pgNumType w:start="3"/>
          <w:cols w:space="708"/>
          <w:titlePg/>
          <w:docGrid w:linePitch="360"/>
        </w:sectPr>
      </w:pPr>
    </w:p>
    <w:p w:rsidR="00E66BD0" w:rsidRPr="004323BC" w:rsidRDefault="00676AAA" w:rsidP="004A78BF">
      <w:pPr>
        <w:pStyle w:val="Estilo1"/>
        <w:ind w:left="426"/>
        <w:rPr>
          <w:rStyle w:val="Forte"/>
        </w:rPr>
      </w:pPr>
      <w:bookmarkStart w:id="12" w:name="_Toc326443240"/>
      <w:bookmarkStart w:id="13" w:name="_Toc327865276"/>
      <w:bookmarkStart w:id="14" w:name="_Toc327996119"/>
      <w:bookmarkStart w:id="15" w:name="_Toc328241977"/>
      <w:bookmarkStart w:id="16" w:name="_Toc328332328"/>
      <w:bookmarkStart w:id="17" w:name="_Toc328992559"/>
      <w:bookmarkStart w:id="18" w:name="_Toc329013757"/>
      <w:r w:rsidRPr="004323BC">
        <w:rPr>
          <w:rStyle w:val="Forte"/>
        </w:rPr>
        <w:lastRenderedPageBreak/>
        <w:t>RESUMO</w:t>
      </w:r>
      <w:bookmarkEnd w:id="12"/>
      <w:bookmarkEnd w:id="13"/>
      <w:bookmarkEnd w:id="14"/>
      <w:bookmarkEnd w:id="15"/>
      <w:bookmarkEnd w:id="16"/>
      <w:bookmarkEnd w:id="17"/>
      <w:bookmarkEnd w:id="18"/>
    </w:p>
    <w:p w:rsidR="00C23C6D" w:rsidRDefault="004F1B07" w:rsidP="00C23C6D">
      <w:pPr>
        <w:ind w:firstLine="708"/>
      </w:pPr>
      <w:r>
        <w:t>Táxi</w:t>
      </w:r>
      <w:r w:rsidR="00336471">
        <w:t xml:space="preserve"> é um meio </w:t>
      </w:r>
      <w:r w:rsidR="00EE2085" w:rsidRPr="004845B1">
        <w:t>de transpor</w:t>
      </w:r>
      <w:r w:rsidR="00902945" w:rsidRPr="004845B1">
        <w:t>te em áreas urbanas que oferece</w:t>
      </w:r>
      <w:r w:rsidR="005E532F">
        <w:t xml:space="preserve"> agilidade e </w:t>
      </w:r>
      <w:r w:rsidR="00EE2085" w:rsidRPr="004845B1">
        <w:t>conforto</w:t>
      </w:r>
      <w:r w:rsidR="005E532F">
        <w:t xml:space="preserve"> no atendimento, sendo uma alternativa ao precário sistema de transporte público nas grandes cidades do país.</w:t>
      </w:r>
      <w:r w:rsidR="003250A9">
        <w:t xml:space="preserve"> </w:t>
      </w:r>
      <w:r w:rsidR="00C23C6D">
        <w:t>E</w:t>
      </w:r>
      <w:r w:rsidR="00D01AA8">
        <w:t>m algumas cidades</w:t>
      </w:r>
      <w:r w:rsidR="00C23C6D">
        <w:t>, no entanto,</w:t>
      </w:r>
      <w:r w:rsidR="00D01AA8">
        <w:t xml:space="preserve"> há escassez</w:t>
      </w:r>
      <w:r w:rsidR="00C23C6D">
        <w:t xml:space="preserve"> de </w:t>
      </w:r>
      <w:r w:rsidR="00EB1409">
        <w:t>serviços</w:t>
      </w:r>
      <w:r w:rsidR="005A3351">
        <w:t>,</w:t>
      </w:r>
      <w:r w:rsidR="00C23C6D">
        <w:t xml:space="preserve"> d</w:t>
      </w:r>
      <w:r w:rsidR="00E00306">
        <w:t>evido às condições de trânsito, ao aumento da demanda e à</w:t>
      </w:r>
      <w:r w:rsidR="00E00306" w:rsidRPr="00CC443A">
        <w:t xml:space="preserve"> </w:t>
      </w:r>
      <w:r w:rsidR="00E00306">
        <w:t xml:space="preserve">baixa </w:t>
      </w:r>
      <w:r w:rsidR="00E00306" w:rsidRPr="00CC443A">
        <w:t>efic</w:t>
      </w:r>
      <w:r w:rsidR="00E00306">
        <w:t>iência operacional dos sistemas de táxi.</w:t>
      </w:r>
    </w:p>
    <w:p w:rsidR="00901BDC" w:rsidRDefault="00D01AA8" w:rsidP="00430033">
      <w:pPr>
        <w:ind w:firstLine="708"/>
      </w:pPr>
      <w:r>
        <w:t xml:space="preserve">Uma </w:t>
      </w:r>
      <w:r w:rsidR="00EB1409">
        <w:t xml:space="preserve">nova </w:t>
      </w:r>
      <w:r>
        <w:t xml:space="preserve">solução </w:t>
      </w:r>
      <w:r w:rsidR="005049D4">
        <w:t xml:space="preserve">para aumento da eficiência operacional dos </w:t>
      </w:r>
      <w:r w:rsidR="005049D4" w:rsidRPr="00AA4122">
        <w:t>sistemas</w:t>
      </w:r>
      <w:r w:rsidR="005049D4">
        <w:t xml:space="preserve"> </w:t>
      </w:r>
      <w:r>
        <w:t xml:space="preserve">de </w:t>
      </w:r>
      <w:r w:rsidR="004F1B07">
        <w:t>táxi</w:t>
      </w:r>
      <w:r>
        <w:t xml:space="preserve"> é </w:t>
      </w:r>
      <w:r w:rsidR="006A550B">
        <w:t>o uso de</w:t>
      </w:r>
      <w:r>
        <w:t xml:space="preserve"> serviço</w:t>
      </w:r>
      <w:r w:rsidR="006A550B">
        <w:t>s baseados em localização (LBS -</w:t>
      </w:r>
      <w:r>
        <w:t xml:space="preserve"> </w:t>
      </w:r>
      <w:r w:rsidRPr="00D01AA8">
        <w:rPr>
          <w:i/>
        </w:rPr>
        <w:t>Location</w:t>
      </w:r>
      <w:r w:rsidR="006A550B">
        <w:rPr>
          <w:i/>
        </w:rPr>
        <w:t xml:space="preserve"> </w:t>
      </w:r>
      <w:r w:rsidRPr="00D01AA8">
        <w:rPr>
          <w:i/>
        </w:rPr>
        <w:t>Based Services</w:t>
      </w:r>
      <w:r>
        <w:t xml:space="preserve">): </w:t>
      </w:r>
      <w:r w:rsidR="00E00306">
        <w:t>o conhecimento da posição geográfica de taxistas e passageiros possibilita</w:t>
      </w:r>
      <w:r w:rsidR="00BD08FE">
        <w:t xml:space="preserve"> a </w:t>
      </w:r>
      <w:r w:rsidR="005049D4">
        <w:t>melhor</w:t>
      </w:r>
      <w:r w:rsidR="00E338BA">
        <w:t>ia</w:t>
      </w:r>
      <w:r w:rsidR="00BD08FE">
        <w:t xml:space="preserve"> </w:t>
      </w:r>
      <w:r w:rsidR="00E338BA">
        <w:t>d</w:t>
      </w:r>
      <w:r w:rsidR="005049D4">
        <w:t xml:space="preserve">a qualidade de </w:t>
      </w:r>
      <w:r>
        <w:t xml:space="preserve">atendimento. </w:t>
      </w:r>
      <w:r w:rsidR="00901BDC">
        <w:t>N</w:t>
      </w:r>
      <w:r w:rsidR="0032513F">
        <w:t xml:space="preserve">esse trabalho </w:t>
      </w:r>
      <w:r w:rsidR="00901BDC" w:rsidRPr="00B94117">
        <w:t xml:space="preserve">propõe-se a criação de um </w:t>
      </w:r>
      <w:r w:rsidR="00E77271" w:rsidRPr="00E77271">
        <w:rPr>
          <w:i/>
        </w:rPr>
        <w:t>software</w:t>
      </w:r>
      <w:r w:rsidR="00652A0B" w:rsidRPr="00652A0B">
        <w:t xml:space="preserve"> </w:t>
      </w:r>
      <w:r w:rsidR="00652A0B">
        <w:t>para dispositivos móveis</w:t>
      </w:r>
      <w:r w:rsidR="00A07797">
        <w:t xml:space="preserve">, </w:t>
      </w:r>
      <w:r w:rsidR="00404491">
        <w:t>associado</w:t>
      </w:r>
      <w:r w:rsidR="00A07797" w:rsidRPr="00B94117">
        <w:t xml:space="preserve"> </w:t>
      </w:r>
      <w:r w:rsidR="00A07797">
        <w:t xml:space="preserve">a </w:t>
      </w:r>
      <w:r w:rsidR="00A07797" w:rsidRPr="00B94117">
        <w:t xml:space="preserve">um </w:t>
      </w:r>
      <w:r w:rsidR="00FF2990">
        <w:t>sistema</w:t>
      </w:r>
      <w:r w:rsidR="00A07797" w:rsidRPr="00B94117">
        <w:t xml:space="preserve"> de controle de frota (OFMS - </w:t>
      </w:r>
      <w:r w:rsidR="00A07797" w:rsidRPr="00B94117">
        <w:rPr>
          <w:i/>
        </w:rPr>
        <w:t>Order Fleet and Management System</w:t>
      </w:r>
      <w:r w:rsidR="00A07797" w:rsidRPr="00B94117">
        <w:t>)</w:t>
      </w:r>
      <w:r w:rsidR="00A07797">
        <w:t>,</w:t>
      </w:r>
      <w:r w:rsidR="00901BDC" w:rsidRPr="00B94117">
        <w:t xml:space="preserve"> </w:t>
      </w:r>
      <w:r w:rsidR="00EB1409" w:rsidRPr="00B94117">
        <w:t>que</w:t>
      </w:r>
      <w:r w:rsidR="00EB1409">
        <w:t xml:space="preserve"> facilite a interação entre taxistas e passageiros</w:t>
      </w:r>
      <w:r w:rsidR="00090881">
        <w:t>.</w:t>
      </w:r>
      <w:r w:rsidR="00EB1409">
        <w:t xml:space="preserve"> </w:t>
      </w:r>
      <w:r w:rsidR="007F7F2B">
        <w:t>Nele, uma requisição é avaliada pe</w:t>
      </w:r>
      <w:r w:rsidR="00CF5C6F">
        <w:t>la aplicação</w:t>
      </w:r>
      <w:r w:rsidR="007F7F2B">
        <w:t xml:space="preserve">, que escolhe o melhor </w:t>
      </w:r>
      <w:r w:rsidR="004F1B07">
        <w:t>táxi</w:t>
      </w:r>
      <w:r w:rsidR="007F7F2B">
        <w:t xml:space="preserve"> disponível para atendê-la, diminuindo o tempo de espera dos clientes e a distância percorrida pelo taxista até o atendimento.</w:t>
      </w:r>
    </w:p>
    <w:p w:rsidR="007F7F2B" w:rsidRDefault="008F4900" w:rsidP="00430033">
      <w:pPr>
        <w:ind w:firstLine="708"/>
      </w:pPr>
      <w:r>
        <w:t>A solução proposta, com dois algoritmos diferentes</w:t>
      </w:r>
      <w:r w:rsidR="00F26726">
        <w:t>, baseados em posicionamento absoluto,</w:t>
      </w:r>
      <w:r>
        <w:t xml:space="preserve"> para o despacho de veículos, foi avaliada em relação ao método </w:t>
      </w:r>
      <w:r w:rsidRPr="008F4900">
        <w:rPr>
          <w:i/>
        </w:rPr>
        <w:t>broadcasting</w:t>
      </w:r>
      <w:r>
        <w:t xml:space="preserve"> – modo atual de escolha </w:t>
      </w:r>
      <w:r w:rsidR="0039497D">
        <w:t>de</w:t>
      </w:r>
      <w:r>
        <w:t xml:space="preserve"> </w:t>
      </w:r>
      <w:r w:rsidR="00A4071A">
        <w:t>táxis</w:t>
      </w:r>
      <w:r>
        <w:t xml:space="preserve"> após </w:t>
      </w:r>
      <w:r w:rsidR="00595CCC">
        <w:t xml:space="preserve">a </w:t>
      </w:r>
      <w:r>
        <w:t>requisição a uma central telefônica.</w:t>
      </w:r>
      <w:r w:rsidR="00F26726">
        <w:t xml:space="preserve"> Nos testes realizados, </w:t>
      </w:r>
      <w:r w:rsidR="00D55E8B">
        <w:t xml:space="preserve">em um sistema estacionário, conseguiu-se, por meio de simulação, a diminuição do tempo de espera dos </w:t>
      </w:r>
      <w:r w:rsidR="00A4071A">
        <w:t>táxis</w:t>
      </w:r>
      <w:r w:rsidR="00D55E8B">
        <w:t xml:space="preserve"> em ambos os algoritmo</w:t>
      </w:r>
      <w:r w:rsidR="00A45549">
        <w:t>s</w:t>
      </w:r>
      <w:r w:rsidR="00D55E8B">
        <w:t xml:space="preserve">, quando comparado ao método </w:t>
      </w:r>
      <w:r w:rsidR="00D55E8B" w:rsidRPr="00D55E8B">
        <w:rPr>
          <w:i/>
        </w:rPr>
        <w:t>broadcasting</w:t>
      </w:r>
      <w:r w:rsidR="00D55E8B">
        <w:t>.</w:t>
      </w:r>
    </w:p>
    <w:p w:rsidR="00D52873" w:rsidRDefault="002744F4" w:rsidP="00E84CFB">
      <w:pPr>
        <w:spacing w:line="360" w:lineRule="auto"/>
        <w:sectPr w:rsidR="00D52873" w:rsidSect="009B08D3">
          <w:pgSz w:w="11906" w:h="16838"/>
          <w:pgMar w:top="1701" w:right="1134" w:bottom="1134" w:left="1701" w:header="709" w:footer="709" w:gutter="0"/>
          <w:pgNumType w:start="3"/>
          <w:cols w:space="708"/>
          <w:titlePg/>
          <w:docGrid w:linePitch="360"/>
        </w:sectPr>
      </w:pPr>
      <w:r w:rsidRPr="00AD4280">
        <w:rPr>
          <w:u w:val="single"/>
        </w:rPr>
        <w:t>PALAVRAS-CHAVE</w:t>
      </w:r>
      <w:r w:rsidRPr="00AD4280">
        <w:t>:</w:t>
      </w:r>
      <w:r w:rsidR="004529E0" w:rsidRPr="00AD4280">
        <w:t xml:space="preserve"> transporte de </w:t>
      </w:r>
      <w:r w:rsidR="004F1B07">
        <w:t>táxi</w:t>
      </w:r>
      <w:r w:rsidR="003A1EAD" w:rsidRPr="00AD4280">
        <w:t xml:space="preserve"> urbano</w:t>
      </w:r>
      <w:r w:rsidR="004529E0" w:rsidRPr="00AD4280">
        <w:t xml:space="preserve">, </w:t>
      </w:r>
      <w:r w:rsidR="00CD06EF" w:rsidRPr="00AD4280">
        <w:t>OFMS</w:t>
      </w:r>
      <w:r w:rsidRPr="00AD4280">
        <w:t xml:space="preserve">, </w:t>
      </w:r>
      <w:r w:rsidR="004529E0" w:rsidRPr="00AD4280">
        <w:t xml:space="preserve">roteamento em tempo real, problemas de atribuição, </w:t>
      </w:r>
      <w:r w:rsidR="00084164" w:rsidRPr="00AD4280">
        <w:t>serviços baseados em localização (LBS).</w:t>
      </w:r>
    </w:p>
    <w:sdt>
      <w:sdtPr>
        <w:rPr>
          <w:rFonts w:eastAsiaTheme="minorHAnsi" w:cstheme="minorBidi"/>
          <w:b w:val="0"/>
          <w:bCs w:val="0"/>
          <w:sz w:val="22"/>
          <w:szCs w:val="22"/>
        </w:rPr>
        <w:id w:val="4713391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bookmarkStart w:id="19" w:name="_Toc353231881" w:displacedByCustomXml="prev"/>
        <w:bookmarkStart w:id="20" w:name="_Toc353230105" w:displacedByCustomXml="prev"/>
        <w:bookmarkStart w:id="21" w:name="_Toc352613035" w:displacedByCustomXml="prev"/>
        <w:bookmarkStart w:id="22" w:name="_Toc351064443" w:displacedByCustomXml="prev"/>
        <w:bookmarkStart w:id="23" w:name="_Toc352530669" w:displacedByCustomXml="prev"/>
        <w:bookmarkStart w:id="24" w:name="_Toc352530741" w:displacedByCustomXml="prev"/>
        <w:bookmarkStart w:id="25" w:name="_Toc352537917" w:displacedByCustomXml="prev"/>
        <w:bookmarkStart w:id="26" w:name="_Toc352538024" w:displacedByCustomXml="prev"/>
        <w:bookmarkStart w:id="27" w:name="_Toc352880276" w:displacedByCustomXml="prev"/>
        <w:p w:rsidR="00EB28F7" w:rsidRDefault="00904593" w:rsidP="003A2C5B">
          <w:pPr>
            <w:pStyle w:val="TituloSemNumero"/>
            <w:spacing w:line="500" w:lineRule="exact"/>
            <w:rPr>
              <w:noProof/>
            </w:rPr>
          </w:pPr>
          <w:r w:rsidRPr="00D12DD0">
            <w:rPr>
              <w:rStyle w:val="Estilo1Char"/>
              <w:b/>
            </w:rPr>
            <w:t>SUMÁRIO</w:t>
          </w:r>
          <w:bookmarkEnd w:id="27"/>
          <w:bookmarkEnd w:id="26"/>
          <w:bookmarkEnd w:id="25"/>
          <w:bookmarkEnd w:id="24"/>
          <w:bookmarkEnd w:id="23"/>
          <w:bookmarkEnd w:id="22"/>
          <w:bookmarkEnd w:id="21"/>
          <w:bookmarkEnd w:id="20"/>
          <w:bookmarkEnd w:id="19"/>
          <w:r w:rsidR="00C14909" w:rsidRPr="00C14909">
            <w:fldChar w:fldCharType="begin"/>
          </w:r>
          <w:r>
            <w:instrText xml:space="preserve"> TOC \o "1-3" \h \z \u </w:instrText>
          </w:r>
          <w:r w:rsidR="00C14909" w:rsidRPr="00C14909">
            <w:fldChar w:fldCharType="separate"/>
          </w:r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2" w:history="1">
            <w:r w:rsidRPr="000A2CC4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3" w:history="1">
            <w:r w:rsidRPr="000A2CC4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4" w:history="1">
            <w:r w:rsidRPr="000A2CC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OBJETIVO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5" w:history="1">
            <w:r w:rsidRPr="000A2CC4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6" w:history="1">
            <w:r w:rsidRPr="000A2CC4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REFERENCIAL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7" w:history="1">
            <w:r w:rsidRPr="000A2CC4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SERVIÇOS BASEADOS EM LOCALIZAÇÃO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8" w:history="1">
            <w:r w:rsidRPr="000A2CC4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RELATOS DE 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89" w:history="1">
            <w:r w:rsidRPr="000A2CC4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0" w:history="1">
            <w:r w:rsidRPr="000A2CC4">
              <w:rPr>
                <w:rStyle w:val="Hyperlink"/>
                <w:rFonts w:cstheme="minorHAnsi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rFonts w:cstheme="minorHAnsi"/>
                <w:noProof/>
              </w:rPr>
              <w:t>TIPO DE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1" w:history="1">
            <w:r w:rsidRPr="000A2CC4">
              <w:rPr>
                <w:rStyle w:val="Hyperlink"/>
                <w:rFonts w:cstheme="minorHAnsi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rFonts w:cstheme="minorHAnsi"/>
                <w:noProof/>
              </w:rPr>
              <w:t>METODOLOGIA DE CONSTRUÇÃO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2" w:history="1">
            <w:r w:rsidRPr="000A2CC4">
              <w:rPr>
                <w:rStyle w:val="Hyperlink"/>
                <w:rFonts w:cstheme="minorHAnsi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rFonts w:cstheme="minorHAnsi"/>
                <w:noProof/>
              </w:rPr>
              <w:t>METODOLOGIA DE TESTES DE SIMULAÇÃO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3" w:history="1">
            <w:r w:rsidRPr="000A2CC4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4" w:history="1">
            <w:r w:rsidRPr="000A2CC4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VISÃO GERAL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5" w:history="1">
            <w:r w:rsidRPr="000A2CC4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RECURSOS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6" w:history="1">
            <w:r w:rsidRPr="000A2CC4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FLUXO DE ATENDIMENTO DE SOLICITAÇÃO DE TÁXI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7" w:history="1">
            <w:r w:rsidRPr="000A2CC4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ARQUITETURA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8" w:history="1">
            <w:r w:rsidRPr="000A2CC4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APRESENTAÇÃO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899" w:history="1">
            <w:r w:rsidRPr="000A2CC4">
              <w:rPr>
                <w:rStyle w:val="Hyperlink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RECURSOS E COMPONENTES DO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0" w:history="1">
            <w:r w:rsidRPr="000A2CC4">
              <w:rPr>
                <w:rStyle w:val="Hyperlink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INFRAESTRUTURA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1" w:history="1">
            <w:r w:rsidRPr="000A2CC4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ALGORITMOS DE GERENCIAMENTO DE VEÍCULOS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2" w:history="1">
            <w:r w:rsidRPr="000A2CC4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MÉTODO BASEADO EM GPS COM MENOR TEMPO ESTIMADO DE ATENDIMENTO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3" w:history="1">
            <w:r w:rsidRPr="000A2CC4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MÉTODO BASEADO EM GPS COM DISTÂNCIA EUCLIDIANA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4" w:history="1">
            <w:r w:rsidRPr="000A2CC4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PROCESSAMENTO DA FILA DE ESPERA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5" w:history="1">
            <w:r w:rsidRPr="000A2CC4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TESTES DOS ALGORITMOS DE DESPACHO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6" w:history="1">
            <w:r w:rsidRPr="000A2CC4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 xml:space="preserve">SIMULAÇÃO DO MÉTODO </w:t>
            </w:r>
            <w:r w:rsidRPr="000A2CC4">
              <w:rPr>
                <w:rStyle w:val="Hyperlink"/>
                <w:i/>
                <w:noProof/>
              </w:rPr>
              <w:t>BROADCASTING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7" w:history="1">
            <w:r w:rsidRPr="000A2CC4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MODELO DE AVALIAÇÃO DOS ALGORITMOS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8" w:history="1">
            <w:r w:rsidRPr="000A2CC4">
              <w:rPr>
                <w:rStyle w:val="Hyperlink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SOBRE O 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09" w:history="1">
            <w:r w:rsidRPr="000A2CC4">
              <w:rPr>
                <w:rStyle w:val="Hyperlink"/>
                <w:noProof/>
              </w:rPr>
              <w:t>6.2.2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CARACTERÍSTICAS DO SIMULADOR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0" w:history="1">
            <w:r w:rsidRPr="000A2CC4">
              <w:rPr>
                <w:rStyle w:val="Hyperlink"/>
                <w:noProof/>
              </w:rPr>
              <w:t>6.2.3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ALGORITMO DE SIMULAÇÃO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1" w:history="1">
            <w:r w:rsidRPr="000A2CC4">
              <w:rPr>
                <w:rStyle w:val="Hyperlink"/>
                <w:noProof/>
              </w:rPr>
              <w:t>6.2.4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MÉTODO DE MEDIDA DE TEMPO ATÉ ATENDIMENTO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2" w:history="1">
            <w:r w:rsidRPr="000A2CC4">
              <w:rPr>
                <w:rStyle w:val="Hyperlink"/>
                <w:noProof/>
              </w:rPr>
              <w:t>6.2.5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CONSIDERAÇÕES FINAIS SOBRE O AMBIENTE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3" w:history="1">
            <w:r w:rsidRPr="000A2CC4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TESTES DO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4" w:history="1">
            <w:r w:rsidRPr="000A2CC4">
              <w:rPr>
                <w:rStyle w:val="Hyperlink"/>
                <w:noProof/>
              </w:rPr>
              <w:t>6.3.1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CONDIÇÕES PARA 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5" w:history="1">
            <w:r w:rsidRPr="000A2CC4">
              <w:rPr>
                <w:rStyle w:val="Hyperlink"/>
                <w:noProof/>
              </w:rPr>
              <w:t>6.3.2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RESULTADOS DOS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6" w:history="1">
            <w:r w:rsidRPr="000A2CC4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7" w:history="1">
            <w:r w:rsidRPr="000A2CC4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0A2CC4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8" w:history="1">
            <w:r w:rsidRPr="000A2CC4">
              <w:rPr>
                <w:rStyle w:val="Hyperlink"/>
                <w:noProof/>
                <w:lang w:val="en-US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19" w:history="1">
            <w:r w:rsidRPr="000A2CC4">
              <w:rPr>
                <w:rStyle w:val="Hyperlink"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8F7" w:rsidRDefault="00EB28F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53231920" w:history="1">
            <w:r w:rsidRPr="000A2CC4">
              <w:rPr>
                <w:rStyle w:val="Hyperlink"/>
                <w:noProof/>
              </w:rPr>
              <w:t>APÊNDICE A - FLUXO</w:t>
            </w:r>
            <w:r w:rsidRPr="000A2CC4">
              <w:rPr>
                <w:rStyle w:val="Hyperlink"/>
                <w:i/>
                <w:noProof/>
              </w:rPr>
              <w:t xml:space="preserve"> </w:t>
            </w:r>
            <w:r w:rsidRPr="000A2CC4">
              <w:rPr>
                <w:rStyle w:val="Hyperlink"/>
                <w:noProof/>
              </w:rPr>
              <w:t>DE REQUISIÇÃO DE TÁXI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_Toc353231920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51C6" w:rsidRDefault="00C14909" w:rsidP="00926298">
          <w:pPr>
            <w:spacing w:after="0" w:line="500" w:lineRule="exact"/>
          </w:pPr>
          <w:r>
            <w:fldChar w:fldCharType="end"/>
          </w:r>
        </w:p>
        <w:p w:rsidR="00926298" w:rsidRDefault="00C14909" w:rsidP="00926298">
          <w:pPr>
            <w:spacing w:after="0" w:line="500" w:lineRule="exact"/>
          </w:pPr>
        </w:p>
      </w:sdtContent>
    </w:sdt>
    <w:bookmarkStart w:id="28" w:name="_Toc326443241" w:displacedByCustomXml="prev"/>
    <w:bookmarkStart w:id="29" w:name="_Toc327865277" w:displacedByCustomXml="prev"/>
    <w:bookmarkStart w:id="30" w:name="_Toc327996120" w:displacedByCustomXml="prev"/>
    <w:bookmarkStart w:id="31" w:name="_Toc328241978" w:displacedByCustomXml="prev"/>
    <w:bookmarkStart w:id="32" w:name="_Toc328332329" w:displacedByCustomXml="prev"/>
    <w:bookmarkStart w:id="33" w:name="_Toc328992560" w:displacedByCustomXml="prev"/>
    <w:bookmarkStart w:id="34" w:name="_Toc329013758" w:displacedByCustomXml="prev"/>
    <w:p w:rsidR="00E66BD0" w:rsidRPr="007D62FF" w:rsidRDefault="00672CC6" w:rsidP="004A78BF">
      <w:pPr>
        <w:pStyle w:val="Estilo1"/>
        <w:rPr>
          <w:rStyle w:val="Forte"/>
        </w:rPr>
      </w:pPr>
      <w:r w:rsidRPr="007D62FF">
        <w:rPr>
          <w:rStyle w:val="Forte"/>
        </w:rPr>
        <w:t>LISTA DE FIGURAS</w:t>
      </w:r>
      <w:bookmarkEnd w:id="34"/>
      <w:bookmarkEnd w:id="33"/>
      <w:bookmarkEnd w:id="32"/>
      <w:bookmarkEnd w:id="31"/>
      <w:bookmarkEnd w:id="30"/>
      <w:bookmarkEnd w:id="29"/>
      <w:bookmarkEnd w:id="28"/>
    </w:p>
    <w:p w:rsidR="00EB28F7" w:rsidRDefault="00C1490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 w:rsidR="00672CC6">
        <w:instrText xml:space="preserve"> TOC \h \z \c "Figura" </w:instrText>
      </w:r>
      <w:r>
        <w:fldChar w:fldCharType="separate"/>
      </w:r>
      <w:hyperlink w:anchor="_Toc353231921" w:history="1">
        <w:r w:rsidR="00EB28F7" w:rsidRPr="00576F29">
          <w:rPr>
            <w:rStyle w:val="Hyperlink"/>
            <w:noProof/>
          </w:rPr>
          <w:t>Figura 1: Dispositivos rastreadores de táxis em Xangai (Xuet al. (2005)).</w:t>
        </w:r>
        <w:r w:rsidR="00EB28F7">
          <w:rPr>
            <w:noProof/>
            <w:webHidden/>
          </w:rPr>
          <w:tab/>
        </w:r>
        <w:r w:rsidR="00EB28F7">
          <w:rPr>
            <w:noProof/>
            <w:webHidden/>
          </w:rPr>
          <w:fldChar w:fldCharType="begin"/>
        </w:r>
        <w:r w:rsidR="00EB28F7">
          <w:rPr>
            <w:noProof/>
            <w:webHidden/>
          </w:rPr>
          <w:instrText xml:space="preserve"> PAGEREF _Toc353231921 \h </w:instrText>
        </w:r>
        <w:r w:rsidR="00EB28F7">
          <w:rPr>
            <w:noProof/>
            <w:webHidden/>
          </w:rPr>
        </w:r>
        <w:r w:rsidR="00EB28F7">
          <w:rPr>
            <w:noProof/>
            <w:webHidden/>
          </w:rPr>
          <w:fldChar w:fldCharType="separate"/>
        </w:r>
        <w:r w:rsidR="00EB28F7">
          <w:rPr>
            <w:noProof/>
            <w:webHidden/>
          </w:rPr>
          <w:t>23</w:t>
        </w:r>
        <w:r w:rsidR="00EB28F7"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2" w:history="1">
        <w:r w:rsidRPr="00576F29">
          <w:rPr>
            <w:rStyle w:val="Hyperlink"/>
            <w:noProof/>
          </w:rPr>
          <w:t>Figura 2: Diagrama de fluxo de requisição de táxis.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3" w:history="1">
        <w:r w:rsidRPr="00576F29">
          <w:rPr>
            <w:rStyle w:val="Hyperlink"/>
            <w:noProof/>
          </w:rPr>
          <w:t>Figura 3: Mapa de ocupação de táxis na cidade de Xangai (Xuet al. (2005)).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4" w:history="1">
        <w:r w:rsidRPr="00576F29">
          <w:rPr>
            <w:rStyle w:val="Hyperlink"/>
            <w:noProof/>
          </w:rPr>
          <w:t xml:space="preserve">Figura 4: Visualização de interface </w:t>
        </w:r>
        <w:r w:rsidRPr="00576F29">
          <w:rPr>
            <w:rStyle w:val="Hyperlink"/>
            <w:i/>
            <w:noProof/>
          </w:rPr>
          <w:t>web mobile</w:t>
        </w:r>
        <w:r w:rsidRPr="00576F29">
          <w:rPr>
            <w:rStyle w:val="Hyperlink"/>
            <w:noProof/>
          </w:rPr>
          <w:t xml:space="preserve"> para clientes de táxi.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5" w:history="1">
        <w:r w:rsidRPr="00576F29">
          <w:rPr>
            <w:rStyle w:val="Hyperlink"/>
            <w:noProof/>
          </w:rPr>
          <w:t>Figura 5: Exibição da localização de todos os taxistas no sistema através de mapa e tabela de posicionamento geográfico (imagem gerada a partir de simulação).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6" w:history="1">
        <w:r w:rsidRPr="00576F29">
          <w:rPr>
            <w:rStyle w:val="Hyperlink"/>
            <w:noProof/>
          </w:rPr>
          <w:t>Figura 6: Diagrama de transição de estados de um taxista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7" w:history="1">
        <w:r w:rsidRPr="00576F29">
          <w:rPr>
            <w:rStyle w:val="Hyperlink"/>
            <w:noProof/>
          </w:rPr>
          <w:t>Figura 7: Diagrama de transição de estados de um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8" w:history="1">
        <w:r w:rsidRPr="00576F29">
          <w:rPr>
            <w:rStyle w:val="Hyperlink"/>
            <w:noProof/>
          </w:rPr>
          <w:t>Figura 8: Diagrama de transição de estados - Requisição.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29" w:history="1">
        <w:r w:rsidRPr="00576F29">
          <w:rPr>
            <w:rStyle w:val="Hyperlink"/>
            <w:noProof/>
          </w:rPr>
          <w:t xml:space="preserve">Figura 9: Arquitetura do </w:t>
        </w:r>
        <w:r w:rsidRPr="00576F29">
          <w:rPr>
            <w:rStyle w:val="Hyperlink"/>
            <w:i/>
            <w:noProof/>
          </w:rPr>
          <w:t xml:space="preserve">software </w:t>
        </w:r>
        <w:r w:rsidRPr="00576F29">
          <w:rPr>
            <w:rStyle w:val="Hyperlink"/>
            <w:noProof/>
          </w:rPr>
          <w:t>(baseado em (DE LA TORRE, 2010))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0" w:history="1">
        <w:r w:rsidRPr="00576F29">
          <w:rPr>
            <w:rStyle w:val="Hyperlink"/>
            <w:noProof/>
          </w:rPr>
          <w:t>Figura 10: Exemplo de rotas entre taxistas e um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1" w:history="1">
        <w:r w:rsidRPr="00576F29">
          <w:rPr>
            <w:rStyle w:val="Hyperlink"/>
            <w:noProof/>
          </w:rPr>
          <w:t>Figura 11: Método para filtro de taxistas avaliados pelo sistema, de acordo a distância até o cliente.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2" w:history="1">
        <w:r w:rsidRPr="00576F29">
          <w:rPr>
            <w:rStyle w:val="Hyperlink"/>
            <w:noProof/>
          </w:rPr>
          <w:t>Figura 12: Histograma contendo a distribuição dos taxistas em relação ao ponto central (em 10</w:t>
        </w:r>
        <w:r w:rsidRPr="00576F29">
          <w:rPr>
            <w:rStyle w:val="Hyperlink"/>
            <w:noProof/>
            <w:vertAlign w:val="superscript"/>
          </w:rPr>
          <w:t>4</w:t>
        </w:r>
        <w:r w:rsidRPr="00576F29">
          <w:rPr>
            <w:rStyle w:val="Hyperlink"/>
            <w:noProof/>
          </w:rPr>
          <w:t xml:space="preserve"> execuções)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3" w:history="1">
        <w:r w:rsidRPr="00576F29">
          <w:rPr>
            <w:rStyle w:val="Hyperlink"/>
            <w:noProof/>
          </w:rPr>
          <w:t>Figura 13: Tempo médio de espera dos clientes nas amostras, por tipo de requisição.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4" w:history="1">
        <w:r w:rsidRPr="00576F29">
          <w:rPr>
            <w:rStyle w:val="Hyperlink"/>
            <w:noProof/>
          </w:rPr>
          <w:t>Figura 14: Distância média de espera dos taxistas nas amostras, por tipo de requisição.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5" w:history="1">
        <w:r w:rsidRPr="00576F29">
          <w:rPr>
            <w:rStyle w:val="Hyperlink"/>
            <w:noProof/>
          </w:rPr>
          <w:t>Figura 15: Correlação entre o tempo de atendimento e a distância percorrida.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6" w:history="1">
        <w:r w:rsidRPr="00576F29">
          <w:rPr>
            <w:rStyle w:val="Hyperlink"/>
            <w:noProof/>
          </w:rPr>
          <w:t>Figura 16: Tempo médio de execução dos algoritmos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7" w:history="1">
        <w:r w:rsidRPr="00576F29">
          <w:rPr>
            <w:rStyle w:val="Hyperlink"/>
            <w:noProof/>
          </w:rPr>
          <w:t>Figura 17: Tempo médio de espera dos taxistas nas amostras, por tipo de requisição.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38" w:history="1">
        <w:r w:rsidRPr="00576F29">
          <w:rPr>
            <w:rStyle w:val="Hyperlink"/>
            <w:noProof/>
          </w:rPr>
          <w:t>Figura 18: Distância média dos taxistas nas amostras, por tipo de requisição.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66BD0" w:rsidRDefault="00C14909" w:rsidP="00EF74DF">
      <w:pPr>
        <w:spacing w:after="240"/>
      </w:pPr>
      <w:r>
        <w:fldChar w:fldCharType="end"/>
      </w:r>
    </w:p>
    <w:p w:rsidR="0077737C" w:rsidRDefault="0077737C">
      <w:pPr>
        <w:spacing w:line="276" w:lineRule="auto"/>
        <w:jc w:val="left"/>
      </w:pPr>
      <w:r>
        <w:br w:type="page"/>
      </w:r>
    </w:p>
    <w:p w:rsidR="00E66BD0" w:rsidRPr="007D62FF" w:rsidRDefault="00672CC6" w:rsidP="004A78BF">
      <w:pPr>
        <w:pStyle w:val="Estilo1"/>
        <w:rPr>
          <w:rStyle w:val="Forte"/>
        </w:rPr>
      </w:pPr>
      <w:bookmarkStart w:id="35" w:name="_Toc326443242"/>
      <w:bookmarkStart w:id="36" w:name="_Toc327865278"/>
      <w:bookmarkStart w:id="37" w:name="_Toc327996121"/>
      <w:bookmarkStart w:id="38" w:name="_Toc328241979"/>
      <w:bookmarkStart w:id="39" w:name="_Toc328332330"/>
      <w:bookmarkStart w:id="40" w:name="_Toc328992561"/>
      <w:bookmarkStart w:id="41" w:name="_Toc329013759"/>
      <w:r w:rsidRPr="007D62FF">
        <w:rPr>
          <w:rStyle w:val="Forte"/>
        </w:rPr>
        <w:lastRenderedPageBreak/>
        <w:t>LISTA DE TABELAS</w:t>
      </w:r>
      <w:bookmarkEnd w:id="35"/>
      <w:bookmarkEnd w:id="36"/>
      <w:bookmarkEnd w:id="37"/>
      <w:bookmarkEnd w:id="38"/>
      <w:bookmarkEnd w:id="39"/>
      <w:bookmarkEnd w:id="40"/>
      <w:bookmarkEnd w:id="41"/>
    </w:p>
    <w:p w:rsidR="00EB28F7" w:rsidRDefault="00C1490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 w:rsidR="00672CC6">
        <w:instrText xml:space="preserve"> TOC \h \z \c "Tabela" </w:instrText>
      </w:r>
      <w:r>
        <w:fldChar w:fldCharType="separate"/>
      </w:r>
      <w:hyperlink w:anchor="_Toc353231939" w:history="1">
        <w:r w:rsidR="00EB28F7" w:rsidRPr="0047116B">
          <w:rPr>
            <w:rStyle w:val="Hyperlink"/>
            <w:noProof/>
          </w:rPr>
          <w:t xml:space="preserve">Tabela 1: Modos de despacho de táxi (adaptado de (XU, YUAN, </w:t>
        </w:r>
        <w:r w:rsidR="00EB28F7" w:rsidRPr="0047116B">
          <w:rPr>
            <w:rStyle w:val="Hyperlink"/>
            <w:i/>
            <w:iCs/>
            <w:noProof/>
          </w:rPr>
          <w:t>et al.</w:t>
        </w:r>
        <w:r w:rsidR="00EB28F7" w:rsidRPr="0047116B">
          <w:rPr>
            <w:rStyle w:val="Hyperlink"/>
            <w:noProof/>
          </w:rPr>
          <w:t>, 2005))</w:t>
        </w:r>
        <w:r w:rsidR="00EB28F7">
          <w:rPr>
            <w:noProof/>
            <w:webHidden/>
          </w:rPr>
          <w:tab/>
        </w:r>
        <w:r w:rsidR="00EB28F7">
          <w:rPr>
            <w:noProof/>
            <w:webHidden/>
          </w:rPr>
          <w:fldChar w:fldCharType="begin"/>
        </w:r>
        <w:r w:rsidR="00EB28F7">
          <w:rPr>
            <w:noProof/>
            <w:webHidden/>
          </w:rPr>
          <w:instrText xml:space="preserve"> PAGEREF _Toc353231939 \h </w:instrText>
        </w:r>
        <w:r w:rsidR="00EB28F7">
          <w:rPr>
            <w:noProof/>
            <w:webHidden/>
          </w:rPr>
        </w:r>
        <w:r w:rsidR="00EB28F7">
          <w:rPr>
            <w:noProof/>
            <w:webHidden/>
          </w:rPr>
          <w:fldChar w:fldCharType="separate"/>
        </w:r>
        <w:r w:rsidR="00EB28F7">
          <w:rPr>
            <w:noProof/>
            <w:webHidden/>
          </w:rPr>
          <w:t>20</w:t>
        </w:r>
        <w:r w:rsidR="00EB28F7"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0" w:history="1">
        <w:r w:rsidRPr="0047116B">
          <w:rPr>
            <w:rStyle w:val="Hyperlink"/>
            <w:noProof/>
          </w:rPr>
          <w:t>Tabela 2: Padrão de nomenclatura dos algoritmos para os testes.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1" w:history="1">
        <w:r w:rsidRPr="0047116B">
          <w:rPr>
            <w:rStyle w:val="Hyperlink"/>
            <w:noProof/>
          </w:rPr>
          <w:t>Tabela 3: Análise estatística de variabilidade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2" w:history="1">
        <w:r w:rsidRPr="0047116B">
          <w:rPr>
            <w:rStyle w:val="Hyperlink"/>
            <w:noProof/>
          </w:rPr>
          <w:t>Tabela 4: Análise estatística de variabilidade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3" w:history="1">
        <w:r w:rsidRPr="0047116B">
          <w:rPr>
            <w:rStyle w:val="Hyperlink"/>
            <w:noProof/>
          </w:rPr>
          <w:t>Tabela 5: Análise estatística de variabilidade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4" w:history="1">
        <w:r w:rsidRPr="0047116B">
          <w:rPr>
            <w:rStyle w:val="Hyperlink"/>
            <w:noProof/>
          </w:rPr>
          <w:t>Tabela 6: Análise estatística de variabilidade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B28F7" w:rsidRDefault="00EB28F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53231945" w:history="1">
        <w:r w:rsidRPr="0047116B">
          <w:rPr>
            <w:rStyle w:val="Hyperlink"/>
            <w:noProof/>
          </w:rPr>
          <w:t>Tabela 7: Análise estatística de variabilidade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_Toc353231945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F32EA" w:rsidRDefault="00C14909" w:rsidP="009B08D3">
      <w:pPr>
        <w:spacing w:line="360" w:lineRule="auto"/>
      </w:pPr>
      <w:r>
        <w:fldChar w:fldCharType="end"/>
      </w:r>
    </w:p>
    <w:p w:rsidR="0077737C" w:rsidRDefault="0077737C">
      <w:pPr>
        <w:spacing w:line="276" w:lineRule="auto"/>
        <w:jc w:val="left"/>
      </w:pPr>
      <w:r>
        <w:br w:type="page"/>
      </w:r>
    </w:p>
    <w:p w:rsidR="0077737C" w:rsidRDefault="0077737C" w:rsidP="0077737C">
      <w:pPr>
        <w:pStyle w:val="Estilo1"/>
      </w:pPr>
      <w:r>
        <w:lastRenderedPageBreak/>
        <w:t>LISTA DE ALGORITMOS</w:t>
      </w:r>
    </w:p>
    <w:p w:rsidR="00EB28F7" w:rsidRDefault="00C1490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 w:rsidR="0077737C">
        <w:instrText xml:space="preserve"> TOC \h \z \c "Algoritmo" </w:instrText>
      </w:r>
      <w:r>
        <w:fldChar w:fldCharType="separate"/>
      </w:r>
      <w:hyperlink w:anchor="_Toc353231946" w:history="1">
        <w:r w:rsidR="00EB28F7" w:rsidRPr="008D6331">
          <w:rPr>
            <w:rStyle w:val="Hyperlink"/>
            <w:noProof/>
          </w:rPr>
          <w:t>Algoritmo 1: Mecanismo para simulação de requisições.</w:t>
        </w:r>
        <w:r w:rsidR="00EB28F7">
          <w:rPr>
            <w:noProof/>
            <w:webHidden/>
          </w:rPr>
          <w:tab/>
        </w:r>
        <w:r w:rsidR="00EB28F7">
          <w:rPr>
            <w:noProof/>
            <w:webHidden/>
          </w:rPr>
          <w:fldChar w:fldCharType="begin"/>
        </w:r>
        <w:r w:rsidR="00EB28F7">
          <w:rPr>
            <w:noProof/>
            <w:webHidden/>
          </w:rPr>
          <w:instrText xml:space="preserve"> PAGEREF _Toc353231946 \h </w:instrText>
        </w:r>
        <w:r w:rsidR="00EB28F7">
          <w:rPr>
            <w:noProof/>
            <w:webHidden/>
          </w:rPr>
        </w:r>
        <w:r w:rsidR="00EB28F7">
          <w:rPr>
            <w:noProof/>
            <w:webHidden/>
          </w:rPr>
          <w:fldChar w:fldCharType="separate"/>
        </w:r>
        <w:r w:rsidR="00EB28F7">
          <w:rPr>
            <w:noProof/>
            <w:webHidden/>
          </w:rPr>
          <w:t>54</w:t>
        </w:r>
        <w:r w:rsidR="00EB28F7">
          <w:rPr>
            <w:noProof/>
            <w:webHidden/>
          </w:rPr>
          <w:fldChar w:fldCharType="end"/>
        </w:r>
      </w:hyperlink>
    </w:p>
    <w:p w:rsidR="006B1A46" w:rsidRDefault="00C14909" w:rsidP="00C3759A">
      <w:r>
        <w:fldChar w:fldCharType="end"/>
      </w:r>
    </w:p>
    <w:p w:rsidR="006B1A46" w:rsidRDefault="006B1A46" w:rsidP="006B1A46"/>
    <w:p w:rsidR="006B1A46" w:rsidRDefault="006B1A46" w:rsidP="006B1A46">
      <w:pPr>
        <w:sectPr w:rsidR="006B1A46" w:rsidSect="009B08D3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CB1080" w:rsidRDefault="000A39A9" w:rsidP="00E84CFB">
      <w:pPr>
        <w:pStyle w:val="Ttulo1"/>
        <w:spacing w:after="240" w:line="360" w:lineRule="auto"/>
      </w:pPr>
      <w:bookmarkStart w:id="42" w:name="_Toc353231882"/>
      <w:r>
        <w:lastRenderedPageBreak/>
        <w:t>IN</w:t>
      </w:r>
      <w:r w:rsidR="00676AAA" w:rsidRPr="00A2570A">
        <w:t>TRODUÇÃO</w:t>
      </w:r>
      <w:bookmarkEnd w:id="42"/>
    </w:p>
    <w:p w:rsidR="00D73E83" w:rsidRPr="00B94117" w:rsidRDefault="004F1B07" w:rsidP="0028501E">
      <w:r>
        <w:t>Táxi</w:t>
      </w:r>
      <w:r w:rsidR="00D0446B" w:rsidRPr="00B94117">
        <w:t xml:space="preserve"> é um </w:t>
      </w:r>
      <w:r w:rsidR="008E032F" w:rsidRPr="00B94117">
        <w:t>meio</w:t>
      </w:r>
      <w:r w:rsidR="00AD2647" w:rsidRPr="00B94117">
        <w:t xml:space="preserve"> </w:t>
      </w:r>
      <w:r w:rsidR="00586AC2" w:rsidRPr="00B94117">
        <w:t>de transporte em áreas urbanas qu</w:t>
      </w:r>
      <w:r w:rsidR="00714648" w:rsidRPr="00B94117">
        <w:t xml:space="preserve">e oferece agilidade e conforto </w:t>
      </w:r>
      <w:r w:rsidR="00586AC2" w:rsidRPr="00B94117">
        <w:t xml:space="preserve">no atendimento ao público. </w:t>
      </w:r>
      <w:r w:rsidR="00BC2542" w:rsidRPr="00B94117">
        <w:t xml:space="preserve">Esse </w:t>
      </w:r>
      <w:r w:rsidR="008E032F" w:rsidRPr="00B94117">
        <w:t>tipo</w:t>
      </w:r>
      <w:r w:rsidR="00BC2542" w:rsidRPr="00B94117">
        <w:t xml:space="preserve"> de transporte é uma das </w:t>
      </w:r>
      <w:r w:rsidR="00EC2F8C" w:rsidRPr="00B94117">
        <w:t>alternativas</w:t>
      </w:r>
      <w:r w:rsidR="0028501E" w:rsidRPr="00B94117">
        <w:t xml:space="preserve"> </w:t>
      </w:r>
      <w:r w:rsidR="00EC2F8C" w:rsidRPr="00B94117">
        <w:t>a</w:t>
      </w:r>
      <w:r w:rsidR="00BC2542" w:rsidRPr="00B94117">
        <w:t>o precário sistema de transporte co</w:t>
      </w:r>
      <w:r w:rsidR="0083573B" w:rsidRPr="00B94117">
        <w:t>letivo das cidades brasileiras, principalmente em situações atípicas, quando se deseja um deslocamento ágil.</w:t>
      </w:r>
    </w:p>
    <w:p w:rsidR="0028501E" w:rsidRPr="00B94117" w:rsidRDefault="0028501E" w:rsidP="00D73E83">
      <w:pPr>
        <w:ind w:firstLine="709"/>
      </w:pPr>
      <w:r w:rsidRPr="00B94117">
        <w:t>Em diversas cidades do país</w:t>
      </w:r>
      <w:r w:rsidR="00117961" w:rsidRPr="00B94117">
        <w:t xml:space="preserve"> </w:t>
      </w:r>
      <w:r w:rsidR="00FD4394">
        <w:t xml:space="preserve">já existe </w:t>
      </w:r>
      <w:r w:rsidRPr="00B94117">
        <w:t>indis</w:t>
      </w:r>
      <w:r w:rsidR="00FD4394">
        <w:t xml:space="preserve">ponibilidade de oferta de </w:t>
      </w:r>
      <w:r w:rsidR="00A4071A">
        <w:t>táxis</w:t>
      </w:r>
      <w:r w:rsidRPr="00B94117">
        <w:t xml:space="preserve"> em horários de pico do tráfego e até mesmo em horários específicos, como as noites de sábado </w:t>
      </w:r>
      <w:sdt>
        <w:sdtPr>
          <w:id w:val="75261986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OLI11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(OLIVEIRA, 2011)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, </w:t>
      </w:r>
      <w:sdt>
        <w:sdtPr>
          <w:id w:val="75261993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OLI121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(OLIVEIRA, 2012)</w:t>
          </w:r>
          <w:r w:rsidR="00C14909" w:rsidRPr="00B94117">
            <w:rPr>
              <w:noProof/>
            </w:rPr>
            <w:fldChar w:fldCharType="end"/>
          </w:r>
        </w:sdtContent>
      </w:sdt>
      <w:r w:rsidR="00AF0BD9">
        <w:t xml:space="preserve"> e</w:t>
      </w:r>
      <w:r w:rsidRPr="00B94117">
        <w:t xml:space="preserve"> </w:t>
      </w:r>
      <w:sdt>
        <w:sdtPr>
          <w:id w:val="75261988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Ter11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(TERRA S.A., 2011)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. Essa indisponibilidade leva as unidades controladoras de serviços de trânsito, como a responsável pelo trânsito </w:t>
      </w:r>
      <w:r w:rsidR="004B26B4" w:rsidRPr="00B94117">
        <w:t>em</w:t>
      </w:r>
      <w:r w:rsidRPr="00B94117">
        <w:t xml:space="preserve"> Belo Horizonte, a propor regras de funcionamento aos </w:t>
      </w:r>
      <w:r w:rsidR="00A4071A">
        <w:t>táxis</w:t>
      </w:r>
      <w:r w:rsidRPr="00B94117">
        <w:t xml:space="preserve"> conveniados </w:t>
      </w:r>
      <w:sdt>
        <w:sdtPr>
          <w:id w:val="75261889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LOP12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(LOPES, 2012)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, aumentar a frota </w:t>
      </w:r>
      <w:sdt>
        <w:sdtPr>
          <w:id w:val="75261989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Ter11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(TERRA S.A., 2011)</w:t>
          </w:r>
          <w:r w:rsidR="00C14909" w:rsidRPr="00B94117">
            <w:rPr>
              <w:noProof/>
            </w:rPr>
            <w:fldChar w:fldCharType="end"/>
          </w:r>
        </w:sdtContent>
      </w:sdt>
      <w:r w:rsidR="00AF0BD9">
        <w:t xml:space="preserve"> e</w:t>
      </w:r>
      <w:r w:rsidRPr="00B94117">
        <w:t xml:space="preserve"> </w:t>
      </w:r>
      <w:sdt>
        <w:sdtPr>
          <w:id w:val="75261995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OLI11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(OLIVEIRA, 2011)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, </w:t>
      </w:r>
      <w:r w:rsidR="00AF0BD9">
        <w:t>além de</w:t>
      </w:r>
      <w:r w:rsidRPr="00B94117">
        <w:t xml:space="preserve"> adotar outras medidas</w:t>
      </w:r>
      <w:r w:rsidR="00FD4394">
        <w:t>,</w:t>
      </w:r>
      <w:r w:rsidRPr="00B94117">
        <w:t xml:space="preserve"> de modo a possibilitar</w:t>
      </w:r>
      <w:r w:rsidR="007A4614" w:rsidRPr="00B94117">
        <w:t xml:space="preserve"> o</w:t>
      </w:r>
      <w:r w:rsidRPr="00B94117">
        <w:t xml:space="preserve"> aumento da oferta de serviços.</w:t>
      </w:r>
    </w:p>
    <w:p w:rsidR="0028501E" w:rsidRPr="00B94117" w:rsidRDefault="0028501E" w:rsidP="00D73E83">
      <w:pPr>
        <w:ind w:firstLine="708"/>
      </w:pPr>
      <w:r w:rsidRPr="00B94117">
        <w:t xml:space="preserve">Entre as causas da indisponibilidade de serviços de </w:t>
      </w:r>
      <w:r w:rsidR="004F1B07">
        <w:t>táxi</w:t>
      </w:r>
      <w:r w:rsidRPr="00B94117">
        <w:t xml:space="preserve"> estão o trânsito nas grandes cidades e o aumento da demanda </w:t>
      </w:r>
      <w:sdt>
        <w:sdtPr>
          <w:id w:val="157126165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CAS12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(CASTELLO BRANCO, 2012)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, resultado da aplicação da Lei Seca </w:t>
      </w:r>
      <w:sdt>
        <w:sdtPr>
          <w:id w:val="157126164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Bra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(BRASIL, 2008)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>. Na cidade de Belo Horizonte, houve um aumento de requisições entre 15</w:t>
      </w:r>
      <w:r w:rsidR="00FD4394">
        <w:t>%</w:t>
      </w:r>
      <w:r w:rsidRPr="00B94117">
        <w:t xml:space="preserve"> e 20%, causando problemas no atendimento ao público</w:t>
      </w:r>
      <w:r w:rsidR="00367B92" w:rsidRPr="00B94117">
        <w:t xml:space="preserve"> </w:t>
      </w:r>
      <w:sdt>
        <w:sdtPr>
          <w:id w:val="173069964"/>
          <w:citation/>
        </w:sdtPr>
        <w:sdtContent>
          <w:fldSimple w:instr=" CITATION OLI11 \l 1046 ">
            <w:r w:rsidR="00EB28F7">
              <w:rPr>
                <w:noProof/>
              </w:rPr>
              <w:t>(OLIVEIRA, 2011)</w:t>
            </w:r>
          </w:fldSimple>
        </w:sdtContent>
      </w:sdt>
      <w:r w:rsidR="00B94117" w:rsidRPr="00B94117">
        <w:t xml:space="preserve">. </w:t>
      </w:r>
      <w:r w:rsidRPr="00B94117">
        <w:t xml:space="preserve">Devido à </w:t>
      </w:r>
      <w:r w:rsidR="009252B6" w:rsidRPr="00B94117">
        <w:t>falta</w:t>
      </w:r>
      <w:r w:rsidRPr="00B94117">
        <w:t xml:space="preserve"> de </w:t>
      </w:r>
      <w:r w:rsidR="00A4071A">
        <w:t>táxis</w:t>
      </w:r>
      <w:r w:rsidRPr="00B94117">
        <w:t>, o tempo mínimo de espera de um passageiro</w:t>
      </w:r>
      <w:r w:rsidR="00D73E83" w:rsidRPr="00B94117">
        <w:t>,</w:t>
      </w:r>
      <w:r w:rsidRPr="00B94117">
        <w:t xml:space="preserve"> ao ligar para uma cooperativa em horários de pico</w:t>
      </w:r>
      <w:r w:rsidR="00D73E83" w:rsidRPr="00B94117">
        <w:t>,</w:t>
      </w:r>
      <w:r w:rsidRPr="00B94117">
        <w:t xml:space="preserve"> é de 30 minutos, sendo necessários, em média</w:t>
      </w:r>
      <w:r w:rsidR="00133E7A">
        <w:t>,</w:t>
      </w:r>
      <w:r w:rsidRPr="00B94117">
        <w:t xml:space="preserve"> 12 minutos até que um operador consiga um </w:t>
      </w:r>
      <w:r w:rsidR="004F1B07">
        <w:t>táxi</w:t>
      </w:r>
      <w:r w:rsidRPr="00B94117">
        <w:t xml:space="preserve"> para o cliente </w:t>
      </w:r>
      <w:sdt>
        <w:sdtPr>
          <w:id w:val="157126166"/>
          <w:citation/>
        </w:sdtPr>
        <w:sdtContent>
          <w:r w:rsidR="00C14909" w:rsidRPr="00B94117">
            <w:fldChar w:fldCharType="begin"/>
          </w:r>
          <w:r w:rsidRPr="00B94117">
            <w:instrText xml:space="preserve"> CITATION OLI11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(OLIVEIRA, 2011)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>.</w:t>
      </w:r>
    </w:p>
    <w:p w:rsidR="00CC443A" w:rsidRPr="00B94117" w:rsidRDefault="00D73E83" w:rsidP="00D73E83">
      <w:pPr>
        <w:ind w:firstLine="709"/>
      </w:pPr>
      <w:r w:rsidRPr="00B94117">
        <w:lastRenderedPageBreak/>
        <w:t>Os números apresentados são referentes aos valores médios</w:t>
      </w:r>
      <w:r w:rsidR="00586AC2" w:rsidRPr="00B94117">
        <w:t xml:space="preserve">, no entanto, </w:t>
      </w:r>
      <w:r w:rsidRPr="00B94117">
        <w:t>a disponibilidade</w:t>
      </w:r>
      <w:r w:rsidR="00836348" w:rsidRPr="00B94117">
        <w:t xml:space="preserve"> de veículos</w:t>
      </w:r>
      <w:r w:rsidRPr="00B94117">
        <w:t xml:space="preserve"> </w:t>
      </w:r>
      <w:r w:rsidR="00BC2542" w:rsidRPr="00B94117">
        <w:t xml:space="preserve">sofre variações de acordo com a </w:t>
      </w:r>
      <w:r w:rsidR="00586AC2" w:rsidRPr="00B94117">
        <w:t>demanda</w:t>
      </w:r>
      <w:r w:rsidR="00A961C8" w:rsidRPr="00B94117">
        <w:t xml:space="preserve">, </w:t>
      </w:r>
      <w:r w:rsidR="00064E5A" w:rsidRPr="00B94117">
        <w:t xml:space="preserve">que </w:t>
      </w:r>
      <w:r w:rsidR="00586AC2" w:rsidRPr="00B94117">
        <w:t>é influenciada por diversos fatores:</w:t>
      </w:r>
    </w:p>
    <w:p w:rsidR="00CC443A" w:rsidRDefault="00586AC2" w:rsidP="00CC443A">
      <w:pPr>
        <w:pStyle w:val="PargrafodaLista"/>
        <w:numPr>
          <w:ilvl w:val="0"/>
          <w:numId w:val="10"/>
        </w:numPr>
      </w:pPr>
      <w:r w:rsidRPr="00CC443A">
        <w:t xml:space="preserve">Eventos tais como shows, festas e congressos geram uma forte </w:t>
      </w:r>
      <w:r w:rsidR="00986AC0">
        <w:t>procura</w:t>
      </w:r>
      <w:r w:rsidRPr="00CC443A">
        <w:t xml:space="preserve"> em um ponto específico, geralmente concentrada num horário (encerramento do evento);</w:t>
      </w:r>
    </w:p>
    <w:p w:rsidR="00CC443A" w:rsidRPr="00B94117" w:rsidRDefault="00586AC2" w:rsidP="00CC443A">
      <w:pPr>
        <w:pStyle w:val="PargrafodaLista"/>
        <w:numPr>
          <w:ilvl w:val="0"/>
          <w:numId w:val="10"/>
        </w:numPr>
      </w:pPr>
      <w:r w:rsidRPr="00B94117">
        <w:t>Dias chuvosos</w:t>
      </w:r>
      <w:r w:rsidR="0083573B" w:rsidRPr="00B94117">
        <w:t xml:space="preserve"> </w:t>
      </w:r>
      <w:r w:rsidRPr="00B94117">
        <w:t>motivam as pessoas, que geralmente andam a pé ou de ônibus, a usar o táxi, o que gera uma grande demanda pulverizada, isto é, não há uma concentração de usuários num ponto específico</w:t>
      </w:r>
      <w:r w:rsidR="00117961" w:rsidRPr="00B94117">
        <w:t xml:space="preserve"> </w:t>
      </w:r>
      <w:sdt>
        <w:sdtPr>
          <w:id w:val="105200414"/>
          <w:citation/>
        </w:sdtPr>
        <w:sdtContent>
          <w:r w:rsidR="00C14909" w:rsidRPr="00B94117">
            <w:fldChar w:fldCharType="begin"/>
          </w:r>
          <w:r w:rsidR="00CC2B66" w:rsidRPr="00B94117">
            <w:instrText xml:space="preserve"> CITATION COS11 \l 1046  </w:instrText>
          </w:r>
          <w:r w:rsidR="00C14909" w:rsidRPr="00B94117">
            <w:fldChar w:fldCharType="separate"/>
          </w:r>
          <w:r w:rsidR="00EB28F7">
            <w:rPr>
              <w:noProof/>
            </w:rPr>
            <w:t>(COSTA, 2011)</w:t>
          </w:r>
          <w:r w:rsidR="00C14909" w:rsidRPr="00B94117">
            <w:rPr>
              <w:noProof/>
            </w:rPr>
            <w:fldChar w:fldCharType="end"/>
          </w:r>
        </w:sdtContent>
      </w:sdt>
      <w:r w:rsidRPr="00B94117">
        <w:t xml:space="preserve">. Assim, em qualquer ponto de uma rua pode haver um usuário aguardando um </w:t>
      </w:r>
      <w:r w:rsidR="004F1B07">
        <w:t>táxi</w:t>
      </w:r>
      <w:r w:rsidRPr="00B94117">
        <w:t>;</w:t>
      </w:r>
    </w:p>
    <w:p w:rsidR="00CC443A" w:rsidRDefault="00586AC2" w:rsidP="00CC443A">
      <w:pPr>
        <w:pStyle w:val="PargrafodaLista"/>
        <w:numPr>
          <w:ilvl w:val="0"/>
          <w:numId w:val="10"/>
        </w:numPr>
      </w:pPr>
      <w:r w:rsidRPr="00CC443A">
        <w:t xml:space="preserve">Determinados horários </w:t>
      </w:r>
      <w:r w:rsidR="00370E90">
        <w:t xml:space="preserve">onde há </w:t>
      </w:r>
      <w:r w:rsidRPr="00CC443A">
        <w:t>pico de tráfego,</w:t>
      </w:r>
      <w:r w:rsidR="00370E90">
        <w:t xml:space="preserve"> tais como</w:t>
      </w:r>
      <w:r w:rsidR="001B3A5C">
        <w:t xml:space="preserve"> no</w:t>
      </w:r>
      <w:r w:rsidR="00370E90">
        <w:t xml:space="preserve"> início e fim de expediente,</w:t>
      </w:r>
      <w:r w:rsidRPr="00CC443A">
        <w:t xml:space="preserve"> além do horário de almoço</w:t>
      </w:r>
      <w:r w:rsidR="00370E90">
        <w:t xml:space="preserve">, </w:t>
      </w:r>
      <w:r w:rsidR="001B3A5C">
        <w:t>têm</w:t>
      </w:r>
      <w:r w:rsidR="00370E90">
        <w:t xml:space="preserve"> um aumento significativo na demanda </w:t>
      </w:r>
      <w:sdt>
        <w:sdtPr>
          <w:id w:val="157126178"/>
          <w:citation/>
        </w:sdtPr>
        <w:sdtContent>
          <w:r w:rsidR="00C14909">
            <w:fldChar w:fldCharType="begin"/>
          </w:r>
          <w:r w:rsidR="00CC2B66">
            <w:instrText xml:space="preserve"> CITATION OLI11 \l 1046 </w:instrText>
          </w:r>
          <w:r w:rsidR="00C14909">
            <w:fldChar w:fldCharType="separate"/>
          </w:r>
          <w:r w:rsidR="00EB28F7">
            <w:rPr>
              <w:noProof/>
            </w:rPr>
            <w:t>(OLIVEIRA, 2011)</w:t>
          </w:r>
          <w:r w:rsidR="00C14909">
            <w:rPr>
              <w:noProof/>
            </w:rPr>
            <w:fldChar w:fldCharType="end"/>
          </w:r>
        </w:sdtContent>
      </w:sdt>
      <w:r w:rsidR="00117961">
        <w:t xml:space="preserve"> </w:t>
      </w:r>
      <w:sdt>
        <w:sdtPr>
          <w:id w:val="105200415"/>
          <w:citation/>
        </w:sdtPr>
        <w:sdtContent>
          <w:r w:rsidR="00C14909">
            <w:fldChar w:fldCharType="begin"/>
          </w:r>
          <w:r w:rsidR="00CC2B66">
            <w:instrText xml:space="preserve"> CITATION COS11 \l 1046  </w:instrText>
          </w:r>
          <w:r w:rsidR="00C14909">
            <w:fldChar w:fldCharType="separate"/>
          </w:r>
          <w:r w:rsidR="00EB28F7">
            <w:rPr>
              <w:noProof/>
            </w:rPr>
            <w:t>(COSTA, 2011)</w:t>
          </w:r>
          <w:r w:rsidR="00C14909">
            <w:rPr>
              <w:noProof/>
            </w:rPr>
            <w:fldChar w:fldCharType="end"/>
          </w:r>
        </w:sdtContent>
      </w:sdt>
      <w:r w:rsidRPr="00CC443A">
        <w:t xml:space="preserve">, fazendo com que os usuários tenham dificuldades de encontrar um </w:t>
      </w:r>
      <w:r w:rsidR="004F1B07">
        <w:t>táxi</w:t>
      </w:r>
      <w:r w:rsidRPr="00CC443A">
        <w:t xml:space="preserve"> disponível no local onde ele precisa.</w:t>
      </w:r>
    </w:p>
    <w:p w:rsidR="00DA6991" w:rsidRDefault="005D0F45" w:rsidP="00CC443A">
      <w:pPr>
        <w:pStyle w:val="PargrafodaLista"/>
        <w:numPr>
          <w:ilvl w:val="0"/>
          <w:numId w:val="10"/>
        </w:numPr>
      </w:pPr>
      <w:r>
        <w:t>Proximidade de feriados, no qual os usuários optam por deslocar-se</w:t>
      </w:r>
      <w:r w:rsidR="008E032F">
        <w:t xml:space="preserve"> até a</w:t>
      </w:r>
      <w:r w:rsidR="0083573B">
        <w:t>s</w:t>
      </w:r>
      <w:r w:rsidR="008E032F">
        <w:t xml:space="preserve"> rodoviária</w:t>
      </w:r>
      <w:r w:rsidR="0083573B">
        <w:t>s</w:t>
      </w:r>
      <w:r w:rsidR="008E032F">
        <w:t xml:space="preserve"> ou aeroportos</w:t>
      </w:r>
      <w:r w:rsidR="0083573B">
        <w:t xml:space="preserve"> </w:t>
      </w:r>
      <w:sdt>
        <w:sdtPr>
          <w:id w:val="105200417"/>
          <w:citation/>
        </w:sdtPr>
        <w:sdtContent>
          <w:r w:rsidR="00C14909">
            <w:fldChar w:fldCharType="begin"/>
          </w:r>
          <w:r w:rsidR="00CC2B66">
            <w:instrText xml:space="preserve"> CITATION COS11 \l 1046 </w:instrText>
          </w:r>
          <w:r w:rsidR="00C14909">
            <w:fldChar w:fldCharType="separate"/>
          </w:r>
          <w:r w:rsidR="00EB28F7">
            <w:rPr>
              <w:noProof/>
            </w:rPr>
            <w:t>(COSTA, 2011)</w:t>
          </w:r>
          <w:r w:rsidR="00C14909">
            <w:rPr>
              <w:noProof/>
            </w:rPr>
            <w:fldChar w:fldCharType="end"/>
          </w:r>
        </w:sdtContent>
      </w:sdt>
      <w:r>
        <w:t>.</w:t>
      </w:r>
    </w:p>
    <w:p w:rsidR="00CC443A" w:rsidRDefault="00DD5683" w:rsidP="00CC443A">
      <w:pPr>
        <w:ind w:firstLine="709"/>
      </w:pPr>
      <w:r w:rsidRPr="00CC443A">
        <w:t>Além dos problemas citados, o</w:t>
      </w:r>
      <w:r w:rsidR="00C12146">
        <w:t xml:space="preserve"> funcionamento do serviço</w:t>
      </w:r>
      <w:r w:rsidR="00586AC2" w:rsidRPr="00CC443A">
        <w:t xml:space="preserve"> de </w:t>
      </w:r>
      <w:r w:rsidR="004F1B07">
        <w:t>táxi</w:t>
      </w:r>
      <w:r w:rsidR="00586AC2" w:rsidRPr="00CC443A">
        <w:t>, em gera</w:t>
      </w:r>
      <w:r w:rsidR="0083573B">
        <w:t>l, é pouco satisfatório quanto à</w:t>
      </w:r>
      <w:r w:rsidR="00586AC2" w:rsidRPr="00CC443A">
        <w:t xml:space="preserve"> sua eficiência operacional. As razões </w:t>
      </w:r>
      <w:r w:rsidR="00064E5A">
        <w:t xml:space="preserve">para isso </w:t>
      </w:r>
      <w:r w:rsidR="00586AC2" w:rsidRPr="00CC443A">
        <w:t xml:space="preserve">estão relacionadas ao modo como os </w:t>
      </w:r>
      <w:r w:rsidR="00A4071A">
        <w:t>táxis</w:t>
      </w:r>
      <w:r w:rsidR="00586AC2" w:rsidRPr="00CC443A">
        <w:t xml:space="preserve"> são organizados – agendamento de serviço por ligações telefônicas, atendimento a usuários que estão nas ruas e pontos de </w:t>
      </w:r>
      <w:r w:rsidR="004F1B07">
        <w:t>táxi</w:t>
      </w:r>
      <w:r w:rsidR="00586AC2" w:rsidRPr="00CC443A">
        <w:t xml:space="preserve"> </w:t>
      </w:r>
      <w:sdt>
        <w:sdtPr>
          <w:id w:val="75261882"/>
          <w:citation/>
        </w:sdtPr>
        <w:sdtContent>
          <w:r w:rsidR="00C14909" w:rsidRPr="00CC443A">
            <w:fldChar w:fldCharType="begin"/>
          </w:r>
          <w:r w:rsidR="002A72E9" w:rsidRPr="00CC443A">
            <w:instrText xml:space="preserve"> CITATION CHE09 \l 1046 </w:instrText>
          </w:r>
          <w:r w:rsidR="00C14909" w:rsidRPr="00CC443A">
            <w:fldChar w:fldCharType="separate"/>
          </w:r>
          <w:r w:rsidR="00EB28F7">
            <w:rPr>
              <w:noProof/>
            </w:rPr>
            <w:t>(CHENG e QU, 2009)</w:t>
          </w:r>
          <w:r w:rsidR="00C14909" w:rsidRPr="00CC443A">
            <w:rPr>
              <w:noProof/>
            </w:rPr>
            <w:fldChar w:fldCharType="end"/>
          </w:r>
        </w:sdtContent>
      </w:sdt>
      <w:r w:rsidR="00A213AA" w:rsidRPr="00CC443A">
        <w:t>.</w:t>
      </w:r>
    </w:p>
    <w:p w:rsidR="00CC443A" w:rsidRDefault="007014DD" w:rsidP="00CC443A">
      <w:pPr>
        <w:ind w:firstLine="709"/>
      </w:pPr>
      <w:r w:rsidRPr="00CC443A">
        <w:t xml:space="preserve">A ineficiência é justificada pela falta de metodologia no atendimento </w:t>
      </w:r>
      <w:r w:rsidR="002A72E9" w:rsidRPr="00CC443A">
        <w:t>às</w:t>
      </w:r>
      <w:r w:rsidRPr="00CC443A">
        <w:t xml:space="preserve"> requisições, sua demanda pulverizada e </w:t>
      </w:r>
      <w:r w:rsidR="00C12146">
        <w:t>a</w:t>
      </w:r>
      <w:r w:rsidRPr="00CC443A">
        <w:t xml:space="preserve">o fato da maioria das solicitações seguir o </w:t>
      </w:r>
      <w:r w:rsidRPr="00CC443A">
        <w:lastRenderedPageBreak/>
        <w:t>modelo de busca aleatório, onde taxistas e usuários procuram-se</w:t>
      </w:r>
      <w:r w:rsidR="006C4631" w:rsidRPr="00CC443A">
        <w:t xml:space="preserve"> mutuamente,</w:t>
      </w:r>
      <w:r w:rsidRPr="00CC443A">
        <w:t xml:space="preserve"> sem um método em esp</w:t>
      </w:r>
      <w:r w:rsidR="00D012EA" w:rsidRPr="00CC443A">
        <w:t>ecial.</w:t>
      </w:r>
    </w:p>
    <w:p w:rsidR="00CC443A" w:rsidRDefault="007014DD" w:rsidP="00CC443A">
      <w:pPr>
        <w:ind w:firstLine="709"/>
      </w:pPr>
      <w:r w:rsidRPr="00CC443A">
        <w:t xml:space="preserve">Em geral, as informações que </w:t>
      </w:r>
      <w:r w:rsidR="00890035" w:rsidRPr="00CC443A">
        <w:t xml:space="preserve">buscam </w:t>
      </w:r>
      <w:r w:rsidR="00986AC0">
        <w:t>melhorar</w:t>
      </w:r>
      <w:r w:rsidRPr="00CC443A">
        <w:t xml:space="preserve"> a resposta à demanda por serviços tende a ser feita </w:t>
      </w:r>
      <w:r w:rsidR="006A0757" w:rsidRPr="00CC443A">
        <w:t xml:space="preserve">através de estatísticas geradas pelas unidades controladoras </w:t>
      </w:r>
      <w:r w:rsidR="00DE43FB">
        <w:t>do</w:t>
      </w:r>
      <w:r w:rsidR="006A0757" w:rsidRPr="00CC443A">
        <w:t xml:space="preserve"> serviço </w:t>
      </w:r>
      <w:r w:rsidR="002C4AE4" w:rsidRPr="00CC443A">
        <w:t>e/ou cooperativas,</w:t>
      </w:r>
      <w:r w:rsidR="00AB34F1">
        <w:t xml:space="preserve"> </w:t>
      </w:r>
      <w:r w:rsidRPr="00CC443A">
        <w:t>na troca de conhecimento entre taxistas sobre áreas de maior demanda de passageiros ou</w:t>
      </w:r>
      <w:r w:rsidR="00DE43FB">
        <w:t xml:space="preserve"> ainda</w:t>
      </w:r>
      <w:r w:rsidRPr="00CC443A">
        <w:t xml:space="preserve"> </w:t>
      </w:r>
      <w:r w:rsidR="006A0757" w:rsidRPr="00CC443A">
        <w:t>n</w:t>
      </w:r>
      <w:r w:rsidRPr="00CC443A">
        <w:t>a busca por potenciais eventos que aumentem consideravelmente o número de requisições.</w:t>
      </w:r>
    </w:p>
    <w:p w:rsidR="00CC443A" w:rsidRDefault="002C4AE4" w:rsidP="00CC443A">
      <w:pPr>
        <w:ind w:firstLine="709"/>
      </w:pPr>
      <w:r w:rsidRPr="00CC443A">
        <w:t>Em busca da melhoria</w:t>
      </w:r>
      <w:r w:rsidR="00DE43FB">
        <w:t xml:space="preserve"> efetiva</w:t>
      </w:r>
      <w:r w:rsidRPr="00CC443A">
        <w:t xml:space="preserve"> nos</w:t>
      </w:r>
      <w:r w:rsidR="00414D3E" w:rsidRPr="00CC443A">
        <w:t xml:space="preserve"> serviços </w:t>
      </w:r>
      <w:r w:rsidR="00792C93">
        <w:t>prestados</w:t>
      </w:r>
      <w:r w:rsidRPr="00CC443A">
        <w:t>,</w:t>
      </w:r>
      <w:r w:rsidR="00414D3E" w:rsidRPr="00CC443A">
        <w:t xml:space="preserve"> é necessário que haja um balanço entre a disponibilidade, o número de requisições por regiões</w:t>
      </w:r>
      <w:r w:rsidR="004A30C8" w:rsidRPr="00CC443A">
        <w:t xml:space="preserve"> e</w:t>
      </w:r>
      <w:r w:rsidR="00414D3E" w:rsidRPr="00CC443A">
        <w:t xml:space="preserve"> informações detalhadas sobre tráfegos e rotas de acesso.</w:t>
      </w:r>
      <w:r w:rsidR="00064E5A">
        <w:t xml:space="preserve"> </w:t>
      </w:r>
      <w:r w:rsidR="00C562EE" w:rsidRPr="003D7CF2">
        <w:t xml:space="preserve">Para </w:t>
      </w:r>
      <w:r w:rsidR="004A30C8" w:rsidRPr="003D7CF2">
        <w:t>isso,</w:t>
      </w:r>
      <w:r w:rsidR="00064E5A">
        <w:t xml:space="preserve"> </w:t>
      </w:r>
      <w:r w:rsidR="004A30C8" w:rsidRPr="003D7CF2">
        <w:t xml:space="preserve">seria </w:t>
      </w:r>
      <w:r w:rsidR="00C562EE" w:rsidRPr="003D7CF2">
        <w:t>necessári</w:t>
      </w:r>
      <w:r w:rsidR="004A30C8" w:rsidRPr="003D7CF2">
        <w:t>a</w:t>
      </w:r>
      <w:r w:rsidR="00C562EE" w:rsidRPr="003D7CF2">
        <w:t xml:space="preserve"> a criação de modelos que descrev</w:t>
      </w:r>
      <w:r w:rsidR="004A30C8" w:rsidRPr="003D7CF2">
        <w:t>essem</w:t>
      </w:r>
      <w:r w:rsidR="00C562EE" w:rsidRPr="003D7CF2">
        <w:t xml:space="preserve"> o comportamento dos serviços de </w:t>
      </w:r>
      <w:r w:rsidR="004F1B07">
        <w:t>táxi</w:t>
      </w:r>
      <w:r w:rsidR="00C562EE" w:rsidRPr="003D7CF2">
        <w:t>.</w:t>
      </w:r>
      <w:r w:rsidR="00064E5A">
        <w:t xml:space="preserve"> </w:t>
      </w:r>
      <w:r w:rsidR="004A30C8" w:rsidRPr="00CC443A">
        <w:t>Entretanto,</w:t>
      </w:r>
      <w:r w:rsidR="00C562EE" w:rsidRPr="00CC443A">
        <w:t xml:space="preserve"> devido a suas próprias características</w:t>
      </w:r>
      <w:r w:rsidR="004A30C8" w:rsidRPr="00CC443A">
        <w:t xml:space="preserve">, como a quantidade de taxistas autônomos e a demanda estocástica em diferentes localizações, </w:t>
      </w:r>
      <w:r w:rsidR="00C562EE" w:rsidRPr="00CC443A">
        <w:t>a criação d</w:t>
      </w:r>
      <w:r w:rsidR="004A30C8" w:rsidRPr="00CC443A">
        <w:t>esses</w:t>
      </w:r>
      <w:r w:rsidR="00C562EE" w:rsidRPr="00CC443A">
        <w:t xml:space="preserve"> modelos de funcionamento </w:t>
      </w:r>
      <w:r w:rsidR="004A30C8" w:rsidRPr="00CC443A">
        <w:t xml:space="preserve">é </w:t>
      </w:r>
      <w:r w:rsidR="00C562EE" w:rsidRPr="00CC443A">
        <w:t>inviáve</w:t>
      </w:r>
      <w:r w:rsidR="004A30C8" w:rsidRPr="00CC443A">
        <w:t>l</w:t>
      </w:r>
      <w:r w:rsidR="00C562EE" w:rsidRPr="00CC443A">
        <w:t xml:space="preserve">, até mesmo para </w:t>
      </w:r>
      <w:r w:rsidR="00986AC0">
        <w:t>representações</w:t>
      </w:r>
      <w:r w:rsidR="00064E5A">
        <w:t xml:space="preserve"> </w:t>
      </w:r>
      <w:r w:rsidR="00AC4493">
        <w:t xml:space="preserve">de tamanho médio </w:t>
      </w:r>
      <w:sdt>
        <w:sdtPr>
          <w:id w:val="75261883"/>
          <w:citation/>
        </w:sdtPr>
        <w:sdtContent>
          <w:r w:rsidR="00C14909" w:rsidRPr="00CC443A">
            <w:fldChar w:fldCharType="begin"/>
          </w:r>
          <w:r w:rsidR="002A72E9" w:rsidRPr="00CC443A">
            <w:instrText xml:space="preserve"> CITATION CHE09 \l 1046 </w:instrText>
          </w:r>
          <w:r w:rsidR="00C14909" w:rsidRPr="00CC443A">
            <w:fldChar w:fldCharType="separate"/>
          </w:r>
          <w:r w:rsidR="00EB28F7">
            <w:rPr>
              <w:noProof/>
            </w:rPr>
            <w:t>(CHENG e QU, 2009)</w:t>
          </w:r>
          <w:r w:rsidR="00C14909" w:rsidRPr="00CC443A">
            <w:rPr>
              <w:noProof/>
            </w:rPr>
            <w:fldChar w:fldCharType="end"/>
          </w:r>
        </w:sdtContent>
      </w:sdt>
      <w:r w:rsidR="0029458D" w:rsidRPr="00CC443A">
        <w:t>.</w:t>
      </w:r>
    </w:p>
    <w:p w:rsidR="00560967" w:rsidRDefault="002B7A97" w:rsidP="00560967">
      <w:pPr>
        <w:ind w:firstLine="709"/>
      </w:pPr>
      <w:r w:rsidRPr="00CC443A">
        <w:t xml:space="preserve">Uma </w:t>
      </w:r>
      <w:r w:rsidR="00792C93">
        <w:t>solução</w:t>
      </w:r>
      <w:r w:rsidRPr="00CC443A">
        <w:t xml:space="preserve"> para esse problema é o uso de serviços que realizam pré-agendamento de veículos</w:t>
      </w:r>
      <w:r w:rsidR="00792C93">
        <w:t xml:space="preserve">, normalmente </w:t>
      </w:r>
      <w:r w:rsidRPr="00CC443A">
        <w:t>mais eficiente</w:t>
      </w:r>
      <w:r w:rsidR="002A72E9" w:rsidRPr="00CC443A">
        <w:t>s</w:t>
      </w:r>
      <w:r w:rsidRPr="00CC443A">
        <w:t xml:space="preserve"> que aqueles</w:t>
      </w:r>
      <w:r w:rsidR="00BE471C">
        <w:t xml:space="preserve"> </w:t>
      </w:r>
      <w:r w:rsidRPr="00CC443A">
        <w:t xml:space="preserve">originados </w:t>
      </w:r>
      <w:r w:rsidR="00792C93">
        <w:t>por</w:t>
      </w:r>
      <w:r w:rsidRPr="00CC443A">
        <w:t xml:space="preserve"> demandas pulverizadas. Esses serviços pré-agendados podem ser integrados a </w:t>
      </w:r>
      <w:r w:rsidR="00A072D4" w:rsidRPr="00A072D4">
        <w:rPr>
          <w:i/>
        </w:rPr>
        <w:t>softwares</w:t>
      </w:r>
      <w:r w:rsidRPr="00CC443A">
        <w:t xml:space="preserve"> de controle, como aqueles que realizam despacho</w:t>
      </w:r>
      <w:bookmarkStart w:id="43" w:name="_Ref324074929"/>
      <w:r w:rsidRPr="00CC443A">
        <w:rPr>
          <w:rStyle w:val="Refdenotaderodap"/>
          <w:rFonts w:cs="Arial"/>
        </w:rPr>
        <w:footnoteReference w:id="2"/>
      </w:r>
      <w:bookmarkEnd w:id="43"/>
      <w:r w:rsidR="003C5F68">
        <w:t xml:space="preserve"> </w:t>
      </w:r>
      <w:r w:rsidRPr="00CC443A">
        <w:t>de veículos</w:t>
      </w:r>
      <w:r w:rsidR="00792C93">
        <w:t>,</w:t>
      </w:r>
      <w:r w:rsidRPr="00CC443A">
        <w:t xml:space="preserve"> já estudados por diversos autores </w:t>
      </w:r>
      <w:sdt>
        <w:sdtPr>
          <w:id w:val="75261884"/>
          <w:citation/>
        </w:sdtPr>
        <w:sdtContent>
          <w:r w:rsidR="00C14909" w:rsidRPr="00CC443A">
            <w:fldChar w:fldCharType="begin"/>
          </w:r>
          <w:r w:rsidR="002A72E9" w:rsidRPr="00CC443A">
            <w:instrText xml:space="preserve"> CITATION FLE04 \l 1046 </w:instrText>
          </w:r>
          <w:r w:rsidR="00C14909" w:rsidRPr="00CC443A">
            <w:fldChar w:fldCharType="separate"/>
          </w:r>
          <w:r w:rsidR="00EB28F7">
            <w:rPr>
              <w:noProof/>
            </w:rPr>
            <w:t>(FLEISCHMANN, GNUTZMANN e SANDVOß, 2004)</w:t>
          </w:r>
          <w:r w:rsidR="00C14909" w:rsidRPr="00CC443A">
            <w:rPr>
              <w:noProof/>
            </w:rPr>
            <w:fldChar w:fldCharType="end"/>
          </w:r>
        </w:sdtContent>
      </w:sdt>
      <w:r w:rsidRPr="00CC443A">
        <w:rPr>
          <w:rFonts w:eastAsia="Calibri"/>
        </w:rPr>
        <w:t xml:space="preserve"> e </w:t>
      </w:r>
      <w:sdt>
        <w:sdtPr>
          <w:rPr>
            <w:rFonts w:eastAsia="Calibri"/>
          </w:rPr>
          <w:id w:val="75261885"/>
          <w:citation/>
        </w:sdtPr>
        <w:sdtContent>
          <w:r w:rsidR="00C14909" w:rsidRPr="00CC443A">
            <w:rPr>
              <w:rFonts w:eastAsia="Calibri"/>
            </w:rPr>
            <w:fldChar w:fldCharType="begin"/>
          </w:r>
          <w:r w:rsidR="008D4D8D" w:rsidRPr="00CC443A">
            <w:rPr>
              <w:rFonts w:eastAsia="Calibri"/>
            </w:rPr>
            <w:instrText xml:space="preserve"> CITATION LIA09 \l 1046 </w:instrText>
          </w:r>
          <w:r w:rsidR="00C14909" w:rsidRPr="00CC443A">
            <w:rPr>
              <w:rFonts w:eastAsia="Calibri"/>
            </w:rPr>
            <w:fldChar w:fldCharType="separate"/>
          </w:r>
          <w:r w:rsidR="00EB28F7" w:rsidRPr="00EB28F7">
            <w:rPr>
              <w:rFonts w:eastAsia="Calibri"/>
              <w:noProof/>
            </w:rPr>
            <w:t>(LIAO, 2009)</w:t>
          </w:r>
          <w:r w:rsidR="00C14909" w:rsidRPr="00CC443A">
            <w:rPr>
              <w:rFonts w:eastAsia="Calibri"/>
            </w:rPr>
            <w:fldChar w:fldCharType="end"/>
          </w:r>
        </w:sdtContent>
      </w:sdt>
      <w:r w:rsidR="003C5F68">
        <w:rPr>
          <w:rFonts w:eastAsia="Calibri"/>
        </w:rPr>
        <w:t xml:space="preserve"> </w:t>
      </w:r>
      <w:r w:rsidRPr="00CC443A">
        <w:rPr>
          <w:rFonts w:eastAsia="Calibri"/>
        </w:rPr>
        <w:t>com bons resultados práticos.</w:t>
      </w:r>
      <w:r w:rsidR="00560967">
        <w:rPr>
          <w:rFonts w:eastAsia="Calibri"/>
        </w:rPr>
        <w:t xml:space="preserve"> Contudo</w:t>
      </w:r>
      <w:r w:rsidR="00560967">
        <w:t>, a</w:t>
      </w:r>
      <w:r w:rsidR="00560967" w:rsidRPr="00CC443A">
        <w:t>pesar d</w:t>
      </w:r>
      <w:r w:rsidR="00560967">
        <w:t>e</w:t>
      </w:r>
      <w:r w:rsidR="00560967" w:rsidRPr="00CC443A">
        <w:t>s</w:t>
      </w:r>
      <w:r w:rsidR="00560967">
        <w:t>ses</w:t>
      </w:r>
      <w:r w:rsidR="00560967" w:rsidRPr="00CC443A">
        <w:t xml:space="preserve"> bons resultados, deve</w:t>
      </w:r>
      <w:r w:rsidR="00560967">
        <w:t>-se</w:t>
      </w:r>
      <w:r w:rsidR="00560967" w:rsidRPr="00CC443A">
        <w:t xml:space="preserve"> considerar que esse tipo de requisição</w:t>
      </w:r>
      <w:r w:rsidR="003C5F68">
        <w:t xml:space="preserve"> (agendada</w:t>
      </w:r>
      <w:r w:rsidR="00560967">
        <w:t xml:space="preserve">) </w:t>
      </w:r>
      <w:r w:rsidR="00560967" w:rsidRPr="00CC443A">
        <w:t xml:space="preserve">representa apenas uma pequena parcela do total </w:t>
      </w:r>
      <w:r w:rsidR="007A18DA">
        <w:t>de</w:t>
      </w:r>
      <w:r w:rsidR="00560967" w:rsidRPr="00CC443A">
        <w:t xml:space="preserve"> atendimento ao público. </w:t>
      </w:r>
    </w:p>
    <w:p w:rsidR="002D0838" w:rsidRDefault="00986AC0" w:rsidP="00560967">
      <w:pPr>
        <w:ind w:firstLine="709"/>
      </w:pPr>
      <w:r>
        <w:lastRenderedPageBreak/>
        <w:t xml:space="preserve">Uma </w:t>
      </w:r>
      <w:r w:rsidR="002D0838">
        <w:t xml:space="preserve">solução </w:t>
      </w:r>
      <w:r w:rsidR="007B518E">
        <w:t xml:space="preserve">alternativa para o cenário apresentado </w:t>
      </w:r>
      <w:r w:rsidR="002D0838">
        <w:t xml:space="preserve">é o uso de rastreadores nos veículos, permitindo a utilização de serviços baseados em localização (LBS </w:t>
      </w:r>
      <w:r w:rsidR="002606F0">
        <w:t>–</w:t>
      </w:r>
      <w:r w:rsidR="002D0838" w:rsidRPr="002D0838">
        <w:rPr>
          <w:i/>
        </w:rPr>
        <w:t>Location</w:t>
      </w:r>
      <w:r w:rsidR="003C5F68">
        <w:rPr>
          <w:i/>
        </w:rPr>
        <w:t xml:space="preserve"> </w:t>
      </w:r>
      <w:r w:rsidR="002D0838" w:rsidRPr="002D0838">
        <w:rPr>
          <w:i/>
        </w:rPr>
        <w:t>Based Services</w:t>
      </w:r>
      <w:r w:rsidR="002D0838">
        <w:t>)</w:t>
      </w:r>
      <w:r w:rsidR="007E15E3">
        <w:t xml:space="preserve"> para aumento da eficiência operacional: o conhecimento da localização geográfica de taxistas e passageiros permite</w:t>
      </w:r>
      <w:r w:rsidR="003C5F68">
        <w:t xml:space="preserve"> </w:t>
      </w:r>
      <w:r>
        <w:t xml:space="preserve">atendimentos </w:t>
      </w:r>
      <w:r w:rsidR="007E15E3">
        <w:t>mais eficientes.</w:t>
      </w:r>
    </w:p>
    <w:p w:rsidR="00CC443A" w:rsidRPr="00B94117" w:rsidRDefault="007D690A" w:rsidP="00AA0DA4">
      <w:pPr>
        <w:ind w:firstLine="709"/>
      </w:pPr>
      <w:r>
        <w:t xml:space="preserve">A aplicação </w:t>
      </w:r>
      <w:r w:rsidR="009955B1" w:rsidRPr="00CC443A">
        <w:t>de tecnologia</w:t>
      </w:r>
      <w:r w:rsidR="00134DAA">
        <w:t>s</w:t>
      </w:r>
      <w:r w:rsidR="009955B1" w:rsidRPr="00CC443A">
        <w:t xml:space="preserve"> de posicionamento global para requisição de </w:t>
      </w:r>
      <w:r w:rsidR="00A4071A">
        <w:t>táxis</w:t>
      </w:r>
      <w:r w:rsidR="00AA0DA4">
        <w:t xml:space="preserve"> já foi oferecido e estudado </w:t>
      </w:r>
      <w:r w:rsidR="009955B1" w:rsidRPr="00CC443A">
        <w:t>em</w:t>
      </w:r>
      <w:r w:rsidR="00850C1D">
        <w:t xml:space="preserve"> Liao (2009)</w:t>
      </w:r>
      <w:r w:rsidR="00AA0DA4">
        <w:t xml:space="preserve"> </w:t>
      </w:r>
      <w:r w:rsidR="009955B1" w:rsidRPr="00CC443A">
        <w:t>e</w:t>
      </w:r>
      <w:r w:rsidR="00850C1D">
        <w:t xml:space="preserve"> Xu, Yuan, </w:t>
      </w:r>
      <w:r w:rsidR="00850C1D" w:rsidRPr="00850C1D">
        <w:rPr>
          <w:i/>
        </w:rPr>
        <w:t>et al.</w:t>
      </w:r>
      <w:r w:rsidR="00850C1D">
        <w:t xml:space="preserve"> (2005)</w:t>
      </w:r>
      <w:r w:rsidR="007E1217" w:rsidRPr="00CC443A">
        <w:t>.</w:t>
      </w:r>
      <w:r w:rsidR="00AA0DA4">
        <w:t xml:space="preserve"> </w:t>
      </w:r>
      <w:r w:rsidR="00691C95" w:rsidRPr="00CC443A">
        <w:t>Nesses sistemas</w:t>
      </w:r>
      <w:r w:rsidR="00691C95" w:rsidRPr="00CC443A">
        <w:rPr>
          <w:rFonts w:eastAsia="Calibri"/>
        </w:rPr>
        <w:t>,</w:t>
      </w:r>
      <w:r w:rsidR="00AA0DA4">
        <w:rPr>
          <w:rFonts w:eastAsia="Calibri"/>
        </w:rPr>
        <w:t xml:space="preserve"> </w:t>
      </w:r>
      <w:r w:rsidR="002D1175">
        <w:t xml:space="preserve">a solicitação de serviço de </w:t>
      </w:r>
      <w:r w:rsidR="004F1B07">
        <w:t>táxi</w:t>
      </w:r>
      <w:r w:rsidR="002D1175">
        <w:t xml:space="preserve"> </w:t>
      </w:r>
      <w:r w:rsidR="004B2921" w:rsidRPr="00CC443A">
        <w:t>é realizada</w:t>
      </w:r>
      <w:r w:rsidR="00691C95" w:rsidRPr="00CC443A">
        <w:t xml:space="preserve"> por meio de centrais telefônicas de atendimento ao cliente. </w:t>
      </w:r>
      <w:r w:rsidR="00472B1D" w:rsidRPr="00CC443A">
        <w:t>Nelas, o cliente informa a sua localização e o operador</w:t>
      </w:r>
      <w:r w:rsidR="00E26F2B" w:rsidRPr="00CC443A">
        <w:t xml:space="preserve"> identifica</w:t>
      </w:r>
      <w:r w:rsidR="00133E7A">
        <w:t>,</w:t>
      </w:r>
      <w:r w:rsidR="00E26F2B" w:rsidRPr="00CC443A">
        <w:t xml:space="preserve"> na frota de </w:t>
      </w:r>
      <w:r w:rsidR="00A4071A">
        <w:t>táxis</w:t>
      </w:r>
      <w:r w:rsidR="00133E7A">
        <w:t>,</w:t>
      </w:r>
      <w:r w:rsidR="00E26F2B" w:rsidRPr="00CC443A">
        <w:t xml:space="preserve"> aqueles veíc</w:t>
      </w:r>
      <w:r w:rsidR="00E12A7D">
        <w:t>ulos mais próximos, solicitando</w:t>
      </w:r>
      <w:r w:rsidR="00E26F2B" w:rsidRPr="00CC443A">
        <w:t xml:space="preserve"> que </w:t>
      </w:r>
      <w:r w:rsidR="00E12A7D">
        <w:t xml:space="preserve">algum deles possa atender </w:t>
      </w:r>
      <w:r w:rsidR="00E26F2B" w:rsidRPr="00CC443A">
        <w:t>ao passageiro</w:t>
      </w:r>
      <w:r w:rsidR="00E26F2B" w:rsidRPr="00B94117">
        <w:t>. Após o retor</w:t>
      </w:r>
      <w:r w:rsidR="002D1175" w:rsidRPr="00B94117">
        <w:t>no</w:t>
      </w:r>
      <w:r w:rsidR="00133E7A">
        <w:t>,</w:t>
      </w:r>
      <w:r w:rsidR="002D1175" w:rsidRPr="00B94117">
        <w:t xml:space="preserve"> com </w:t>
      </w:r>
      <w:r w:rsidR="00E26F2B" w:rsidRPr="00B94117">
        <w:t>a confirmação</w:t>
      </w:r>
      <w:r w:rsidR="00FA2078" w:rsidRPr="00B94117">
        <w:t xml:space="preserve"> de um taxista</w:t>
      </w:r>
      <w:r w:rsidR="00E26F2B" w:rsidRPr="00B94117">
        <w:t xml:space="preserve">, o usuário é informado sobre </w:t>
      </w:r>
      <w:r w:rsidR="00E12A7D" w:rsidRPr="00B94117">
        <w:t xml:space="preserve">o </w:t>
      </w:r>
      <w:r w:rsidR="004F1B07">
        <w:t>táxi</w:t>
      </w:r>
      <w:r w:rsidR="00E12A7D" w:rsidRPr="00B94117">
        <w:t xml:space="preserve"> que realizará o atendimento.</w:t>
      </w:r>
    </w:p>
    <w:p w:rsidR="00D73E83" w:rsidRPr="00B94117" w:rsidRDefault="00C56208" w:rsidP="007A11D1">
      <w:pPr>
        <w:ind w:firstLine="709"/>
      </w:pPr>
      <w:r w:rsidRPr="00B94117">
        <w:t>No Brasil, devido ao aumento</w:t>
      </w:r>
      <w:r w:rsidR="00691C95" w:rsidRPr="00B94117">
        <w:t xml:space="preserve"> da disponibilidade de </w:t>
      </w:r>
      <w:r w:rsidR="00691C95" w:rsidRPr="002C3599">
        <w:t>tecnologia</w:t>
      </w:r>
      <w:r w:rsidR="00691C95" w:rsidRPr="00B94117">
        <w:t xml:space="preserve"> móvel</w:t>
      </w:r>
      <w:r w:rsidR="00D73E83" w:rsidRPr="00B94117">
        <w:t xml:space="preserve"> </w:t>
      </w:r>
      <w:sdt>
        <w:sdtPr>
          <w:id w:val="75261888"/>
          <w:citation/>
        </w:sdtPr>
        <w:sdtContent>
          <w:r w:rsidR="00C14909" w:rsidRPr="00B94117">
            <w:fldChar w:fldCharType="begin"/>
          </w:r>
          <w:r w:rsidR="002A72E9" w:rsidRPr="00B94117">
            <w:instrText xml:space="preserve"> CITATION MAC12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(MACEDO, 2012)</w:t>
          </w:r>
          <w:r w:rsidR="00C14909" w:rsidRPr="00B94117">
            <w:rPr>
              <w:noProof/>
            </w:rPr>
            <w:fldChar w:fldCharType="end"/>
          </w:r>
        </w:sdtContent>
      </w:sdt>
      <w:r w:rsidR="00691C95" w:rsidRPr="00B94117">
        <w:t>,</w:t>
      </w:r>
      <w:r w:rsidR="00D73E83" w:rsidRPr="00B94117">
        <w:t xml:space="preserve"> </w:t>
      </w:r>
      <w:r w:rsidR="00C80EEE" w:rsidRPr="00B94117">
        <w:t xml:space="preserve">há </w:t>
      </w:r>
      <w:r w:rsidR="00881918" w:rsidRPr="00B94117">
        <w:t>potencial para</w:t>
      </w:r>
      <w:r w:rsidR="00D73E83" w:rsidRPr="00B94117">
        <w:t xml:space="preserve"> </w:t>
      </w:r>
      <w:r w:rsidR="00881918" w:rsidRPr="00B94117">
        <w:t xml:space="preserve">o </w:t>
      </w:r>
      <w:r w:rsidR="00691C95" w:rsidRPr="00B94117">
        <w:t>desenvolvimento de um serviço</w:t>
      </w:r>
      <w:r w:rsidR="00881918" w:rsidRPr="00B94117">
        <w:t xml:space="preserve"> de sucesso</w:t>
      </w:r>
      <w:r w:rsidR="00691C95" w:rsidRPr="00B94117">
        <w:t xml:space="preserve"> usando</w:t>
      </w:r>
      <w:r w:rsidR="007A11D1" w:rsidRPr="00B94117">
        <w:t xml:space="preserve"> dispositivos móveis </w:t>
      </w:r>
      <w:r w:rsidR="00F133B8" w:rsidRPr="00B94117">
        <w:t xml:space="preserve">para requisição de </w:t>
      </w:r>
      <w:r w:rsidR="00A4071A">
        <w:t>táxis</w:t>
      </w:r>
      <w:r w:rsidR="00F133B8" w:rsidRPr="00B94117">
        <w:t xml:space="preserve">, </w:t>
      </w:r>
      <w:r w:rsidR="002D1175" w:rsidRPr="00B94117">
        <w:t xml:space="preserve">bem como o uso de </w:t>
      </w:r>
      <w:r w:rsidR="002D1175" w:rsidRPr="002C3599">
        <w:t>tecnologia</w:t>
      </w:r>
      <w:r w:rsidR="002D1175" w:rsidRPr="00B94117">
        <w:t xml:space="preserve"> 3G </w:t>
      </w:r>
      <w:r w:rsidR="00F133B8" w:rsidRPr="00B94117">
        <w:t>para rastreamento de veículos.</w:t>
      </w:r>
      <w:r w:rsidR="007A11D1" w:rsidRPr="00B94117">
        <w:t xml:space="preserve"> </w:t>
      </w:r>
      <w:r w:rsidR="00D73E83" w:rsidRPr="00B94117">
        <w:t xml:space="preserve">O desenvolvimento de um dispositivo que aproxime usuários e taxistas contribui para melhoria dos serviços prestados à população, por meio de uma </w:t>
      </w:r>
      <w:r w:rsidR="00D73E83" w:rsidRPr="002C3599">
        <w:t>tecnologia</w:t>
      </w:r>
      <w:r w:rsidR="00D73E83" w:rsidRPr="00B94117">
        <w:t xml:space="preserve"> que, em 2011, quase dobrou </w:t>
      </w:r>
      <w:r w:rsidR="00FD4394">
        <w:t>o</w:t>
      </w:r>
      <w:r w:rsidR="00D73E83" w:rsidRPr="00B94117">
        <w:t xml:space="preserve"> número de acessos e que já atinge 83% da população, em 2.650 municípios do país </w:t>
      </w:r>
      <w:sdt>
        <w:sdtPr>
          <w:id w:val="75261890"/>
          <w:citation/>
        </w:sdtPr>
        <w:sdtContent>
          <w:r w:rsidR="00C14909" w:rsidRPr="00B94117">
            <w:fldChar w:fldCharType="begin"/>
          </w:r>
          <w:r w:rsidR="000A5E34" w:rsidRPr="00B94117">
            <w:instrText xml:space="preserve"> CITATION MAC12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(MACEDO, 2012)</w:t>
          </w:r>
          <w:r w:rsidR="00C14909" w:rsidRPr="00B94117">
            <w:fldChar w:fldCharType="end"/>
          </w:r>
        </w:sdtContent>
      </w:sdt>
      <w:r w:rsidR="00D73E83" w:rsidRPr="00B94117">
        <w:t>.</w:t>
      </w:r>
    </w:p>
    <w:p w:rsidR="00CC443A" w:rsidRPr="00B94117" w:rsidRDefault="007260CC" w:rsidP="00CC443A">
      <w:pPr>
        <w:ind w:firstLine="709"/>
      </w:pPr>
      <w:r w:rsidRPr="00B94117">
        <w:t xml:space="preserve">Como </w:t>
      </w:r>
      <w:r w:rsidR="007E15E3" w:rsidRPr="00B94117">
        <w:t>solução dos problemas descritos</w:t>
      </w:r>
      <w:r w:rsidRPr="00B94117">
        <w:t xml:space="preserve">, propõe-se a criação de um </w:t>
      </w:r>
      <w:r w:rsidR="00E77271" w:rsidRPr="00E77271">
        <w:rPr>
          <w:i/>
        </w:rPr>
        <w:t>software</w:t>
      </w:r>
      <w:r w:rsidRPr="00B94117">
        <w:t xml:space="preserve"> para </w:t>
      </w:r>
      <w:r w:rsidRPr="00B94117">
        <w:rPr>
          <w:i/>
        </w:rPr>
        <w:t>tablets</w:t>
      </w:r>
      <w:r w:rsidRPr="00B94117">
        <w:t xml:space="preserve"> ou </w:t>
      </w:r>
      <w:r w:rsidR="00A52ECF" w:rsidRPr="00B94117">
        <w:rPr>
          <w:i/>
        </w:rPr>
        <w:t>smartphones</w:t>
      </w:r>
      <w:r w:rsidRPr="00B94117">
        <w:t xml:space="preserve"> que permita a solicitação de </w:t>
      </w:r>
      <w:r w:rsidR="00D946C8" w:rsidRPr="00B94117">
        <w:t>atendimento</w:t>
      </w:r>
      <w:r w:rsidRPr="00B94117">
        <w:t xml:space="preserve"> de </w:t>
      </w:r>
      <w:r w:rsidR="004F1B07">
        <w:t>táxi</w:t>
      </w:r>
      <w:r w:rsidRPr="00B94117">
        <w:t>.</w:t>
      </w:r>
      <w:r w:rsidR="00EA1778" w:rsidRPr="00B94117">
        <w:t xml:space="preserve"> </w:t>
      </w:r>
      <w:r w:rsidR="00F37322" w:rsidRPr="00B94117">
        <w:t xml:space="preserve">Os taxistas, por sua vez terão </w:t>
      </w:r>
      <w:r w:rsidR="007A11D1" w:rsidRPr="00B94117">
        <w:t xml:space="preserve">em seus veículos uma versão do </w:t>
      </w:r>
      <w:r w:rsidR="00E77271" w:rsidRPr="00E77271">
        <w:rPr>
          <w:i/>
        </w:rPr>
        <w:t>software</w:t>
      </w:r>
      <w:r w:rsidR="007A11D1" w:rsidRPr="00B94117">
        <w:t xml:space="preserve"> </w:t>
      </w:r>
      <w:r w:rsidR="00F133B8" w:rsidRPr="00B94117">
        <w:t xml:space="preserve">que </w:t>
      </w:r>
      <w:r w:rsidR="007E15E3" w:rsidRPr="00B94117">
        <w:t>possibilite o aceite</w:t>
      </w:r>
      <w:r w:rsidR="00562AC6" w:rsidRPr="00B94117">
        <w:t xml:space="preserve"> ou a rejeição das</w:t>
      </w:r>
      <w:r w:rsidR="007E15E3" w:rsidRPr="00B94117">
        <w:t xml:space="preserve"> requisições. Utilizando essa tecnologia em composição </w:t>
      </w:r>
      <w:r w:rsidR="00426F3D">
        <w:t xml:space="preserve">a </w:t>
      </w:r>
      <w:r w:rsidR="00426F3D">
        <w:lastRenderedPageBreak/>
        <w:t>um</w:t>
      </w:r>
      <w:r w:rsidR="007E15E3" w:rsidRPr="00B94117">
        <w:t xml:space="preserve"> </w:t>
      </w:r>
      <w:r w:rsidR="00E77271" w:rsidRPr="00E77271">
        <w:rPr>
          <w:i/>
        </w:rPr>
        <w:t>software</w:t>
      </w:r>
      <w:r w:rsidR="007E15E3" w:rsidRPr="00B94117">
        <w:t xml:space="preserve"> de controle de frota (OFMS</w:t>
      </w:r>
      <w:r w:rsidR="0022764E" w:rsidRPr="00B94117">
        <w:t xml:space="preserve"> </w:t>
      </w:r>
      <w:r w:rsidR="00EA1778" w:rsidRPr="00B94117">
        <w:t>-</w:t>
      </w:r>
      <w:r w:rsidR="0022764E" w:rsidRPr="00B94117">
        <w:t xml:space="preserve"> </w:t>
      </w:r>
      <w:r w:rsidR="0022764E" w:rsidRPr="00B94117">
        <w:rPr>
          <w:i/>
        </w:rPr>
        <w:t>Order</w:t>
      </w:r>
      <w:r w:rsidR="00EA1778" w:rsidRPr="00B94117">
        <w:rPr>
          <w:i/>
        </w:rPr>
        <w:t xml:space="preserve"> </w:t>
      </w:r>
      <w:r w:rsidR="0022764E" w:rsidRPr="00B94117">
        <w:rPr>
          <w:i/>
        </w:rPr>
        <w:t>Fleet</w:t>
      </w:r>
      <w:r w:rsidR="00EA1778" w:rsidRPr="00B94117">
        <w:rPr>
          <w:i/>
        </w:rPr>
        <w:t xml:space="preserve"> </w:t>
      </w:r>
      <w:r w:rsidR="0022764E" w:rsidRPr="00B94117">
        <w:rPr>
          <w:i/>
        </w:rPr>
        <w:t>and Management System</w:t>
      </w:r>
      <w:r w:rsidR="007E15E3" w:rsidRPr="00B94117">
        <w:t>)</w:t>
      </w:r>
      <w:r w:rsidR="00FD4394">
        <w:t>,</w:t>
      </w:r>
      <w:r w:rsidR="007E15E3" w:rsidRPr="00B94117">
        <w:t xml:space="preserve"> espera-se a melhora da eficiência dos </w:t>
      </w:r>
      <w:r w:rsidR="00A4071A">
        <w:t>táxis</w:t>
      </w:r>
      <w:r w:rsidR="007E15E3" w:rsidRPr="00B94117">
        <w:t xml:space="preserve"> no atendimento ao público.</w:t>
      </w:r>
    </w:p>
    <w:p w:rsidR="00EA1778" w:rsidRDefault="001D2A8C" w:rsidP="00EA1778">
      <w:pPr>
        <w:ind w:firstLine="709"/>
      </w:pPr>
      <w:r>
        <w:t>Usando a solução proposta</w:t>
      </w:r>
      <w:r w:rsidR="00BB4F48" w:rsidRPr="00B94117">
        <w:t xml:space="preserve"> nesse documento, busca-se a diminuição</w:t>
      </w:r>
      <w:r w:rsidR="00EA1778" w:rsidRPr="00B94117">
        <w:t xml:space="preserve"> </w:t>
      </w:r>
      <w:r w:rsidR="00714B2B" w:rsidRPr="00B94117">
        <w:t>d</w:t>
      </w:r>
      <w:r w:rsidR="00EA1778" w:rsidRPr="00B94117">
        <w:t>o tempo de es</w:t>
      </w:r>
      <w:r w:rsidR="00BB4F48" w:rsidRPr="00B94117">
        <w:t xml:space="preserve">pera por </w:t>
      </w:r>
      <w:r w:rsidR="00A4071A">
        <w:t>táxis</w:t>
      </w:r>
      <w:r w:rsidR="00BB4F48" w:rsidRPr="00B94117">
        <w:t>, além de aumento</w:t>
      </w:r>
      <w:r w:rsidR="00EA1778" w:rsidRPr="00B94117">
        <w:t xml:space="preserve"> </w:t>
      </w:r>
      <w:r w:rsidR="00BB4F48" w:rsidRPr="00B94117">
        <w:t>d</w:t>
      </w:r>
      <w:r w:rsidR="00EA1778" w:rsidRPr="00B94117">
        <w:t xml:space="preserve">a taxa de ocupação dos veículos. Os usuários deverão esperar menos tempo, pois serão capazes de encontrar o </w:t>
      </w:r>
      <w:r w:rsidR="004F1B07">
        <w:t>táxi</w:t>
      </w:r>
      <w:r w:rsidR="00EA1778" w:rsidRPr="00B94117">
        <w:t xml:space="preserve"> disponível mais próximo na vizinhança. Para os taxistas, o trabalho é relevante, pois diminui a ociosidade de seus veículos, reduzindo a quantidade de quilômetros rodados sem que haja clientes.</w:t>
      </w:r>
    </w:p>
    <w:p w:rsidR="00823B35" w:rsidRPr="00B94117" w:rsidRDefault="00BB4F48" w:rsidP="007A11D1">
      <w:pPr>
        <w:ind w:firstLine="708"/>
      </w:pPr>
      <w:r w:rsidRPr="00B94117">
        <w:t xml:space="preserve">No futuro, as informações </w:t>
      </w:r>
      <w:r w:rsidR="00823B35" w:rsidRPr="00B94117">
        <w:t>coletadas sobre o transporte e a circulação de pessoas</w:t>
      </w:r>
      <w:r w:rsidR="00714B2B" w:rsidRPr="00B94117">
        <w:t xml:space="preserve"> podem</w:t>
      </w:r>
      <w:r w:rsidR="00823B35" w:rsidRPr="00B94117">
        <w:t xml:space="preserve"> se</w:t>
      </w:r>
      <w:r w:rsidR="00714B2B" w:rsidRPr="00B94117">
        <w:t xml:space="preserve">r </w:t>
      </w:r>
      <w:r w:rsidR="00823B35" w:rsidRPr="00B94117">
        <w:t>utilizadas</w:t>
      </w:r>
      <w:r w:rsidR="00576EBB">
        <w:t xml:space="preserve"> </w:t>
      </w:r>
      <w:r w:rsidR="00823B35" w:rsidRPr="00B94117">
        <w:t>para melhorar a qualidade de outros serviços de transporte destinados à população. A melhoria da situação do trânsito em grandes cidades pode reduzir custos e melhorar a perda em renda e os prejuízos devido à falta de mobilidade urbana, que somente na cidade de São Paulo atinge R$33 bilhões de reais por ano,</w:t>
      </w:r>
      <w:r w:rsidR="00483124" w:rsidRPr="00B94117">
        <w:t xml:space="preserve"> </w:t>
      </w:r>
      <w:r w:rsidR="00823B35" w:rsidRPr="00B94117">
        <w:t>equivalente a 10% do PIB da cidade</w:t>
      </w:r>
      <w:r w:rsidR="00483124" w:rsidRPr="00B94117">
        <w:t xml:space="preserve"> </w:t>
      </w:r>
      <w:sdt>
        <w:sdtPr>
          <w:id w:val="75261891"/>
          <w:citation/>
        </w:sdtPr>
        <w:sdtContent>
          <w:r w:rsidR="00C14909" w:rsidRPr="00B94117">
            <w:fldChar w:fldCharType="begin"/>
          </w:r>
          <w:r w:rsidR="000A5E34" w:rsidRPr="00B94117">
            <w:instrText xml:space="preserve"> CITATION MOR09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(MORTARIE e EUZÉBIO, 2009)</w:t>
          </w:r>
          <w:r w:rsidR="00C14909" w:rsidRPr="00B94117">
            <w:fldChar w:fldCharType="end"/>
          </w:r>
        </w:sdtContent>
      </w:sdt>
      <w:r w:rsidR="00823B35" w:rsidRPr="00B94117">
        <w:t xml:space="preserve">, e superior ao PIB da Paraíba - 18ª posição no ranking de PIB dos estados nacionais </w:t>
      </w:r>
      <w:sdt>
        <w:sdtPr>
          <w:id w:val="75261892"/>
          <w:citation/>
        </w:sdtPr>
        <w:sdtContent>
          <w:r w:rsidR="00C14909" w:rsidRPr="00B94117">
            <w:fldChar w:fldCharType="begin"/>
          </w:r>
          <w:r w:rsidR="000A5E34" w:rsidRPr="00B94117">
            <w:instrText xml:space="preserve"> CITATION IBG09 \l 1046 </w:instrText>
          </w:r>
          <w:r w:rsidR="00C14909" w:rsidRPr="00B94117">
            <w:fldChar w:fldCharType="separate"/>
          </w:r>
          <w:r w:rsidR="00EB28F7">
            <w:rPr>
              <w:noProof/>
            </w:rPr>
            <w:t>(IBGE, 2009)</w:t>
          </w:r>
          <w:r w:rsidR="00C14909" w:rsidRPr="00B94117">
            <w:fldChar w:fldCharType="end"/>
          </w:r>
        </w:sdtContent>
      </w:sdt>
      <w:r w:rsidR="00823B35" w:rsidRPr="00B94117">
        <w:t>.</w:t>
      </w:r>
    </w:p>
    <w:p w:rsidR="00676AAA" w:rsidRDefault="00676AAA" w:rsidP="00E84CFB">
      <w:pPr>
        <w:pStyle w:val="Ttulo1"/>
        <w:spacing w:line="360" w:lineRule="auto"/>
      </w:pPr>
      <w:bookmarkStart w:id="44" w:name="_Toc353231883"/>
      <w:r w:rsidRPr="00A2570A">
        <w:lastRenderedPageBreak/>
        <w:t>OBJETIVOS</w:t>
      </w:r>
      <w:bookmarkEnd w:id="44"/>
    </w:p>
    <w:p w:rsidR="00566BF7" w:rsidRPr="00566BF7" w:rsidRDefault="00566BF7" w:rsidP="00E84CFB">
      <w:pPr>
        <w:pStyle w:val="Ttulo2"/>
        <w:spacing w:after="240" w:line="360" w:lineRule="auto"/>
      </w:pPr>
      <w:bookmarkStart w:id="45" w:name="_Toc353231884"/>
      <w:r>
        <w:t>OBJETIVO GERAL</w:t>
      </w:r>
      <w:bookmarkEnd w:id="45"/>
    </w:p>
    <w:p w:rsidR="00566BF7" w:rsidRDefault="005B4F24" w:rsidP="007E15E3">
      <w:r>
        <w:t xml:space="preserve">Propor </w:t>
      </w:r>
      <w:r w:rsidR="001A1965">
        <w:t xml:space="preserve">um </w:t>
      </w:r>
      <w:r w:rsidR="00BB14A1">
        <w:t>sistema</w:t>
      </w:r>
      <w:r>
        <w:t xml:space="preserve"> de requisição de </w:t>
      </w:r>
      <w:r w:rsidR="00A4071A">
        <w:t>táxis</w:t>
      </w:r>
      <w:r>
        <w:t xml:space="preserve"> </w:t>
      </w:r>
      <w:r w:rsidR="001A1965">
        <w:t>que permita a aproximação de taxistas e usuários</w:t>
      </w:r>
      <w:r>
        <w:t xml:space="preserve"> de forma </w:t>
      </w:r>
      <w:r w:rsidRPr="007E15E3">
        <w:t>a</w:t>
      </w:r>
      <w:r w:rsidR="001A1965" w:rsidRPr="007E15E3">
        <w:t xml:space="preserve"> melhora</w:t>
      </w:r>
      <w:r w:rsidRPr="007E15E3">
        <w:t>r</w:t>
      </w:r>
      <w:r w:rsidR="001A1965" w:rsidRPr="007E15E3">
        <w:t xml:space="preserve"> a qualidade de atendimento</w:t>
      </w:r>
      <w:r w:rsidR="00775580">
        <w:t>, através da organização das requisições por meio de serviços baseados em localização, diminuindo o tempo</w:t>
      </w:r>
      <w:r w:rsidR="00243370">
        <w:t xml:space="preserve"> médio</w:t>
      </w:r>
      <w:r w:rsidR="00775580">
        <w:t xml:space="preserve"> de espera.</w:t>
      </w:r>
    </w:p>
    <w:p w:rsidR="001A1965" w:rsidRDefault="001A1965" w:rsidP="00E84CFB">
      <w:pPr>
        <w:spacing w:after="0" w:line="360" w:lineRule="auto"/>
      </w:pPr>
    </w:p>
    <w:p w:rsidR="00344120" w:rsidRDefault="00566BF7" w:rsidP="00E84CFB">
      <w:pPr>
        <w:pStyle w:val="Ttulo2"/>
        <w:spacing w:after="240" w:line="360" w:lineRule="auto"/>
      </w:pPr>
      <w:bookmarkStart w:id="46" w:name="_Toc353231885"/>
      <w:r>
        <w:t>OBJETIVO</w:t>
      </w:r>
      <w:r w:rsidR="0053710E">
        <w:t>S</w:t>
      </w:r>
      <w:r>
        <w:t xml:space="preserve"> ESPECÍFICO</w:t>
      </w:r>
      <w:r w:rsidR="0053710E">
        <w:t>S</w:t>
      </w:r>
      <w:bookmarkEnd w:id="46"/>
    </w:p>
    <w:p w:rsidR="001A1965" w:rsidRDefault="00775580" w:rsidP="00775580">
      <w:pPr>
        <w:spacing w:after="0"/>
      </w:pPr>
      <w:r>
        <w:t>O trabalho tem</w:t>
      </w:r>
      <w:r w:rsidR="003B3CD3">
        <w:t xml:space="preserve"> como objetivos </w:t>
      </w:r>
      <w:r w:rsidR="00F8760B">
        <w:t>específicos</w:t>
      </w:r>
      <w:r w:rsidR="003B3CD3">
        <w:t>:</w:t>
      </w:r>
    </w:p>
    <w:p w:rsidR="00FD4394" w:rsidRDefault="007F6A1E" w:rsidP="00CC443A">
      <w:pPr>
        <w:pStyle w:val="PargrafodaLista"/>
        <w:numPr>
          <w:ilvl w:val="0"/>
          <w:numId w:val="11"/>
        </w:numPr>
      </w:pPr>
      <w:r>
        <w:t xml:space="preserve">Diminuir o tempo médio de espera dos </w:t>
      </w:r>
      <w:r w:rsidR="00FD4394">
        <w:t xml:space="preserve">clientes por serviços de </w:t>
      </w:r>
      <w:r w:rsidR="004F1B07">
        <w:t>táxi</w:t>
      </w:r>
      <w:r w:rsidR="00263C84">
        <w:t>;</w:t>
      </w:r>
    </w:p>
    <w:p w:rsidR="00CC443A" w:rsidRDefault="00FD4394" w:rsidP="00CC443A">
      <w:pPr>
        <w:pStyle w:val="PargrafodaLista"/>
        <w:numPr>
          <w:ilvl w:val="0"/>
          <w:numId w:val="11"/>
        </w:numPr>
      </w:pPr>
      <w:r>
        <w:t>R</w:t>
      </w:r>
      <w:r w:rsidR="007F6A1E">
        <w:t>eduzir o deslocamento dos taxistas</w:t>
      </w:r>
      <w:r>
        <w:t xml:space="preserve"> para atendimento de requisições</w:t>
      </w:r>
      <w:r w:rsidR="00263C84">
        <w:t>;</w:t>
      </w:r>
    </w:p>
    <w:p w:rsidR="005B4F24" w:rsidRDefault="00FD4394" w:rsidP="001B3A5C">
      <w:pPr>
        <w:pStyle w:val="PargrafodaLista"/>
        <w:numPr>
          <w:ilvl w:val="0"/>
          <w:numId w:val="11"/>
        </w:numPr>
      </w:pPr>
      <w:r>
        <w:t xml:space="preserve">Avaliar o ganho </w:t>
      </w:r>
      <w:r w:rsidR="00AF0BD9">
        <w:t>dos</w:t>
      </w:r>
      <w:r>
        <w:t xml:space="preserve"> algoritmos baseado</w:t>
      </w:r>
      <w:r w:rsidR="00AF0BD9">
        <w:t>s</w:t>
      </w:r>
      <w:r>
        <w:t xml:space="preserve"> em GPS em relação ao método </w:t>
      </w:r>
      <w:r w:rsidRPr="00FD4394">
        <w:rPr>
          <w:i/>
        </w:rPr>
        <w:t>broadcasting</w:t>
      </w:r>
      <w:r w:rsidR="00AF0BD9">
        <w:t xml:space="preserve"> - utilizado, hoje, </w:t>
      </w:r>
      <w:r>
        <w:t xml:space="preserve">no </w:t>
      </w:r>
      <w:r w:rsidR="00DB29C9">
        <w:t>despacho de veículos</w:t>
      </w:r>
      <w:r w:rsidR="00263C84">
        <w:t>;</w:t>
      </w:r>
    </w:p>
    <w:p w:rsidR="00FD4394" w:rsidRDefault="00FD4394" w:rsidP="001B3A5C">
      <w:pPr>
        <w:pStyle w:val="PargrafodaLista"/>
        <w:numPr>
          <w:ilvl w:val="0"/>
          <w:numId w:val="11"/>
        </w:numPr>
      </w:pPr>
      <w:r>
        <w:t>Avaliar os tempos de execução</w:t>
      </w:r>
      <w:r w:rsidR="00DB29C9">
        <w:t xml:space="preserve"> dos algoritmos propostos</w:t>
      </w:r>
      <w:r w:rsidR="00263C84">
        <w:t>;</w:t>
      </w:r>
    </w:p>
    <w:p w:rsidR="00FD4394" w:rsidRDefault="0066737C" w:rsidP="001B3A5C">
      <w:pPr>
        <w:pStyle w:val="PargrafodaLista"/>
        <w:numPr>
          <w:ilvl w:val="0"/>
          <w:numId w:val="11"/>
        </w:numPr>
      </w:pPr>
      <w:r>
        <w:t>Analisar como a distância do taxista influencia no tempo de espera de um cliente</w:t>
      </w:r>
      <w:r w:rsidR="00263C84">
        <w:t>;</w:t>
      </w:r>
    </w:p>
    <w:p w:rsidR="00DB29C9" w:rsidRDefault="00DB29C9" w:rsidP="001B3A5C">
      <w:pPr>
        <w:pStyle w:val="PargrafodaLista"/>
        <w:numPr>
          <w:ilvl w:val="0"/>
          <w:numId w:val="11"/>
        </w:numPr>
      </w:pPr>
      <w:r>
        <w:t xml:space="preserve">Avaliar a alteração do tempo de espera por </w:t>
      </w:r>
      <w:r w:rsidR="00A4071A">
        <w:t>táxis</w:t>
      </w:r>
      <w:r>
        <w:t xml:space="preserve"> quando há diminuição da oferta de serviços</w:t>
      </w:r>
      <w:r w:rsidR="00263C84">
        <w:t>;</w:t>
      </w:r>
    </w:p>
    <w:p w:rsidR="004C2552" w:rsidRDefault="004C2552" w:rsidP="001B3A5C">
      <w:pPr>
        <w:pStyle w:val="PargrafodaLista"/>
        <w:numPr>
          <w:ilvl w:val="0"/>
          <w:numId w:val="11"/>
        </w:numPr>
      </w:pPr>
      <w:r>
        <w:t xml:space="preserve">Simular a requisição de </w:t>
      </w:r>
      <w:r w:rsidR="00A4071A">
        <w:t>táxis</w:t>
      </w:r>
      <w:r>
        <w:t xml:space="preserve"> e a escolha do melhor taxista disponível, segundo cada um dos algoritmos</w:t>
      </w:r>
      <w:r w:rsidR="00263C84">
        <w:t>;</w:t>
      </w:r>
    </w:p>
    <w:p w:rsidR="00ED51ED" w:rsidRDefault="00ED51ED" w:rsidP="00E84CFB">
      <w:pPr>
        <w:pStyle w:val="Ttulo1"/>
        <w:spacing w:line="360" w:lineRule="auto"/>
      </w:pPr>
      <w:bookmarkStart w:id="47" w:name="_Toc353231886"/>
      <w:r>
        <w:lastRenderedPageBreak/>
        <w:t>REFERENCIAL TEÓRICO</w:t>
      </w:r>
      <w:bookmarkEnd w:id="47"/>
    </w:p>
    <w:p w:rsidR="005B656F" w:rsidRPr="005B656F" w:rsidRDefault="005B656F" w:rsidP="00E84CFB">
      <w:pPr>
        <w:pStyle w:val="Ttulo2"/>
        <w:spacing w:after="240" w:line="360" w:lineRule="auto"/>
      </w:pPr>
      <w:bookmarkStart w:id="48" w:name="_Ref350070219"/>
      <w:bookmarkStart w:id="49" w:name="_Toc353231887"/>
      <w:r>
        <w:t>SERVIÇOS BASEADOS EM LOCALIZAÇÃO</w:t>
      </w:r>
      <w:bookmarkEnd w:id="48"/>
      <w:bookmarkEnd w:id="49"/>
    </w:p>
    <w:p w:rsidR="00C030B8" w:rsidRDefault="00D36CED" w:rsidP="003B005B">
      <w:r w:rsidRPr="00C030B8">
        <w:t xml:space="preserve">Os serviços de </w:t>
      </w:r>
      <w:r w:rsidR="00A4071A">
        <w:t>táxis</w:t>
      </w:r>
      <w:r w:rsidRPr="00C030B8">
        <w:t xml:space="preserve"> estão </w:t>
      </w:r>
      <w:r w:rsidR="006B0690" w:rsidRPr="00C030B8">
        <w:t xml:space="preserve">presentes </w:t>
      </w:r>
      <w:r w:rsidRPr="00C030B8">
        <w:t xml:space="preserve">em diferentes </w:t>
      </w:r>
      <w:r w:rsidR="006B0690" w:rsidRPr="00C030B8">
        <w:t>localidades</w:t>
      </w:r>
      <w:r w:rsidRPr="00C030B8">
        <w:t xml:space="preserve"> mundiais. Grandes </w:t>
      </w:r>
      <w:r w:rsidR="006C1038" w:rsidRPr="00C030B8">
        <w:t>centros</w:t>
      </w:r>
      <w:r w:rsidRPr="00C030B8">
        <w:t xml:space="preserve"> contam</w:t>
      </w:r>
      <w:r w:rsidR="006C1038" w:rsidRPr="00C030B8">
        <w:t>, normalmente,</w:t>
      </w:r>
      <w:r w:rsidR="000B5202">
        <w:t xml:space="preserve"> com um</w:t>
      </w:r>
      <w:r w:rsidRPr="00C030B8">
        <w:t xml:space="preserve">a </w:t>
      </w:r>
      <w:r w:rsidR="00A250A8" w:rsidRPr="00C030B8">
        <w:t>infraestrutura</w:t>
      </w:r>
      <w:r w:rsidRPr="00C030B8">
        <w:t xml:space="preserve"> desses serviços, a fim de atender à demanda populacional e aos turistas, que passeiam ou realizam negócios </w:t>
      </w:r>
      <w:r w:rsidR="006C1038" w:rsidRPr="00C030B8">
        <w:t>nessas</w:t>
      </w:r>
      <w:r w:rsidRPr="00C030B8">
        <w:t xml:space="preserve"> cidades.</w:t>
      </w:r>
    </w:p>
    <w:p w:rsidR="00C030B8" w:rsidRPr="003B005B" w:rsidRDefault="00E80801" w:rsidP="003B005B">
      <w:pPr>
        <w:ind w:firstLine="708"/>
      </w:pPr>
      <w:r w:rsidRPr="00C030B8">
        <w:t xml:space="preserve">Devido à sua abrangência, os serviços de </w:t>
      </w:r>
      <w:r w:rsidR="004F1B07">
        <w:t>táxi</w:t>
      </w:r>
      <w:r w:rsidRPr="00C030B8">
        <w:t xml:space="preserve"> são estudados sobre diferentes óticas e em diferentes contextos, a fim de aumentar sua capacidade operacional. </w:t>
      </w:r>
      <w:r w:rsidR="00A25C14" w:rsidRPr="00C030B8">
        <w:t xml:space="preserve">Em muitas localidades, o transporte por </w:t>
      </w:r>
      <w:r w:rsidR="004F1B07">
        <w:t>táxi</w:t>
      </w:r>
      <w:r w:rsidR="00A25C14" w:rsidRPr="00C030B8">
        <w:t xml:space="preserve"> já é insuficiente para atender a demanda, </w:t>
      </w:r>
      <w:r w:rsidR="001245A7">
        <w:t xml:space="preserve">apesar da quantidade </w:t>
      </w:r>
      <w:r w:rsidR="00A25C14" w:rsidRPr="00C030B8">
        <w:t>de veícul</w:t>
      </w:r>
      <w:r w:rsidR="00A25C14">
        <w:t>os.</w:t>
      </w:r>
      <w:r w:rsidR="001245A7">
        <w:t xml:space="preserve"> Isso ocorre devido à baixa eficiência operacional dos sistemas, onde cerca de 50% do tempo disponível corresponde ao tempo de espera por passageiros, </w:t>
      </w:r>
      <w:sdt>
        <w:sdtPr>
          <w:id w:val="290122512"/>
          <w:citation/>
        </w:sdtPr>
        <w:sdtContent>
          <w:r w:rsidR="00C14909">
            <w:fldChar w:fldCharType="begin"/>
          </w:r>
          <w:r w:rsidR="00D25248">
            <w:instrText xml:space="preserve"> CITATION CHE09 \l 1046 </w:instrText>
          </w:r>
          <w:r w:rsidR="00C14909">
            <w:fldChar w:fldCharType="separate"/>
          </w:r>
          <w:r w:rsidR="00EB28F7">
            <w:rPr>
              <w:noProof/>
            </w:rPr>
            <w:t>(CHENG e QU, 2009)</w:t>
          </w:r>
          <w:r w:rsidR="00C14909">
            <w:rPr>
              <w:noProof/>
            </w:rPr>
            <w:fldChar w:fldCharType="end"/>
          </w:r>
        </w:sdtContent>
      </w:sdt>
      <w:r w:rsidR="001245A7" w:rsidRPr="003B005B">
        <w:t>.</w:t>
      </w:r>
      <w:r w:rsidR="00AD2647">
        <w:t xml:space="preserve"> </w:t>
      </w:r>
      <w:r w:rsidR="00EF4912" w:rsidRPr="00C030B8">
        <w:t>Desse modo, a concentração de estudos</w:t>
      </w:r>
      <w:r w:rsidR="009B181F" w:rsidRPr="00C030B8">
        <w:t>, normalmente,</w:t>
      </w:r>
      <w:r w:rsidR="00EF4912" w:rsidRPr="00C030B8">
        <w:t xml:space="preserve"> tem como </w:t>
      </w:r>
      <w:r w:rsidR="00144779" w:rsidRPr="00C030B8">
        <w:t>objetivo mel</w:t>
      </w:r>
      <w:r w:rsidR="00E1330D">
        <w:t>horar a eficiência dos serviços</w:t>
      </w:r>
      <w:r w:rsidR="0005092C">
        <w:t xml:space="preserve"> – em geral pouco satisfatória - </w:t>
      </w:r>
      <w:r w:rsidR="00E1330D">
        <w:t xml:space="preserve">sem aumentar </w:t>
      </w:r>
      <w:r w:rsidR="00144779" w:rsidRPr="00C030B8">
        <w:t>custos</w:t>
      </w:r>
      <w:r w:rsidR="00AD2647">
        <w:t xml:space="preserve"> </w:t>
      </w:r>
      <w:sdt>
        <w:sdtPr>
          <w:id w:val="75261894"/>
          <w:citation/>
        </w:sdtPr>
        <w:sdtContent>
          <w:r w:rsidR="00C14909" w:rsidRPr="003B005B">
            <w:fldChar w:fldCharType="begin"/>
          </w:r>
          <w:r w:rsidR="002A72E9" w:rsidRPr="003B005B">
            <w:instrText xml:space="preserve"> CITATION CHE09 \l 1046 </w:instrText>
          </w:r>
          <w:r w:rsidR="00C14909" w:rsidRPr="003B005B">
            <w:fldChar w:fldCharType="separate"/>
          </w:r>
          <w:r w:rsidR="00EB28F7">
            <w:rPr>
              <w:noProof/>
            </w:rPr>
            <w:t>(CHENG e QU, 2009)</w:t>
          </w:r>
          <w:r w:rsidR="00C14909" w:rsidRPr="003B005B">
            <w:rPr>
              <w:noProof/>
            </w:rPr>
            <w:fldChar w:fldCharType="end"/>
          </w:r>
        </w:sdtContent>
      </w:sdt>
      <w:r w:rsidR="00921323" w:rsidRPr="003B005B">
        <w:t>.</w:t>
      </w:r>
    </w:p>
    <w:p w:rsidR="00C030B8" w:rsidRDefault="00DD418B" w:rsidP="00836BC0">
      <w:pPr>
        <w:ind w:firstLine="708"/>
      </w:pPr>
      <w:r>
        <w:t>O uso de sistemas de despacho de veículos possui</w:t>
      </w:r>
      <w:r w:rsidR="00836BC0">
        <w:t xml:space="preserve"> bons resultados práticos</w:t>
      </w:r>
      <w:r w:rsidR="003B01E7">
        <w:t xml:space="preserve"> em locais onde foram implantados</w:t>
      </w:r>
      <w:r>
        <w:t xml:space="preserve">, melhorando a </w:t>
      </w:r>
      <w:r w:rsidR="00836BC0">
        <w:t xml:space="preserve">eficiência operacional de </w:t>
      </w:r>
      <w:r w:rsidR="00A4071A">
        <w:t>táxis</w:t>
      </w:r>
      <w:r w:rsidR="00836BC0">
        <w:t xml:space="preserve"> em grandes cidades </w:t>
      </w:r>
      <w:sdt>
        <w:sdtPr>
          <w:id w:val="8800003"/>
          <w:citation/>
        </w:sdtPr>
        <w:sdtContent>
          <w:r w:rsidR="00C14909">
            <w:fldChar w:fldCharType="begin"/>
          </w:r>
          <w:r w:rsidR="00CC2B66">
            <w:instrText xml:space="preserve"> CITATION FLE04 \l 1046 </w:instrText>
          </w:r>
          <w:r w:rsidR="00C14909">
            <w:fldChar w:fldCharType="separate"/>
          </w:r>
          <w:r w:rsidR="00EB28F7">
            <w:rPr>
              <w:noProof/>
            </w:rPr>
            <w:t>(FLEISCHMANN, GNUTZMANN e SANDVOß, 2004)</w:t>
          </w:r>
          <w:r w:rsidR="00C14909">
            <w:rPr>
              <w:noProof/>
            </w:rPr>
            <w:fldChar w:fldCharType="end"/>
          </w:r>
        </w:sdtContent>
      </w:sdt>
      <w:r w:rsidR="007C5C0D">
        <w:t xml:space="preserve"> </w:t>
      </w:r>
      <w:sdt>
        <w:sdtPr>
          <w:id w:val="8800004"/>
          <w:citation/>
        </w:sdtPr>
        <w:sdtContent>
          <w:r w:rsidR="00C14909">
            <w:fldChar w:fldCharType="begin"/>
          </w:r>
          <w:r w:rsidR="00CC2B66">
            <w:instrText xml:space="preserve"> CITATION LIA09 \l 1046 </w:instrText>
          </w:r>
          <w:r w:rsidR="00C14909">
            <w:fldChar w:fldCharType="separate"/>
          </w:r>
          <w:r w:rsidR="00EB28F7">
            <w:rPr>
              <w:noProof/>
            </w:rPr>
            <w:t>(LIAO, 2009)</w:t>
          </w:r>
          <w:r w:rsidR="00C14909">
            <w:rPr>
              <w:noProof/>
            </w:rPr>
            <w:fldChar w:fldCharType="end"/>
          </w:r>
        </w:sdtContent>
      </w:sdt>
      <w:r w:rsidR="00836BC0">
        <w:t xml:space="preserve">. Em geral esses sistemas possuem um </w:t>
      </w:r>
      <w:r w:rsidR="00AF08FA" w:rsidRPr="00C030B8">
        <w:t>ponto principal, o OFMS (</w:t>
      </w:r>
      <w:r w:rsidR="00AF08FA" w:rsidRPr="00C030B8">
        <w:rPr>
          <w:i/>
        </w:rPr>
        <w:t>Order</w:t>
      </w:r>
      <w:r w:rsidR="007C5C0D">
        <w:rPr>
          <w:i/>
        </w:rPr>
        <w:t xml:space="preserve"> </w:t>
      </w:r>
      <w:r w:rsidR="00AF08FA" w:rsidRPr="00C030B8">
        <w:rPr>
          <w:i/>
        </w:rPr>
        <w:t>Fleet</w:t>
      </w:r>
      <w:r w:rsidR="007C5C0D">
        <w:rPr>
          <w:i/>
        </w:rPr>
        <w:t xml:space="preserve"> </w:t>
      </w:r>
      <w:r w:rsidR="00AF08FA" w:rsidRPr="00C030B8">
        <w:rPr>
          <w:i/>
        </w:rPr>
        <w:t>and Management System</w:t>
      </w:r>
      <w:r w:rsidR="00AF08FA" w:rsidRPr="00C030B8">
        <w:t>), responsável por gerenciar veículos e o fluxo de requisições de atendimento</w:t>
      </w:r>
      <w:r w:rsidR="007C5C0D">
        <w:t xml:space="preserve"> </w:t>
      </w:r>
      <w:sdt>
        <w:sdtPr>
          <w:id w:val="87745094"/>
          <w:citation/>
        </w:sdtPr>
        <w:sdtContent>
          <w:r w:rsidR="00C14909" w:rsidRPr="00C030B8">
            <w:fldChar w:fldCharType="begin"/>
          </w:r>
          <w:r w:rsidR="002A72E9" w:rsidRPr="00C030B8">
            <w:instrText xml:space="preserve"> CITATION FLE04 \l 1046 </w:instrText>
          </w:r>
          <w:r w:rsidR="00C14909" w:rsidRPr="00C030B8">
            <w:fldChar w:fldCharType="separate"/>
          </w:r>
          <w:r w:rsidR="00EB28F7">
            <w:rPr>
              <w:noProof/>
            </w:rPr>
            <w:t>(FLEISCHMANN, GNUTZMANN e SANDVOß, 2004)</w:t>
          </w:r>
          <w:r w:rsidR="00C14909" w:rsidRPr="00C030B8">
            <w:rPr>
              <w:noProof/>
            </w:rPr>
            <w:fldChar w:fldCharType="end"/>
          </w:r>
        </w:sdtContent>
      </w:sdt>
      <w:r w:rsidR="00AF08FA" w:rsidRPr="00C030B8">
        <w:t>. Esse serviço controla todas as requisições e escolhe o responsável por cada atendimento, minimizando custos e o tempo de espera,</w:t>
      </w:r>
      <w:r w:rsidR="007C5C0D">
        <w:t xml:space="preserve"> além </w:t>
      </w:r>
      <w:r w:rsidR="00232406" w:rsidRPr="00C030B8">
        <w:t>d</w:t>
      </w:r>
      <w:r w:rsidR="00AF08FA" w:rsidRPr="00C030B8">
        <w:t xml:space="preserve">e </w:t>
      </w:r>
      <w:r w:rsidR="00232406" w:rsidRPr="00C030B8">
        <w:t>maximizar</w:t>
      </w:r>
      <w:r w:rsidR="00495C01">
        <w:t xml:space="preserve"> </w:t>
      </w:r>
      <w:r w:rsidR="00AF08FA" w:rsidRPr="00C030B8">
        <w:t xml:space="preserve">a </w:t>
      </w:r>
      <w:r w:rsidR="007F6A1E" w:rsidRPr="00C030B8">
        <w:t>efic</w:t>
      </w:r>
      <w:r w:rsidR="007F6A1E">
        <w:t>iência</w:t>
      </w:r>
      <w:r w:rsidR="007C5C0D">
        <w:t xml:space="preserve"> </w:t>
      </w:r>
      <w:r w:rsidR="002A52BA">
        <w:t>d</w:t>
      </w:r>
      <w:r w:rsidR="00AF08FA" w:rsidRPr="00C030B8">
        <w:t>o atendimento.</w:t>
      </w:r>
    </w:p>
    <w:p w:rsidR="00AF08FA" w:rsidRPr="00C030B8" w:rsidRDefault="00AF08FA" w:rsidP="00C030B8">
      <w:pPr>
        <w:ind w:firstLine="708"/>
      </w:pPr>
      <w:r w:rsidRPr="00C030B8">
        <w:lastRenderedPageBreak/>
        <w:t>Para apresentarem bons resultados, sistemas OFMS devem ter algumas características e objetivos, a fim de garantir a qualidade de resposta às requisições. São características dos sistemas OFMS:</w:t>
      </w:r>
    </w:p>
    <w:p w:rsidR="00AF08FA" w:rsidRPr="001B4985" w:rsidRDefault="00AF08FA" w:rsidP="00C030B8">
      <w:pPr>
        <w:pStyle w:val="PargrafodaLista"/>
        <w:numPr>
          <w:ilvl w:val="0"/>
          <w:numId w:val="2"/>
        </w:numPr>
        <w:spacing w:after="120"/>
      </w:pPr>
      <w:r w:rsidRPr="001B4985">
        <w:t>Calculo de menor rota com menor quantidade de dados, reduzindo o processamento</w:t>
      </w:r>
      <w:r>
        <w:t>;</w:t>
      </w:r>
    </w:p>
    <w:p w:rsidR="00AF08FA" w:rsidRPr="001B4985" w:rsidRDefault="00AF08FA" w:rsidP="00C030B8">
      <w:pPr>
        <w:pStyle w:val="PargrafodaLista"/>
        <w:numPr>
          <w:ilvl w:val="0"/>
          <w:numId w:val="2"/>
        </w:numPr>
        <w:spacing w:after="120"/>
      </w:pPr>
      <w:r w:rsidRPr="001B4985">
        <w:t>Objetividade do sistema (diminuir tempo de atendimento, aumentar a taxa de ocupaçã</w:t>
      </w:r>
      <w:r w:rsidR="000B5C71">
        <w:t>o, obter o serviço mais próximo</w:t>
      </w:r>
      <w:r w:rsidRPr="001B4985">
        <w:t>)</w:t>
      </w:r>
      <w:r>
        <w:t>;</w:t>
      </w:r>
    </w:p>
    <w:p w:rsidR="000B5C71" w:rsidRDefault="001B3A5C" w:rsidP="000B5C71">
      <w:pPr>
        <w:pStyle w:val="PargrafodaLista"/>
        <w:numPr>
          <w:ilvl w:val="0"/>
          <w:numId w:val="2"/>
        </w:numPr>
        <w:spacing w:after="120"/>
      </w:pPr>
      <w:r>
        <w:t xml:space="preserve">Classificação adequada dos pesos para </w:t>
      </w:r>
      <w:r w:rsidR="002F4AB4">
        <w:t xml:space="preserve">as variáveis utilizadas no algoritmo, de modo a tornar </w:t>
      </w:r>
      <w:r w:rsidR="007C5C0D">
        <w:t>os resultados os mais eficientes possíveis</w:t>
      </w:r>
      <w:r w:rsidR="002F4AB4">
        <w:t>;</w:t>
      </w:r>
    </w:p>
    <w:p w:rsidR="00AF08FA" w:rsidRPr="00836BC0" w:rsidRDefault="001B3A5C" w:rsidP="000B5C71">
      <w:pPr>
        <w:pStyle w:val="PargrafodaLista"/>
        <w:numPr>
          <w:ilvl w:val="0"/>
          <w:numId w:val="2"/>
        </w:numPr>
        <w:spacing w:after="120"/>
      </w:pPr>
      <w:r>
        <w:t xml:space="preserve">Filtro </w:t>
      </w:r>
      <w:r w:rsidR="006819C7">
        <w:t>de dados</w:t>
      </w:r>
      <w:r w:rsidR="00836BC0" w:rsidRPr="00836BC0">
        <w:t xml:space="preserve">, </w:t>
      </w:r>
      <w:r w:rsidR="000B5C71" w:rsidRPr="00836BC0">
        <w:t>quando há gr</w:t>
      </w:r>
      <w:r w:rsidR="002F4AB4">
        <w:t>ande quantidade de informações, por meio de estatísticas ou amostragem, de modo a ter o menor custo com processamento;</w:t>
      </w:r>
    </w:p>
    <w:p w:rsidR="00C030B8" w:rsidRDefault="00AF08FA" w:rsidP="00C030B8">
      <w:pPr>
        <w:ind w:firstLine="708"/>
      </w:pPr>
      <w:r w:rsidRPr="001B4985">
        <w:t xml:space="preserve">Além dessas </w:t>
      </w:r>
      <w:r>
        <w:t>preocupações</w:t>
      </w:r>
      <w:r w:rsidRPr="001B4985">
        <w:t xml:space="preserve"> em relação aos resultados do sistema, um OFMS também deve </w:t>
      </w:r>
      <w:r>
        <w:t>conhecer</w:t>
      </w:r>
      <w:r w:rsidRPr="001B4985">
        <w:t xml:space="preserve"> sua capacidade de processamento de </w:t>
      </w:r>
      <w:r>
        <w:t>dados</w:t>
      </w:r>
      <w:r w:rsidRPr="001B4985">
        <w:t xml:space="preserve"> e tempo de resposta, bem como o número máximo suportado de acessos simultâneos.</w:t>
      </w:r>
    </w:p>
    <w:p w:rsidR="00C030B8" w:rsidRDefault="00AF08FA" w:rsidP="00C030B8">
      <w:pPr>
        <w:ind w:firstLine="708"/>
      </w:pPr>
      <w:r w:rsidRPr="00DD418B">
        <w:t>Recentemente, foi incorporado aos sistemas de despacho, o uso de localizações geográficas, obtidos por meio de rastreadores</w:t>
      </w:r>
      <w:r w:rsidR="0077600D">
        <w:t xml:space="preserve"> </w:t>
      </w:r>
      <w:sdt>
        <w:sdtPr>
          <w:id w:val="38182048"/>
          <w:citation/>
        </w:sdtPr>
        <w:sdtContent>
          <w:r w:rsidR="00C14909" w:rsidRPr="00DD418B">
            <w:fldChar w:fldCharType="begin"/>
          </w:r>
          <w:r w:rsidR="002A72E9" w:rsidRPr="00DD418B">
            <w:instrText xml:space="preserve"> CITATION XUZ05 \l 1046 </w:instrText>
          </w:r>
          <w:r w:rsidR="00C14909" w:rsidRPr="00DD418B">
            <w:fldChar w:fldCharType="separate"/>
          </w:r>
          <w:r w:rsidR="00EB28F7">
            <w:rPr>
              <w:noProof/>
            </w:rPr>
            <w:t xml:space="preserve">(XU, YUAN, </w:t>
          </w:r>
          <w:r w:rsidR="00EB28F7">
            <w:rPr>
              <w:i/>
              <w:iCs/>
              <w:noProof/>
            </w:rPr>
            <w:t>et al.</w:t>
          </w:r>
          <w:r w:rsidR="00EB28F7">
            <w:rPr>
              <w:noProof/>
            </w:rPr>
            <w:t>, 2005)</w:t>
          </w:r>
          <w:r w:rsidR="00C14909" w:rsidRPr="00DD418B">
            <w:rPr>
              <w:noProof/>
            </w:rPr>
            <w:fldChar w:fldCharType="end"/>
          </w:r>
        </w:sdtContent>
      </w:sdt>
      <w:r w:rsidRPr="00DD418B">
        <w:t xml:space="preserve">. Esses dispositivos, apesar de serem estudados há muito tempo, apenas agora passaram a ser utilizados </w:t>
      </w:r>
      <w:r w:rsidR="004B22C7" w:rsidRPr="00DD418B">
        <w:t>na</w:t>
      </w:r>
      <w:r w:rsidRPr="00DD418B">
        <w:t xml:space="preserve"> obtenção </w:t>
      </w:r>
      <w:r w:rsidR="00AB7765" w:rsidRPr="00DD418B">
        <w:t>da</w:t>
      </w:r>
      <w:r w:rsidRPr="00DD418B">
        <w:t xml:space="preserve"> localização de passageiros e taxistas</w:t>
      </w:r>
      <w:r w:rsidR="00AB7765" w:rsidRPr="00DD418B">
        <w:t>.</w:t>
      </w:r>
    </w:p>
    <w:p w:rsidR="007E15E3" w:rsidRDefault="00306121" w:rsidP="006819C7">
      <w:pPr>
        <w:ind w:firstLine="709"/>
      </w:pPr>
      <w:r>
        <w:t>A partir</w:t>
      </w:r>
      <w:r w:rsidR="007E15E3" w:rsidRPr="00CC443A">
        <w:t xml:space="preserve"> do conhecimento da posição geográfica de um cliente ou usuário, é possível determinar, de forma mais precisa, informações sobre produtos e opções de serviço que interessa</w:t>
      </w:r>
      <w:r w:rsidR="007E15E3">
        <w:t>m</w:t>
      </w:r>
      <w:r w:rsidR="007E15E3" w:rsidRPr="00CC443A">
        <w:t xml:space="preserve"> a esse possível consumidor </w:t>
      </w:r>
      <w:sdt>
        <w:sdtPr>
          <w:id w:val="45995352"/>
          <w:citation/>
        </w:sdtPr>
        <w:sdtContent>
          <w:r w:rsidR="00C14909">
            <w:fldChar w:fldCharType="begin"/>
          </w:r>
          <w:r w:rsidR="00CC2B66">
            <w:instrText xml:space="preserve"> CITATION RAO03 \l 1046 </w:instrText>
          </w:r>
          <w:r w:rsidR="00C14909">
            <w:fldChar w:fldCharType="separate"/>
          </w:r>
          <w:r w:rsidR="00EB28F7">
            <w:rPr>
              <w:noProof/>
            </w:rPr>
            <w:t>(RAO e MINAKAKIS, 2003)</w:t>
          </w:r>
          <w:r w:rsidR="00C14909">
            <w:rPr>
              <w:noProof/>
            </w:rPr>
            <w:fldChar w:fldCharType="end"/>
          </w:r>
        </w:sdtContent>
      </w:sdt>
      <w:r w:rsidR="007E15E3" w:rsidRPr="00CC443A">
        <w:t>. Segundo</w:t>
      </w:r>
      <w:r w:rsidR="000F1BF9">
        <w:t xml:space="preserve"> Jiang e Yao (2006)</w:t>
      </w:r>
      <w:r w:rsidR="007E15E3" w:rsidRPr="00CC443A">
        <w:t>, os serviços baseados em localização são centrados nos usuários e seu comportamento, a fim de oferecer s</w:t>
      </w:r>
      <w:r w:rsidR="006819C7">
        <w:t xml:space="preserve">erviços em diferentes </w:t>
      </w:r>
      <w:r w:rsidR="006819C7">
        <w:lastRenderedPageBreak/>
        <w:t xml:space="preserve">situações, como </w:t>
      </w:r>
      <w:r w:rsidR="007E15E3" w:rsidRPr="00CC443A">
        <w:t>mapas, rotas de tráfego,</w:t>
      </w:r>
      <w:r w:rsidR="0077600D">
        <w:t xml:space="preserve"> </w:t>
      </w:r>
      <w:r w:rsidR="007E15E3" w:rsidRPr="00CC443A">
        <w:t>serviços</w:t>
      </w:r>
      <w:r w:rsidR="007E15E3">
        <w:t xml:space="preserve"> de localização de compras</w:t>
      </w:r>
      <w:r w:rsidR="007E15E3" w:rsidRPr="00CC443A">
        <w:t xml:space="preserve">, entre outros </w:t>
      </w:r>
      <w:sdt>
        <w:sdtPr>
          <w:id w:val="45995353"/>
          <w:citation/>
        </w:sdtPr>
        <w:sdtContent>
          <w:r w:rsidR="00C14909">
            <w:fldChar w:fldCharType="begin"/>
          </w:r>
          <w:r w:rsidR="00CC2B66">
            <w:instrText xml:space="preserve"> CITATION RAO03 \l 1046 </w:instrText>
          </w:r>
          <w:r w:rsidR="00C14909">
            <w:fldChar w:fldCharType="separate"/>
          </w:r>
          <w:r w:rsidR="00EB28F7">
            <w:rPr>
              <w:noProof/>
            </w:rPr>
            <w:t>(RAO e MINAKAKIS, 2003)</w:t>
          </w:r>
          <w:r w:rsidR="00C14909">
            <w:rPr>
              <w:noProof/>
            </w:rPr>
            <w:fldChar w:fldCharType="end"/>
          </w:r>
        </w:sdtContent>
      </w:sdt>
      <w:r w:rsidR="007E15E3" w:rsidRPr="00CC443A">
        <w:t>.</w:t>
      </w:r>
    </w:p>
    <w:p w:rsidR="00AF08FA" w:rsidRDefault="00AF08FA" w:rsidP="00C030B8">
      <w:pPr>
        <w:ind w:firstLine="708"/>
      </w:pPr>
      <w:r w:rsidRPr="001B4985">
        <w:t>De acordo com a quantidade de informação sobre localização, é possível escolher o melhor algoritmo a fim de atender a cada requisição de maneira mais eficiente. Em</w:t>
      </w:r>
      <w:r w:rsidR="000F1BF9">
        <w:t xml:space="preserve"> Xu, Yuan, </w:t>
      </w:r>
      <w:r w:rsidR="000F1BF9" w:rsidRPr="00D90EF5">
        <w:rPr>
          <w:i/>
        </w:rPr>
        <w:t>et al.</w:t>
      </w:r>
      <w:r w:rsidR="000F1BF9">
        <w:t xml:space="preserve"> (2005)</w:t>
      </w:r>
      <w:r w:rsidRPr="001B4985">
        <w:t>, temos as possíveis formas de atendimento quando se utiliza um método de localização de passageiros e de taxistas</w:t>
      </w:r>
      <w:r w:rsidR="000E768B">
        <w:t xml:space="preserve">, como podemos ver na </w:t>
      </w:r>
      <w:fldSimple w:instr=" REF _Ref328599440 \h  \* MERGEFORMAT ">
        <w:r w:rsidR="00EB28F7" w:rsidRPr="00566BF7">
          <w:t xml:space="preserve">Tabela </w:t>
        </w:r>
        <w:r w:rsidR="00EB28F7">
          <w:t>1</w:t>
        </w:r>
      </w:fldSimple>
      <w:r w:rsidRPr="001B4985">
        <w:t xml:space="preserve">. </w:t>
      </w:r>
    </w:p>
    <w:tbl>
      <w:tblPr>
        <w:tblStyle w:val="Tabelacomgrade"/>
        <w:tblW w:w="9072" w:type="dxa"/>
        <w:tblInd w:w="108" w:type="dxa"/>
        <w:tblLook w:val="04A0"/>
      </w:tblPr>
      <w:tblGrid>
        <w:gridCol w:w="3261"/>
        <w:gridCol w:w="2835"/>
        <w:gridCol w:w="2976"/>
      </w:tblGrid>
      <w:tr w:rsidR="00AF08FA" w:rsidRPr="00D16E01" w:rsidTr="00C11E45">
        <w:trPr>
          <w:trHeight w:val="340"/>
        </w:trPr>
        <w:tc>
          <w:tcPr>
            <w:tcW w:w="3261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Informação de Localização </w:t>
            </w:r>
          </w:p>
        </w:tc>
        <w:tc>
          <w:tcPr>
            <w:tcW w:w="2835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Posição </w:t>
            </w:r>
            <w:r w:rsidR="004F1B07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Táxi</w:t>
            </w: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 </w:t>
            </w:r>
            <w:r w:rsidR="004B2823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Desc</w:t>
            </w:r>
            <w:r w:rsidR="00AF08FA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onhecida</w:t>
            </w:r>
          </w:p>
        </w:tc>
        <w:tc>
          <w:tcPr>
            <w:tcW w:w="2976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Posição </w:t>
            </w:r>
            <w:r w:rsidR="004F1B07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Táxi</w:t>
            </w: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 </w:t>
            </w:r>
            <w:r w:rsidR="004B2823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C</w:t>
            </w:r>
            <w:r w:rsidR="00AF08FA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onhecida</w:t>
            </w:r>
          </w:p>
        </w:tc>
      </w:tr>
      <w:tr w:rsidR="00AF08FA" w:rsidRPr="00D16E01" w:rsidTr="00C11E45">
        <w:trPr>
          <w:trHeight w:val="340"/>
        </w:trPr>
        <w:tc>
          <w:tcPr>
            <w:tcW w:w="3261" w:type="dxa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Posição Passageiro </w:t>
            </w:r>
            <w:r w:rsidR="004B2823" w:rsidRPr="00D16E01">
              <w:rPr>
                <w:rFonts w:asciiTheme="minorHAnsi" w:hAnsiTheme="minorHAnsi" w:cstheme="minorHAnsi"/>
                <w:sz w:val="20"/>
                <w:szCs w:val="20"/>
              </w:rPr>
              <w:t>D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>esconhecida</w:t>
            </w:r>
          </w:p>
        </w:tc>
        <w:tc>
          <w:tcPr>
            <w:tcW w:w="2835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Random</w:t>
            </w:r>
            <w:r w:rsidR="0077600D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Searching</w:t>
            </w:r>
          </w:p>
        </w:tc>
        <w:tc>
          <w:tcPr>
            <w:tcW w:w="2976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="000E768B"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Fixed Stop</w:t>
            </w:r>
          </w:p>
        </w:tc>
      </w:tr>
      <w:tr w:rsidR="00AF08FA" w:rsidRPr="00D16E01" w:rsidTr="00C11E45">
        <w:trPr>
          <w:trHeight w:val="340"/>
        </w:trPr>
        <w:tc>
          <w:tcPr>
            <w:tcW w:w="3261" w:type="dxa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Posição Passageiro </w:t>
            </w:r>
            <w:r w:rsidR="004B2823" w:rsidRPr="00D16E01">
              <w:rPr>
                <w:rFonts w:asciiTheme="minorHAnsi" w:hAnsiTheme="minorHAnsi" w:cstheme="minorHAnsi"/>
                <w:sz w:val="20"/>
                <w:szCs w:val="20"/>
              </w:rPr>
              <w:t>C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>onhecida</w:t>
            </w:r>
          </w:p>
        </w:tc>
        <w:tc>
          <w:tcPr>
            <w:tcW w:w="2835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Broadcasting</w:t>
            </w:r>
          </w:p>
        </w:tc>
        <w:tc>
          <w:tcPr>
            <w:tcW w:w="2976" w:type="dxa"/>
            <w:vAlign w:val="center"/>
          </w:tcPr>
          <w:p w:rsidR="00AF08FA" w:rsidRPr="00D16E01" w:rsidRDefault="000E3B33" w:rsidP="00D16E01">
            <w:pPr>
              <w:keepNext/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>Modo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 baseado em GPS</w:t>
            </w:r>
          </w:p>
        </w:tc>
      </w:tr>
    </w:tbl>
    <w:p w:rsidR="00AF08FA" w:rsidRPr="00566BF7" w:rsidRDefault="00AF08FA" w:rsidP="00E84CFB">
      <w:pPr>
        <w:pStyle w:val="Legenda"/>
        <w:spacing w:before="120" w:after="240" w:line="360" w:lineRule="auto"/>
        <w:jc w:val="center"/>
        <w:rPr>
          <w:color w:val="auto"/>
        </w:rPr>
      </w:pPr>
      <w:bookmarkStart w:id="50" w:name="_Ref328599440"/>
      <w:bookmarkStart w:id="51" w:name="_Toc353231939"/>
      <w:r w:rsidRPr="00566BF7">
        <w:rPr>
          <w:color w:val="auto"/>
        </w:rPr>
        <w:t xml:space="preserve">Tabela </w:t>
      </w:r>
      <w:r w:rsidR="00C14909">
        <w:rPr>
          <w:color w:val="auto"/>
        </w:rPr>
        <w:fldChar w:fldCharType="begin"/>
      </w:r>
      <w:r w:rsidR="000C4B34">
        <w:rPr>
          <w:color w:val="auto"/>
        </w:rPr>
        <w:instrText xml:space="preserve"> SEQ Tabela \* ARABIC </w:instrText>
      </w:r>
      <w:r w:rsidR="00C14909">
        <w:rPr>
          <w:color w:val="auto"/>
        </w:rPr>
        <w:fldChar w:fldCharType="separate"/>
      </w:r>
      <w:r w:rsidR="00EB28F7">
        <w:rPr>
          <w:noProof/>
          <w:color w:val="auto"/>
        </w:rPr>
        <w:t>1</w:t>
      </w:r>
      <w:r w:rsidR="00C14909">
        <w:rPr>
          <w:color w:val="auto"/>
        </w:rPr>
        <w:fldChar w:fldCharType="end"/>
      </w:r>
      <w:bookmarkEnd w:id="50"/>
      <w:r w:rsidRPr="00566BF7">
        <w:rPr>
          <w:color w:val="auto"/>
        </w:rPr>
        <w:t xml:space="preserve">: </w:t>
      </w:r>
      <w:r w:rsidR="00835AE0">
        <w:rPr>
          <w:color w:val="auto"/>
        </w:rPr>
        <w:t>M</w:t>
      </w:r>
      <w:r w:rsidRPr="00566BF7">
        <w:rPr>
          <w:color w:val="auto"/>
        </w:rPr>
        <w:t xml:space="preserve">odos de despacho de </w:t>
      </w:r>
      <w:r w:rsidR="004F1B07">
        <w:rPr>
          <w:color w:val="auto"/>
        </w:rPr>
        <w:t>táxi</w:t>
      </w:r>
      <w:r w:rsidRPr="00566BF7">
        <w:rPr>
          <w:color w:val="auto"/>
        </w:rPr>
        <w:t xml:space="preserve"> (adaptado de</w:t>
      </w:r>
      <w:r w:rsidR="008E2769">
        <w:rPr>
          <w:color w:val="auto"/>
        </w:rPr>
        <w:t xml:space="preserve"> </w:t>
      </w:r>
      <w:sdt>
        <w:sdtPr>
          <w:rPr>
            <w:color w:val="auto"/>
          </w:rPr>
          <w:id w:val="59909160"/>
          <w:citation/>
        </w:sdtPr>
        <w:sdtContent>
          <w:r w:rsidR="00C14909">
            <w:rPr>
              <w:color w:val="auto"/>
            </w:rPr>
            <w:fldChar w:fldCharType="begin"/>
          </w:r>
          <w:r w:rsidR="00020F78">
            <w:rPr>
              <w:color w:val="auto"/>
            </w:rPr>
            <w:instrText xml:space="preserve"> CITATION XUZ05 \l 1046 </w:instrText>
          </w:r>
          <w:r w:rsidR="00C14909">
            <w:rPr>
              <w:color w:val="auto"/>
            </w:rPr>
            <w:fldChar w:fldCharType="separate"/>
          </w:r>
          <w:r w:rsidR="00EB28F7" w:rsidRPr="00EB28F7">
            <w:rPr>
              <w:noProof/>
              <w:color w:val="auto"/>
            </w:rPr>
            <w:t xml:space="preserve">(XU, YUAN, </w:t>
          </w:r>
          <w:r w:rsidR="00EB28F7" w:rsidRPr="00EB28F7">
            <w:rPr>
              <w:i/>
              <w:iCs/>
              <w:noProof/>
              <w:color w:val="auto"/>
            </w:rPr>
            <w:t>et al.</w:t>
          </w:r>
          <w:r w:rsidR="00EB28F7" w:rsidRPr="00EB28F7">
            <w:rPr>
              <w:noProof/>
              <w:color w:val="auto"/>
            </w:rPr>
            <w:t>, 2005)</w:t>
          </w:r>
          <w:r w:rsidR="00C14909">
            <w:rPr>
              <w:color w:val="auto"/>
            </w:rPr>
            <w:fldChar w:fldCharType="end"/>
          </w:r>
        </w:sdtContent>
      </w:sdt>
      <w:r w:rsidR="00020F78">
        <w:rPr>
          <w:color w:val="auto"/>
        </w:rPr>
        <w:t>)</w:t>
      </w:r>
      <w:bookmarkEnd w:id="51"/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 xml:space="preserve">O método </w:t>
      </w:r>
      <w:r w:rsidRPr="00C030B8">
        <w:rPr>
          <w:i/>
          <w:szCs w:val="24"/>
        </w:rPr>
        <w:t>Random</w:t>
      </w:r>
      <w:r w:rsidR="0077600D">
        <w:rPr>
          <w:i/>
          <w:szCs w:val="24"/>
        </w:rPr>
        <w:t xml:space="preserve"> </w:t>
      </w:r>
      <w:r w:rsidRPr="00C030B8">
        <w:rPr>
          <w:i/>
          <w:szCs w:val="24"/>
        </w:rPr>
        <w:t>Se</w:t>
      </w:r>
      <w:r w:rsidR="000B5202">
        <w:rPr>
          <w:i/>
          <w:szCs w:val="24"/>
        </w:rPr>
        <w:t>a</w:t>
      </w:r>
      <w:r w:rsidRPr="00C030B8">
        <w:rPr>
          <w:i/>
          <w:szCs w:val="24"/>
        </w:rPr>
        <w:t>rching</w:t>
      </w:r>
      <w:r w:rsidRPr="00C030B8">
        <w:rPr>
          <w:szCs w:val="24"/>
        </w:rPr>
        <w:t xml:space="preserve"> é aquele em que um passageiro espera por </w:t>
      </w:r>
      <w:r w:rsidR="004F1B07">
        <w:rPr>
          <w:szCs w:val="24"/>
        </w:rPr>
        <w:t>táxi</w:t>
      </w:r>
      <w:r w:rsidRPr="00C030B8">
        <w:rPr>
          <w:szCs w:val="24"/>
        </w:rPr>
        <w:t xml:space="preserve"> em qualquer local na rua, enquanto o taxista se movimenta com seu veículo. Ambos desconhecem a posição do outro e a requisição é feita quando se encontram. No método </w:t>
      </w:r>
      <w:r w:rsidRPr="00C030B8">
        <w:rPr>
          <w:i/>
          <w:szCs w:val="24"/>
        </w:rPr>
        <w:t>Fixed Stop</w:t>
      </w:r>
      <w:r w:rsidRPr="00C030B8">
        <w:rPr>
          <w:szCs w:val="24"/>
        </w:rPr>
        <w:t xml:space="preserve">, o taxista espera por clientes em um ponto de </w:t>
      </w:r>
      <w:r w:rsidR="004F1B07">
        <w:rPr>
          <w:szCs w:val="24"/>
        </w:rPr>
        <w:t>táxi</w:t>
      </w:r>
      <w:r w:rsidRPr="00C030B8">
        <w:rPr>
          <w:szCs w:val="24"/>
        </w:rPr>
        <w:t xml:space="preserve"> e o usuário caminha até ele</w:t>
      </w:r>
      <w:r w:rsidR="001236B7">
        <w:rPr>
          <w:szCs w:val="24"/>
        </w:rPr>
        <w:t xml:space="preserve"> </w:t>
      </w:r>
      <w:sdt>
        <w:sdtPr>
          <w:rPr>
            <w:szCs w:val="24"/>
          </w:rPr>
          <w:id w:val="59906705"/>
          <w:citation/>
        </w:sdtPr>
        <w:sdtContent>
          <w:r w:rsidR="00C14909" w:rsidRPr="00C030B8">
            <w:rPr>
              <w:szCs w:val="24"/>
            </w:rPr>
            <w:fldChar w:fldCharType="begin"/>
          </w:r>
          <w:r w:rsidR="0060295B" w:rsidRPr="00C030B8">
            <w:rPr>
              <w:szCs w:val="24"/>
            </w:rPr>
            <w:instrText xml:space="preserve"> CITATION XUZ05 \l 1046 </w:instrText>
          </w:r>
          <w:r w:rsidR="00C14909" w:rsidRPr="00C030B8">
            <w:rPr>
              <w:szCs w:val="24"/>
            </w:rPr>
            <w:fldChar w:fldCharType="separate"/>
          </w:r>
          <w:r w:rsidR="00EB28F7" w:rsidRPr="00EB28F7">
            <w:rPr>
              <w:noProof/>
              <w:szCs w:val="24"/>
            </w:rPr>
            <w:t xml:space="preserve">(XU, YUAN, </w:t>
          </w:r>
          <w:r w:rsidR="00EB28F7" w:rsidRPr="00EB28F7">
            <w:rPr>
              <w:i/>
              <w:iCs/>
              <w:noProof/>
              <w:szCs w:val="24"/>
            </w:rPr>
            <w:t>et al.</w:t>
          </w:r>
          <w:r w:rsidR="00EB28F7" w:rsidRPr="00EB28F7">
            <w:rPr>
              <w:noProof/>
              <w:szCs w:val="24"/>
            </w:rPr>
            <w:t>, 2005)</w:t>
          </w:r>
          <w:r w:rsidR="00C14909" w:rsidRPr="00C030B8">
            <w:rPr>
              <w:szCs w:val="24"/>
            </w:rPr>
            <w:fldChar w:fldCharType="end"/>
          </w:r>
        </w:sdtContent>
      </w:sdt>
      <w:r w:rsidRPr="00C030B8">
        <w:rPr>
          <w:szCs w:val="24"/>
        </w:rPr>
        <w:t xml:space="preserve">. </w:t>
      </w:r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>O modo baseado em GPS (</w:t>
      </w:r>
      <w:r w:rsidRPr="00C030B8">
        <w:rPr>
          <w:i/>
          <w:szCs w:val="24"/>
        </w:rPr>
        <w:t>GPS-based</w:t>
      </w:r>
      <w:r w:rsidR="0077600D">
        <w:rPr>
          <w:i/>
          <w:szCs w:val="24"/>
        </w:rPr>
        <w:t xml:space="preserve"> </w:t>
      </w:r>
      <w:r w:rsidRPr="00C030B8">
        <w:rPr>
          <w:i/>
          <w:szCs w:val="24"/>
        </w:rPr>
        <w:t>mode</w:t>
      </w:r>
      <w:r w:rsidRPr="00C030B8">
        <w:rPr>
          <w:szCs w:val="24"/>
        </w:rPr>
        <w:t>) é o méto</w:t>
      </w:r>
      <w:r w:rsidR="003E6AD3" w:rsidRPr="00C030B8">
        <w:rPr>
          <w:szCs w:val="24"/>
        </w:rPr>
        <w:t xml:space="preserve">do no qual </w:t>
      </w:r>
      <w:r w:rsidR="00907DAD" w:rsidRPr="00C030B8">
        <w:rPr>
          <w:szCs w:val="24"/>
        </w:rPr>
        <w:t xml:space="preserve">se </w:t>
      </w:r>
      <w:r w:rsidRPr="00C030B8">
        <w:rPr>
          <w:szCs w:val="24"/>
        </w:rPr>
        <w:t xml:space="preserve">sabe a posição geográfica dos taxistas e, quando uma requisição é feita à central, o </w:t>
      </w:r>
      <w:r w:rsidR="004F1B07">
        <w:rPr>
          <w:szCs w:val="24"/>
        </w:rPr>
        <w:t>táxi</w:t>
      </w:r>
      <w:r w:rsidRPr="00C030B8">
        <w:rPr>
          <w:szCs w:val="24"/>
        </w:rPr>
        <w:t xml:space="preserve"> (ou o conjunto de </w:t>
      </w:r>
      <w:r w:rsidR="00A4071A">
        <w:rPr>
          <w:szCs w:val="24"/>
        </w:rPr>
        <w:t>táxis</w:t>
      </w:r>
      <w:r w:rsidRPr="00C030B8">
        <w:rPr>
          <w:szCs w:val="24"/>
        </w:rPr>
        <w:t>) mais pr</w:t>
      </w:r>
      <w:r w:rsidR="00F4516F">
        <w:rPr>
          <w:szCs w:val="24"/>
        </w:rPr>
        <w:t>óximo ao cliente é requisitado para</w:t>
      </w:r>
      <w:r w:rsidRPr="00C030B8">
        <w:rPr>
          <w:szCs w:val="24"/>
        </w:rPr>
        <w:t xml:space="preserve"> atender a demanda. O modo baseado em GPS substitui o modo </w:t>
      </w:r>
      <w:r w:rsidRPr="00C030B8">
        <w:rPr>
          <w:i/>
          <w:szCs w:val="24"/>
        </w:rPr>
        <w:t>broadcasting</w:t>
      </w:r>
      <w:r w:rsidRPr="00C030B8">
        <w:rPr>
          <w:szCs w:val="24"/>
        </w:rPr>
        <w:t>, utilizado anter</w:t>
      </w:r>
      <w:r w:rsidR="00F4516F">
        <w:rPr>
          <w:szCs w:val="24"/>
        </w:rPr>
        <w:t>iormente – um cliente telefona para a</w:t>
      </w:r>
      <w:r w:rsidRPr="00C030B8">
        <w:rPr>
          <w:szCs w:val="24"/>
        </w:rPr>
        <w:t xml:space="preserve"> central, que envia mensagem de rádio a todos os taxistas para que atendam a demanda por cliente, sem </w:t>
      </w:r>
      <w:r w:rsidR="00D37607" w:rsidRPr="00C030B8">
        <w:rPr>
          <w:szCs w:val="24"/>
        </w:rPr>
        <w:t>que a central tenha o conhecimento da localização de cada um dos</w:t>
      </w:r>
      <w:r w:rsidRPr="00C030B8">
        <w:rPr>
          <w:szCs w:val="24"/>
        </w:rPr>
        <w:t xml:space="preserve"> </w:t>
      </w:r>
      <w:r w:rsidR="00A4071A">
        <w:rPr>
          <w:szCs w:val="24"/>
        </w:rPr>
        <w:t>táxis</w:t>
      </w:r>
      <w:r w:rsidR="00D37607" w:rsidRPr="00C030B8">
        <w:rPr>
          <w:szCs w:val="24"/>
        </w:rPr>
        <w:t xml:space="preserve"> conveniados</w:t>
      </w:r>
      <w:r w:rsidR="001236B7">
        <w:rPr>
          <w:szCs w:val="24"/>
        </w:rPr>
        <w:t xml:space="preserve"> </w:t>
      </w:r>
      <w:sdt>
        <w:sdtPr>
          <w:rPr>
            <w:szCs w:val="24"/>
          </w:rPr>
          <w:id w:val="59906706"/>
          <w:citation/>
        </w:sdtPr>
        <w:sdtContent>
          <w:r w:rsidR="00C14909" w:rsidRPr="00C030B8">
            <w:rPr>
              <w:szCs w:val="24"/>
            </w:rPr>
            <w:fldChar w:fldCharType="begin"/>
          </w:r>
          <w:r w:rsidR="0060295B" w:rsidRPr="00C030B8">
            <w:rPr>
              <w:szCs w:val="24"/>
            </w:rPr>
            <w:instrText xml:space="preserve"> CITATION XUZ05 \l 1046 </w:instrText>
          </w:r>
          <w:r w:rsidR="00C14909" w:rsidRPr="00C030B8">
            <w:rPr>
              <w:szCs w:val="24"/>
            </w:rPr>
            <w:fldChar w:fldCharType="separate"/>
          </w:r>
          <w:r w:rsidR="00EB28F7" w:rsidRPr="00EB28F7">
            <w:rPr>
              <w:noProof/>
              <w:szCs w:val="24"/>
            </w:rPr>
            <w:t xml:space="preserve">(XU, YUAN, </w:t>
          </w:r>
          <w:r w:rsidR="00EB28F7" w:rsidRPr="00EB28F7">
            <w:rPr>
              <w:i/>
              <w:iCs/>
              <w:noProof/>
              <w:szCs w:val="24"/>
            </w:rPr>
            <w:t>et al.</w:t>
          </w:r>
          <w:r w:rsidR="00EB28F7" w:rsidRPr="00EB28F7">
            <w:rPr>
              <w:noProof/>
              <w:szCs w:val="24"/>
            </w:rPr>
            <w:t>, 2005)</w:t>
          </w:r>
          <w:r w:rsidR="00C14909" w:rsidRPr="00C030B8">
            <w:rPr>
              <w:szCs w:val="24"/>
            </w:rPr>
            <w:fldChar w:fldCharType="end"/>
          </w:r>
        </w:sdtContent>
      </w:sdt>
      <w:r w:rsidRPr="00C030B8">
        <w:rPr>
          <w:szCs w:val="24"/>
        </w:rPr>
        <w:t>.</w:t>
      </w:r>
    </w:p>
    <w:p w:rsidR="00C030B8" w:rsidRDefault="000C6D68" w:rsidP="00C030B8">
      <w:pPr>
        <w:ind w:firstLine="708"/>
        <w:rPr>
          <w:szCs w:val="24"/>
        </w:rPr>
      </w:pPr>
      <w:r>
        <w:rPr>
          <w:szCs w:val="24"/>
        </w:rPr>
        <w:t>Ao analisar os métodos de atendimento, percebe-se que o mais eficiente</w:t>
      </w:r>
      <w:r w:rsidR="00FB61CF" w:rsidRPr="00C030B8">
        <w:rPr>
          <w:szCs w:val="24"/>
        </w:rPr>
        <w:t>,</w:t>
      </w:r>
      <w:r w:rsidR="001236B7">
        <w:rPr>
          <w:szCs w:val="24"/>
        </w:rPr>
        <w:t xml:space="preserve"> </w:t>
      </w:r>
      <w:r w:rsidR="00FB61CF" w:rsidRPr="00C030B8">
        <w:rPr>
          <w:szCs w:val="24"/>
        </w:rPr>
        <w:t xml:space="preserve">quando é </w:t>
      </w:r>
      <w:r w:rsidR="00C63748">
        <w:rPr>
          <w:szCs w:val="24"/>
        </w:rPr>
        <w:t xml:space="preserve">conhecida </w:t>
      </w:r>
      <w:r w:rsidR="00AF08FA" w:rsidRPr="00C030B8">
        <w:rPr>
          <w:szCs w:val="24"/>
        </w:rPr>
        <w:t>a localização de taxistas e passageiros</w:t>
      </w:r>
      <w:r>
        <w:rPr>
          <w:szCs w:val="24"/>
        </w:rPr>
        <w:t>,</w:t>
      </w:r>
      <w:r w:rsidR="00AF08FA" w:rsidRPr="00C030B8">
        <w:rPr>
          <w:szCs w:val="24"/>
        </w:rPr>
        <w:t xml:space="preserve"> é </w:t>
      </w:r>
      <w:r w:rsidR="001F3571" w:rsidRPr="00C030B8">
        <w:rPr>
          <w:szCs w:val="24"/>
        </w:rPr>
        <w:t xml:space="preserve">o </w:t>
      </w:r>
      <w:r w:rsidR="00AF08FA" w:rsidRPr="00C030B8">
        <w:rPr>
          <w:szCs w:val="24"/>
        </w:rPr>
        <w:t>despacho</w:t>
      </w:r>
      <w:r w:rsidR="00C63748">
        <w:rPr>
          <w:szCs w:val="24"/>
        </w:rPr>
        <w:t xml:space="preserve"> de </w:t>
      </w:r>
      <w:r w:rsidR="00C63748">
        <w:rPr>
          <w:szCs w:val="24"/>
        </w:rPr>
        <w:lastRenderedPageBreak/>
        <w:t>veículos</w:t>
      </w:r>
      <w:r w:rsidR="001F3571" w:rsidRPr="00C030B8">
        <w:rPr>
          <w:szCs w:val="24"/>
        </w:rPr>
        <w:t xml:space="preserve"> baseados em GPS</w:t>
      </w:r>
      <w:r w:rsidR="002147BA">
        <w:rPr>
          <w:szCs w:val="24"/>
        </w:rPr>
        <w:t>, uma vez que é possível definir o melhor táxi disponível para atender a solicitação</w:t>
      </w:r>
      <w:r w:rsidR="001F3571" w:rsidRPr="00C030B8">
        <w:rPr>
          <w:szCs w:val="24"/>
        </w:rPr>
        <w:t>.</w:t>
      </w:r>
      <w:r w:rsidR="0077600D">
        <w:rPr>
          <w:szCs w:val="24"/>
        </w:rPr>
        <w:t xml:space="preserve"> </w:t>
      </w:r>
      <w:r w:rsidR="006F4C02" w:rsidRPr="00C030B8">
        <w:rPr>
          <w:szCs w:val="24"/>
        </w:rPr>
        <w:t xml:space="preserve">De acordo com </w:t>
      </w:r>
      <w:r w:rsidR="000F1BF9">
        <w:t xml:space="preserve">Xu, Yuan, </w:t>
      </w:r>
      <w:r w:rsidR="000F1BF9" w:rsidRPr="00D90EF5">
        <w:rPr>
          <w:i/>
        </w:rPr>
        <w:t>et al.</w:t>
      </w:r>
      <w:r w:rsidR="000F1BF9">
        <w:t xml:space="preserve"> (2005)</w:t>
      </w:r>
      <w:r w:rsidR="000F1BF9" w:rsidRPr="001B4985">
        <w:t xml:space="preserve">, </w:t>
      </w:r>
      <w:r w:rsidR="006F4C02" w:rsidRPr="00C030B8">
        <w:rPr>
          <w:szCs w:val="24"/>
        </w:rPr>
        <w:t>esse modo de serviço é aquele a ser utilizado no futuro, com melhores resultados.</w:t>
      </w:r>
    </w:p>
    <w:p w:rsidR="00C030B8" w:rsidRDefault="00EC47AA" w:rsidP="00C030B8">
      <w:pPr>
        <w:ind w:firstLine="708"/>
        <w:rPr>
          <w:szCs w:val="24"/>
        </w:rPr>
      </w:pPr>
      <w:r w:rsidRPr="00C030B8">
        <w:rPr>
          <w:szCs w:val="24"/>
        </w:rPr>
        <w:t>A requisição de serviços utilizando o modelo baseado em GPS</w:t>
      </w:r>
      <w:r w:rsidR="006A335C" w:rsidRPr="00C030B8">
        <w:rPr>
          <w:szCs w:val="24"/>
        </w:rPr>
        <w:t xml:space="preserve"> permite a aproximação de clientes e taxistas, de modo que um </w:t>
      </w:r>
      <w:r w:rsidR="004F1B07">
        <w:rPr>
          <w:szCs w:val="24"/>
        </w:rPr>
        <w:t>táxi</w:t>
      </w:r>
      <w:r w:rsidR="006A335C" w:rsidRPr="00C030B8">
        <w:rPr>
          <w:szCs w:val="24"/>
        </w:rPr>
        <w:t xml:space="preserve"> não precise ficar </w:t>
      </w:r>
      <w:r w:rsidR="00F4516F">
        <w:rPr>
          <w:szCs w:val="24"/>
        </w:rPr>
        <w:t xml:space="preserve">percorrendo uma </w:t>
      </w:r>
      <w:r w:rsidR="0091035F">
        <w:rPr>
          <w:szCs w:val="24"/>
        </w:rPr>
        <w:t xml:space="preserve">região para </w:t>
      </w:r>
      <w:r w:rsidR="006A335C" w:rsidRPr="00C030B8">
        <w:rPr>
          <w:szCs w:val="24"/>
        </w:rPr>
        <w:t xml:space="preserve">encontrar um </w:t>
      </w:r>
      <w:r w:rsidR="0091035F">
        <w:rPr>
          <w:szCs w:val="24"/>
        </w:rPr>
        <w:t>cliente</w:t>
      </w:r>
      <w:r w:rsidR="006A335C" w:rsidRPr="00C030B8">
        <w:rPr>
          <w:szCs w:val="24"/>
        </w:rPr>
        <w:t>. Com isso, aumenta-se a eficiência do serviço e a economia</w:t>
      </w:r>
      <w:r w:rsidR="00E6332E">
        <w:rPr>
          <w:szCs w:val="24"/>
        </w:rPr>
        <w:t>,</w:t>
      </w:r>
      <w:r w:rsidR="006A335C" w:rsidRPr="00C030B8">
        <w:rPr>
          <w:szCs w:val="24"/>
        </w:rPr>
        <w:t xml:space="preserve"> em gastos com combustível. Além disso, é possível que os serviços de despacho utilizem essa tecnologia para otimizar </w:t>
      </w:r>
      <w:r w:rsidR="00F4516F">
        <w:rPr>
          <w:szCs w:val="24"/>
        </w:rPr>
        <w:t xml:space="preserve">a ocupação dos </w:t>
      </w:r>
      <w:r w:rsidR="001B3A5C">
        <w:rPr>
          <w:szCs w:val="24"/>
        </w:rPr>
        <w:t xml:space="preserve">veículos </w:t>
      </w:r>
      <w:sdt>
        <w:sdtPr>
          <w:rPr>
            <w:szCs w:val="24"/>
          </w:rPr>
          <w:id w:val="59906708"/>
          <w:citation/>
        </w:sdtPr>
        <w:sdtContent>
          <w:r w:rsidR="00C14909" w:rsidRPr="00C030B8">
            <w:rPr>
              <w:szCs w:val="24"/>
            </w:rPr>
            <w:fldChar w:fldCharType="begin"/>
          </w:r>
          <w:r w:rsidR="002A72E9" w:rsidRPr="00C030B8">
            <w:rPr>
              <w:szCs w:val="24"/>
            </w:rPr>
            <w:instrText xml:space="preserve"> CITATION XUZ05 \l 1046 </w:instrText>
          </w:r>
          <w:r w:rsidR="00C14909" w:rsidRPr="00C030B8">
            <w:rPr>
              <w:szCs w:val="24"/>
            </w:rPr>
            <w:fldChar w:fldCharType="separate"/>
          </w:r>
          <w:r w:rsidR="00EB28F7" w:rsidRPr="00EB28F7">
            <w:rPr>
              <w:noProof/>
              <w:szCs w:val="24"/>
            </w:rPr>
            <w:t xml:space="preserve">(XU, YUAN, </w:t>
          </w:r>
          <w:r w:rsidR="00EB28F7" w:rsidRPr="00EB28F7">
            <w:rPr>
              <w:i/>
              <w:iCs/>
              <w:noProof/>
              <w:szCs w:val="24"/>
            </w:rPr>
            <w:t>et al.</w:t>
          </w:r>
          <w:r w:rsidR="00EB28F7" w:rsidRPr="00EB28F7">
            <w:rPr>
              <w:noProof/>
              <w:szCs w:val="24"/>
            </w:rPr>
            <w:t>, 2005)</w:t>
          </w:r>
          <w:r w:rsidR="00C14909" w:rsidRPr="00C030B8">
            <w:rPr>
              <w:noProof/>
              <w:szCs w:val="24"/>
            </w:rPr>
            <w:fldChar w:fldCharType="end"/>
          </w:r>
        </w:sdtContent>
      </w:sdt>
      <w:r w:rsidR="006A335C" w:rsidRPr="00C030B8">
        <w:rPr>
          <w:szCs w:val="24"/>
        </w:rPr>
        <w:t xml:space="preserve">, resultando em melhor atendimento </w:t>
      </w:r>
      <w:r w:rsidR="00F4516F">
        <w:rPr>
          <w:szCs w:val="24"/>
        </w:rPr>
        <w:t>aos</w:t>
      </w:r>
      <w:r w:rsidR="006A335C" w:rsidRPr="00C030B8">
        <w:rPr>
          <w:szCs w:val="24"/>
        </w:rPr>
        <w:t xml:space="preserve"> clientes. </w:t>
      </w:r>
    </w:p>
    <w:p w:rsidR="00C030B8" w:rsidRDefault="00AF08FA" w:rsidP="005C7E12">
      <w:pPr>
        <w:ind w:firstLine="708"/>
        <w:rPr>
          <w:szCs w:val="24"/>
        </w:rPr>
      </w:pPr>
      <w:r w:rsidRPr="005C7E12">
        <w:rPr>
          <w:szCs w:val="24"/>
        </w:rPr>
        <w:t xml:space="preserve">Além do uso de GPS, é interessante que o sistema, para atingir resultados mais eficientes, incorpore características peculiares aos serviços de </w:t>
      </w:r>
      <w:r w:rsidR="004F1B07">
        <w:rPr>
          <w:szCs w:val="24"/>
        </w:rPr>
        <w:t>táxi</w:t>
      </w:r>
      <w:r w:rsidR="005C7E12" w:rsidRPr="005C7E12">
        <w:rPr>
          <w:szCs w:val="24"/>
        </w:rPr>
        <w:t xml:space="preserve"> de um determinado local</w:t>
      </w:r>
      <w:r w:rsidRPr="005C7E12">
        <w:rPr>
          <w:szCs w:val="24"/>
        </w:rPr>
        <w:t>. Um comportamento típico de usuários ou taxistas,</w:t>
      </w:r>
      <w:r w:rsidR="005C7E12">
        <w:rPr>
          <w:szCs w:val="24"/>
        </w:rPr>
        <w:t xml:space="preserve"> como</w:t>
      </w:r>
      <w:r w:rsidR="00C63748">
        <w:rPr>
          <w:szCs w:val="24"/>
        </w:rPr>
        <w:t xml:space="preserve"> a opção por</w:t>
      </w:r>
      <w:r w:rsidR="005C7E12">
        <w:rPr>
          <w:szCs w:val="24"/>
        </w:rPr>
        <w:t xml:space="preserve"> permanecer em pontos de </w:t>
      </w:r>
      <w:r w:rsidR="004F1B07">
        <w:rPr>
          <w:szCs w:val="24"/>
        </w:rPr>
        <w:t>táxi</w:t>
      </w:r>
      <w:r w:rsidR="005C7E12">
        <w:rPr>
          <w:szCs w:val="24"/>
        </w:rPr>
        <w:t xml:space="preserve"> ou circular pela cidade,</w:t>
      </w:r>
      <w:r w:rsidRPr="005C7E12">
        <w:rPr>
          <w:szCs w:val="24"/>
        </w:rPr>
        <w:t xml:space="preserve"> quando avaliados pelo sistema, pode melhorar muito o desempenho</w:t>
      </w:r>
      <w:r w:rsidR="006C35A7" w:rsidRPr="005C7E12">
        <w:rPr>
          <w:szCs w:val="24"/>
        </w:rPr>
        <w:t xml:space="preserve"> do serviço oferecido</w:t>
      </w:r>
      <w:r w:rsidRPr="005C7E12">
        <w:rPr>
          <w:szCs w:val="24"/>
        </w:rPr>
        <w:t xml:space="preserve">. </w:t>
      </w:r>
      <w:r w:rsidR="00FF360F" w:rsidRPr="005C7E12">
        <w:rPr>
          <w:szCs w:val="24"/>
        </w:rPr>
        <w:t>C</w:t>
      </w:r>
      <w:r w:rsidRPr="005C7E12">
        <w:rPr>
          <w:szCs w:val="24"/>
        </w:rPr>
        <w:t>aracterísticas intrínsecas ao ambiente, à cidade ou ao pró</w:t>
      </w:r>
      <w:r w:rsidR="00FF360F" w:rsidRPr="005C7E12">
        <w:rPr>
          <w:szCs w:val="24"/>
        </w:rPr>
        <w:t>prio funcionamento, q</w:t>
      </w:r>
      <w:r w:rsidR="00C63748">
        <w:rPr>
          <w:szCs w:val="24"/>
        </w:rPr>
        <w:t xml:space="preserve">uando </w:t>
      </w:r>
      <w:r w:rsidR="001B3A5C">
        <w:rPr>
          <w:szCs w:val="24"/>
        </w:rPr>
        <w:t xml:space="preserve">avaliados </w:t>
      </w:r>
      <w:r w:rsidR="00C63748">
        <w:rPr>
          <w:szCs w:val="24"/>
        </w:rPr>
        <w:t>pelo sistema também</w:t>
      </w:r>
      <w:r w:rsidR="00380D28">
        <w:rPr>
          <w:szCs w:val="24"/>
        </w:rPr>
        <w:t xml:space="preserve"> </w:t>
      </w:r>
      <w:r w:rsidR="003C4714" w:rsidRPr="005C7E12">
        <w:rPr>
          <w:szCs w:val="24"/>
        </w:rPr>
        <w:t xml:space="preserve">podem </w:t>
      </w:r>
      <w:r w:rsidR="00FF360F" w:rsidRPr="005C7E12">
        <w:rPr>
          <w:szCs w:val="24"/>
        </w:rPr>
        <w:t>contribu</w:t>
      </w:r>
      <w:r w:rsidR="003C4714" w:rsidRPr="005C7E12">
        <w:rPr>
          <w:szCs w:val="24"/>
        </w:rPr>
        <w:t>ir positivamente</w:t>
      </w:r>
      <w:r w:rsidR="00FF360F" w:rsidRPr="005C7E12">
        <w:rPr>
          <w:szCs w:val="24"/>
        </w:rPr>
        <w:t xml:space="preserve"> para</w:t>
      </w:r>
      <w:r w:rsidR="00380D28">
        <w:rPr>
          <w:szCs w:val="24"/>
        </w:rPr>
        <w:t xml:space="preserve"> </w:t>
      </w:r>
      <w:r w:rsidRPr="005C7E12">
        <w:rPr>
          <w:szCs w:val="24"/>
        </w:rPr>
        <w:t>melhores resultados.</w:t>
      </w:r>
      <w:r w:rsidR="00380D28">
        <w:rPr>
          <w:szCs w:val="24"/>
        </w:rPr>
        <w:t xml:space="preserve"> </w:t>
      </w:r>
      <w:r w:rsidRPr="00C030B8">
        <w:rPr>
          <w:szCs w:val="24"/>
        </w:rPr>
        <w:t>Como referência, podemos tomar um estudo semelhante</w:t>
      </w:r>
      <w:r w:rsidR="007D167E" w:rsidRPr="00C030B8">
        <w:rPr>
          <w:szCs w:val="24"/>
        </w:rPr>
        <w:t>,</w:t>
      </w:r>
      <w:r w:rsidRPr="00C030B8">
        <w:rPr>
          <w:szCs w:val="24"/>
        </w:rPr>
        <w:t xml:space="preserve"> para a previsão de horários de chegada de ônibus metropolitanos a estações de embarque e desembarque.  Nesse estudo,</w:t>
      </w:r>
      <w:r w:rsidR="000C6D68">
        <w:rPr>
          <w:szCs w:val="24"/>
        </w:rPr>
        <w:t xml:space="preserve"> Lin e Zeng (1999)</w:t>
      </w:r>
      <w:r w:rsidRPr="00C030B8">
        <w:rPr>
          <w:szCs w:val="24"/>
        </w:rPr>
        <w:t xml:space="preserve"> verificaram que a inserção de outras informações adicionais ao modelo, </w:t>
      </w:r>
      <w:r w:rsidR="007D167E" w:rsidRPr="00C030B8">
        <w:rPr>
          <w:szCs w:val="24"/>
        </w:rPr>
        <w:t>como tabela de horários, atrasos,</w:t>
      </w:r>
      <w:r w:rsidR="0077600D">
        <w:rPr>
          <w:szCs w:val="24"/>
        </w:rPr>
        <w:t xml:space="preserve"> </w:t>
      </w:r>
      <w:r w:rsidRPr="00C030B8">
        <w:rPr>
          <w:szCs w:val="24"/>
        </w:rPr>
        <w:t>tempo de entrada/saída de passageiros, unidos à localização geográfica de ônibus</w:t>
      </w:r>
      <w:r w:rsidR="00A35AEB">
        <w:rPr>
          <w:szCs w:val="24"/>
        </w:rPr>
        <w:t>,</w:t>
      </w:r>
      <w:r w:rsidRPr="00C030B8">
        <w:rPr>
          <w:szCs w:val="24"/>
        </w:rPr>
        <w:t xml:space="preserve"> resultaram em previsões mais próximas da realidade, quando comparadas a </w:t>
      </w:r>
      <w:r w:rsidRPr="00C030B8">
        <w:rPr>
          <w:szCs w:val="24"/>
        </w:rPr>
        <w:lastRenderedPageBreak/>
        <w:t>previsões</w:t>
      </w:r>
      <w:r w:rsidR="0077600D">
        <w:rPr>
          <w:szCs w:val="24"/>
        </w:rPr>
        <w:t xml:space="preserve"> </w:t>
      </w:r>
      <w:r w:rsidRPr="00C030B8">
        <w:rPr>
          <w:szCs w:val="24"/>
        </w:rPr>
        <w:t>em que nenhuma ou apenas algumas dessas informações era</w:t>
      </w:r>
      <w:r w:rsidR="001B3A5C">
        <w:rPr>
          <w:szCs w:val="24"/>
        </w:rPr>
        <w:t>m</w:t>
      </w:r>
      <w:r w:rsidRPr="00C030B8">
        <w:rPr>
          <w:szCs w:val="24"/>
        </w:rPr>
        <w:t xml:space="preserve"> utilizada</w:t>
      </w:r>
      <w:r w:rsidR="000C6D68">
        <w:rPr>
          <w:szCs w:val="24"/>
        </w:rPr>
        <w:t>s</w:t>
      </w:r>
      <w:r w:rsidRPr="00C030B8">
        <w:rPr>
          <w:szCs w:val="24"/>
        </w:rPr>
        <w:t xml:space="preserve"> em conjunto à posição geográfica dos veículos.</w:t>
      </w:r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>Através da experiência obtida por</w:t>
      </w:r>
      <w:r w:rsidR="001B2F93">
        <w:rPr>
          <w:szCs w:val="24"/>
        </w:rPr>
        <w:t xml:space="preserve"> Lin e Zeng (1999)</w:t>
      </w:r>
      <w:r w:rsidRPr="00C030B8">
        <w:rPr>
          <w:szCs w:val="24"/>
        </w:rPr>
        <w:t>, pode</w:t>
      </w:r>
      <w:r w:rsidR="00C2410A">
        <w:rPr>
          <w:szCs w:val="24"/>
        </w:rPr>
        <w:t>-se</w:t>
      </w:r>
      <w:r w:rsidRPr="00C030B8">
        <w:rPr>
          <w:szCs w:val="24"/>
        </w:rPr>
        <w:t xml:space="preserve"> dizer que a construção de um sistema completo deve avaliar diferentes fatores, além da localização de passageiros e </w:t>
      </w:r>
      <w:r w:rsidR="00C63748">
        <w:rPr>
          <w:szCs w:val="24"/>
        </w:rPr>
        <w:t>taxistas</w:t>
      </w:r>
      <w:r w:rsidRPr="00C030B8">
        <w:rPr>
          <w:szCs w:val="24"/>
        </w:rPr>
        <w:t xml:space="preserve">. O conhecimento de pontos de lentidão, o mapeamento geográfico dos pontos de maior incidência de “corridas de </w:t>
      </w:r>
      <w:r w:rsidR="004F1B07">
        <w:rPr>
          <w:szCs w:val="24"/>
        </w:rPr>
        <w:t>táxi</w:t>
      </w:r>
      <w:r w:rsidRPr="00C030B8">
        <w:rPr>
          <w:szCs w:val="24"/>
        </w:rPr>
        <w:t xml:space="preserve">”, horários de pico e até mesmo dados meteorológicos (ex. chuva) podem aumentar consideravelmente a eficiência do sistema. </w:t>
      </w:r>
    </w:p>
    <w:p w:rsidR="00C030B8" w:rsidRDefault="007D150A" w:rsidP="00C030B8">
      <w:pPr>
        <w:ind w:firstLine="708"/>
        <w:rPr>
          <w:szCs w:val="24"/>
        </w:rPr>
      </w:pPr>
      <w:r w:rsidRPr="00C030B8">
        <w:rPr>
          <w:szCs w:val="24"/>
        </w:rPr>
        <w:t>Para obtenção de melhores resultados</w:t>
      </w:r>
      <w:r w:rsidR="00AA0B5A" w:rsidRPr="00C030B8">
        <w:rPr>
          <w:szCs w:val="24"/>
        </w:rPr>
        <w:t>,</w:t>
      </w:r>
      <w:r w:rsidR="00736047">
        <w:rPr>
          <w:szCs w:val="24"/>
        </w:rPr>
        <w:t xml:space="preserve"> </w:t>
      </w:r>
      <w:r w:rsidR="00FA40CF" w:rsidRPr="00C030B8">
        <w:rPr>
          <w:szCs w:val="24"/>
        </w:rPr>
        <w:t>é possível</w:t>
      </w:r>
      <w:r w:rsidR="006B3DBA" w:rsidRPr="00C030B8">
        <w:rPr>
          <w:szCs w:val="24"/>
        </w:rPr>
        <w:t>,</w:t>
      </w:r>
      <w:r w:rsidRPr="00C030B8">
        <w:rPr>
          <w:szCs w:val="24"/>
        </w:rPr>
        <w:t xml:space="preserve"> além de incorporar características comuns aos serviç</w:t>
      </w:r>
      <w:r w:rsidR="00C2410A">
        <w:rPr>
          <w:szCs w:val="24"/>
        </w:rPr>
        <w:t xml:space="preserve">os de </w:t>
      </w:r>
      <w:r w:rsidR="004F1B07">
        <w:rPr>
          <w:szCs w:val="24"/>
        </w:rPr>
        <w:t>táxi</w:t>
      </w:r>
      <w:r w:rsidR="00C2410A">
        <w:rPr>
          <w:szCs w:val="24"/>
        </w:rPr>
        <w:t xml:space="preserve">, utilizar modelos </w:t>
      </w:r>
      <w:r w:rsidRPr="00C030B8">
        <w:rPr>
          <w:szCs w:val="24"/>
        </w:rPr>
        <w:t xml:space="preserve">já estudados por outros autores. </w:t>
      </w:r>
      <w:r w:rsidR="006B3DBA" w:rsidRPr="00C030B8">
        <w:rPr>
          <w:szCs w:val="24"/>
        </w:rPr>
        <w:t xml:space="preserve">Vários estudos </w:t>
      </w:r>
      <w:r w:rsidRPr="00C030B8">
        <w:rPr>
          <w:szCs w:val="24"/>
        </w:rPr>
        <w:t>estabelec</w:t>
      </w:r>
      <w:r w:rsidR="00AF08FA" w:rsidRPr="00C030B8">
        <w:rPr>
          <w:szCs w:val="24"/>
        </w:rPr>
        <w:t xml:space="preserve">eram modelos matemáticos que definem o comportamento de serviços de </w:t>
      </w:r>
      <w:r w:rsidR="004F1B07">
        <w:rPr>
          <w:szCs w:val="24"/>
        </w:rPr>
        <w:t>táxi</w:t>
      </w:r>
      <w:r w:rsidR="00AF08FA" w:rsidRPr="00C030B8">
        <w:rPr>
          <w:szCs w:val="24"/>
        </w:rPr>
        <w:t>.</w:t>
      </w:r>
      <w:r w:rsidR="001B2F93">
        <w:rPr>
          <w:szCs w:val="24"/>
        </w:rPr>
        <w:t xml:space="preserve"> Wong, Wong e Yang (2001)</w:t>
      </w:r>
      <w:r w:rsidR="00AF08FA" w:rsidRPr="00C030B8">
        <w:rPr>
          <w:szCs w:val="24"/>
        </w:rPr>
        <w:t xml:space="preserve"> </w:t>
      </w:r>
      <w:r w:rsidR="006B3DBA" w:rsidRPr="00C030B8">
        <w:rPr>
          <w:szCs w:val="24"/>
        </w:rPr>
        <w:t>defini</w:t>
      </w:r>
      <w:r w:rsidR="00CA269E" w:rsidRPr="00C030B8">
        <w:rPr>
          <w:szCs w:val="24"/>
        </w:rPr>
        <w:t>ram</w:t>
      </w:r>
      <w:r w:rsidR="006B3DBA" w:rsidRPr="00C030B8">
        <w:rPr>
          <w:szCs w:val="24"/>
        </w:rPr>
        <w:t xml:space="preserve"> o</w:t>
      </w:r>
      <w:r w:rsidR="00AF08FA" w:rsidRPr="00C030B8">
        <w:rPr>
          <w:szCs w:val="24"/>
        </w:rPr>
        <w:t xml:space="preserve"> comportamento dos motoristas, a disponibilidade mínima de veículos em uma frota e a definição de tempos para diferentes serviços de </w:t>
      </w:r>
      <w:r w:rsidR="004F1B07">
        <w:rPr>
          <w:szCs w:val="24"/>
        </w:rPr>
        <w:t>táxi</w:t>
      </w:r>
      <w:r w:rsidR="00AF08FA" w:rsidRPr="00C030B8">
        <w:rPr>
          <w:szCs w:val="24"/>
        </w:rPr>
        <w:t xml:space="preserve">. A partir de fórmulas obtidas, tais como a média de espera por </w:t>
      </w:r>
      <w:r w:rsidR="004F1B07">
        <w:rPr>
          <w:szCs w:val="24"/>
        </w:rPr>
        <w:t>táxi</w:t>
      </w:r>
      <w:r w:rsidR="00AF08FA" w:rsidRPr="00C030B8">
        <w:rPr>
          <w:szCs w:val="24"/>
        </w:rPr>
        <w:t xml:space="preserve"> e a quantidade de quilômetros </w:t>
      </w:r>
      <w:r w:rsidR="00105FDC" w:rsidRPr="00C030B8">
        <w:rPr>
          <w:szCs w:val="24"/>
        </w:rPr>
        <w:t xml:space="preserve">nos quais um </w:t>
      </w:r>
      <w:r w:rsidR="004F1B07">
        <w:rPr>
          <w:szCs w:val="24"/>
        </w:rPr>
        <w:t>táxi</w:t>
      </w:r>
      <w:r w:rsidR="00105FDC" w:rsidRPr="00C030B8">
        <w:rPr>
          <w:szCs w:val="24"/>
        </w:rPr>
        <w:t xml:space="preserve"> roda </w:t>
      </w:r>
      <w:r w:rsidR="00AF08FA" w:rsidRPr="00C030B8">
        <w:rPr>
          <w:szCs w:val="24"/>
        </w:rPr>
        <w:t xml:space="preserve">desocupado, é possível desenvolver soluções em busca de minimizar </w:t>
      </w:r>
      <w:r w:rsidR="00B15AAC">
        <w:rPr>
          <w:szCs w:val="24"/>
        </w:rPr>
        <w:t>essas situações</w:t>
      </w:r>
      <w:r w:rsidR="00AF08FA" w:rsidRPr="00C030B8">
        <w:rPr>
          <w:szCs w:val="24"/>
        </w:rPr>
        <w:t>.</w:t>
      </w:r>
    </w:p>
    <w:p w:rsidR="00C030B8" w:rsidRDefault="00516FD6" w:rsidP="00C030B8">
      <w:pPr>
        <w:ind w:firstLine="708"/>
        <w:rPr>
          <w:szCs w:val="24"/>
        </w:rPr>
      </w:pPr>
      <w:r w:rsidRPr="00C030B8">
        <w:rPr>
          <w:szCs w:val="24"/>
        </w:rPr>
        <w:t xml:space="preserve">A partir de diferentes modelos matemáticos é possível reunir bases para a construção de um sistema completo, com características comuns a todos os sistemas de </w:t>
      </w:r>
      <w:r w:rsidR="004F1B07">
        <w:rPr>
          <w:szCs w:val="24"/>
        </w:rPr>
        <w:t>táxi</w:t>
      </w:r>
      <w:r w:rsidRPr="00C030B8">
        <w:rPr>
          <w:szCs w:val="24"/>
        </w:rPr>
        <w:t xml:space="preserve"> e com possibilidade para incorporação de particularidades de diferentes centros urbanos. De posse de estudos sobre as melhores técnicas para atendimento ao público, pode-se desenvolver um único sistema que incorpore funcionalidades e permita a resposta à requisição de usuários de maneira automatizada, resultando em benefícios para taxistas e usuários. </w:t>
      </w:r>
    </w:p>
    <w:p w:rsidR="00E66BD0" w:rsidRPr="00C030B8" w:rsidRDefault="00370CBB" w:rsidP="00C030B8">
      <w:pPr>
        <w:ind w:firstLine="708"/>
        <w:rPr>
          <w:szCs w:val="24"/>
        </w:rPr>
      </w:pPr>
      <w:r w:rsidRPr="00C030B8">
        <w:rPr>
          <w:szCs w:val="24"/>
        </w:rPr>
        <w:lastRenderedPageBreak/>
        <w:t>Para esse sistema</w:t>
      </w:r>
      <w:r w:rsidR="00516FD6" w:rsidRPr="00C030B8">
        <w:rPr>
          <w:szCs w:val="24"/>
        </w:rPr>
        <w:t>, conforme pudemos verificar em</w:t>
      </w:r>
      <w:r w:rsidR="001B2F93">
        <w:rPr>
          <w:szCs w:val="24"/>
        </w:rPr>
        <w:t xml:space="preserve"> Xu, Yuan, </w:t>
      </w:r>
      <w:r w:rsidR="001B2F93" w:rsidRPr="001B2F93">
        <w:rPr>
          <w:i/>
          <w:szCs w:val="24"/>
        </w:rPr>
        <w:t>et. al</w:t>
      </w:r>
      <w:r w:rsidR="00516FD6" w:rsidRPr="00C030B8">
        <w:rPr>
          <w:szCs w:val="24"/>
        </w:rPr>
        <w:t xml:space="preserve">, </w:t>
      </w:r>
      <w:r w:rsidRPr="00C030B8">
        <w:rPr>
          <w:szCs w:val="24"/>
        </w:rPr>
        <w:t xml:space="preserve">é necessário </w:t>
      </w:r>
      <w:r w:rsidR="00516FD6" w:rsidRPr="00C030B8">
        <w:rPr>
          <w:szCs w:val="24"/>
        </w:rPr>
        <w:t>o conhecimento da</w:t>
      </w:r>
      <w:r w:rsidRPr="00C030B8">
        <w:rPr>
          <w:szCs w:val="24"/>
        </w:rPr>
        <w:t xml:space="preserve"> posição de taxistas e usuário, além de </w:t>
      </w:r>
      <w:r w:rsidR="00CF7940" w:rsidRPr="00C030B8">
        <w:rPr>
          <w:szCs w:val="24"/>
        </w:rPr>
        <w:t xml:space="preserve">seguir as características essenciais de um bom OFMS, </w:t>
      </w:r>
      <w:r w:rsidRPr="00C030B8">
        <w:rPr>
          <w:szCs w:val="24"/>
        </w:rPr>
        <w:t xml:space="preserve">a fim de </w:t>
      </w:r>
      <w:r w:rsidR="00CF7940" w:rsidRPr="00C030B8">
        <w:rPr>
          <w:szCs w:val="24"/>
        </w:rPr>
        <w:t>garanti</w:t>
      </w:r>
      <w:r w:rsidRPr="00C030B8">
        <w:rPr>
          <w:szCs w:val="24"/>
        </w:rPr>
        <w:t xml:space="preserve">r confiabilidade e qualidade na resposta a </w:t>
      </w:r>
      <w:r w:rsidR="00CF7940" w:rsidRPr="00C030B8">
        <w:rPr>
          <w:szCs w:val="24"/>
        </w:rPr>
        <w:t xml:space="preserve">solicitações de corridas de </w:t>
      </w:r>
      <w:r w:rsidR="004F1B07">
        <w:rPr>
          <w:szCs w:val="24"/>
        </w:rPr>
        <w:t>táxi</w:t>
      </w:r>
      <w:r w:rsidR="00CF7940" w:rsidRPr="00C030B8">
        <w:rPr>
          <w:szCs w:val="24"/>
        </w:rPr>
        <w:t>.</w:t>
      </w:r>
    </w:p>
    <w:p w:rsidR="003F74EC" w:rsidRDefault="003F74EC" w:rsidP="002D1F67">
      <w:pPr>
        <w:spacing w:after="0"/>
      </w:pPr>
    </w:p>
    <w:p w:rsidR="00A71A51" w:rsidRDefault="00340F18" w:rsidP="002D1F67">
      <w:pPr>
        <w:pStyle w:val="Ttulo2"/>
        <w:spacing w:before="0" w:after="240" w:line="360" w:lineRule="auto"/>
      </w:pPr>
      <w:bookmarkStart w:id="52" w:name="_Toc353231888"/>
      <w:r>
        <w:t>RELATOS</w:t>
      </w:r>
      <w:r w:rsidR="00A71A51">
        <w:t xml:space="preserve"> DE CASO</w:t>
      </w:r>
      <w:bookmarkEnd w:id="52"/>
    </w:p>
    <w:p w:rsidR="008442E6" w:rsidRDefault="008B0420" w:rsidP="005D2DB8">
      <w:r>
        <w:t>Em diversas cidades do mundo, como Londres, Singapura e Xangai, foram desenvolvidos sistemas que utilizam serviços baseados em localização para melhor atender o público.</w:t>
      </w:r>
    </w:p>
    <w:p w:rsidR="00AF08FA" w:rsidRDefault="00AF08FA" w:rsidP="008442E6">
      <w:pPr>
        <w:ind w:firstLine="708"/>
      </w:pPr>
      <w:r>
        <w:t>No sistema descrito por</w:t>
      </w:r>
      <w:r w:rsidR="009C19D5">
        <w:t xml:space="preserve"> Xu, Yuan, </w:t>
      </w:r>
      <w:r w:rsidR="009C19D5" w:rsidRPr="009C19D5">
        <w:rPr>
          <w:i/>
        </w:rPr>
        <w:t>et. al.</w:t>
      </w:r>
      <w:r w:rsidR="009C19D5">
        <w:t xml:space="preserve"> (2005)</w:t>
      </w:r>
      <w:r>
        <w:t>, em Xangai, os veículos</w:t>
      </w:r>
      <w:r w:rsidR="009C19D5">
        <w:t xml:space="preserve"> da companhia de </w:t>
      </w:r>
      <w:r w:rsidR="004F1B07">
        <w:t>táxi</w:t>
      </w:r>
      <w:r w:rsidR="009C19D5">
        <w:t xml:space="preserve"> DaZhong</w:t>
      </w:r>
      <w:r w:rsidR="005E61A9">
        <w:t xml:space="preserve"> </w:t>
      </w:r>
      <w:r>
        <w:t>são equipados com rastreadores GPS, que informam o p</w:t>
      </w:r>
      <w:r w:rsidR="005E61A9">
        <w:t xml:space="preserve">osicionamento de cada unidade. </w:t>
      </w:r>
      <w:r>
        <w:t>O equipamento, além do rastreamento de v</w:t>
      </w:r>
      <w:r w:rsidR="009E0702">
        <w:t>eículos, permite a utilização do</w:t>
      </w:r>
      <w:r>
        <w:t xml:space="preserve"> rádio e </w:t>
      </w:r>
      <w:r w:rsidR="009E0702">
        <w:t>resposta a requisições de atendimento</w:t>
      </w:r>
      <w:r w:rsidR="00543C31">
        <w:t xml:space="preserve"> </w:t>
      </w:r>
      <w:r w:rsidR="009E0702">
        <w:t>por meio de um botão</w:t>
      </w:r>
      <w:r>
        <w:t xml:space="preserve">, </w:t>
      </w:r>
      <w:r w:rsidR="009E0702">
        <w:t>que aceita ou recusa uma solicitação de serviço</w:t>
      </w:r>
      <w:r>
        <w:t xml:space="preserve">. A </w:t>
      </w:r>
      <w:fldSimple w:instr=" REF _Ref324069582 \h  \* MERGEFORMAT ">
        <w:r w:rsidR="00EB28F7" w:rsidRPr="00566BF7">
          <w:t xml:space="preserve">Figura </w:t>
        </w:r>
        <w:r w:rsidR="00EB28F7">
          <w:t>1</w:t>
        </w:r>
      </w:fldSimple>
      <w:r>
        <w:t xml:space="preserve"> mostra o equipamento instalado nos </w:t>
      </w:r>
      <w:r w:rsidR="00A4071A">
        <w:t>táxis</w:t>
      </w:r>
      <w:r w:rsidR="00991291">
        <w:t xml:space="preserve"> da Companhia DaZhong</w:t>
      </w:r>
      <w:r>
        <w:t>.</w:t>
      </w:r>
    </w:p>
    <w:p w:rsidR="00AF08FA" w:rsidRDefault="00AF08FA" w:rsidP="00E84CFB">
      <w:pPr>
        <w:keepNext/>
        <w:spacing w:after="0" w:line="360" w:lineRule="auto"/>
        <w:jc w:val="center"/>
      </w:pPr>
      <w:r>
        <w:rPr>
          <w:rFonts w:ascii="Calibri" w:eastAsia="Calibri" w:hAnsi="Calibri" w:cs="Times New Roman"/>
          <w:noProof/>
          <w:lang w:eastAsia="pt-BR"/>
        </w:rPr>
        <w:drawing>
          <wp:inline distT="0" distB="0" distL="0" distR="0">
            <wp:extent cx="2686050" cy="2013147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1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FA" w:rsidRPr="00566BF7" w:rsidRDefault="00AF08FA" w:rsidP="00E84CFB">
      <w:pPr>
        <w:pStyle w:val="Legenda"/>
        <w:spacing w:line="360" w:lineRule="auto"/>
        <w:jc w:val="center"/>
        <w:rPr>
          <w:rFonts w:ascii="Calibri" w:eastAsia="Calibri" w:hAnsi="Calibri" w:cs="Times New Roman"/>
          <w:color w:val="auto"/>
        </w:rPr>
      </w:pPr>
      <w:bookmarkStart w:id="53" w:name="_Ref324069582"/>
      <w:bookmarkStart w:id="54" w:name="_Toc353231921"/>
      <w:r w:rsidRPr="00566BF7">
        <w:rPr>
          <w:color w:val="auto"/>
        </w:rPr>
        <w:t xml:space="preserve">Figura </w:t>
      </w:r>
      <w:r w:rsidR="00C14909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Figura \* ARABIC </w:instrText>
      </w:r>
      <w:r w:rsidR="00C14909" w:rsidRPr="00566BF7">
        <w:rPr>
          <w:color w:val="auto"/>
        </w:rPr>
        <w:fldChar w:fldCharType="separate"/>
      </w:r>
      <w:r w:rsidR="00EB28F7">
        <w:rPr>
          <w:noProof/>
          <w:color w:val="auto"/>
        </w:rPr>
        <w:t>1</w:t>
      </w:r>
      <w:r w:rsidR="00C14909" w:rsidRPr="00566BF7">
        <w:rPr>
          <w:color w:val="auto"/>
        </w:rPr>
        <w:fldChar w:fldCharType="end"/>
      </w:r>
      <w:bookmarkEnd w:id="53"/>
      <w:r w:rsidRPr="00566BF7">
        <w:rPr>
          <w:color w:val="auto"/>
        </w:rPr>
        <w:t>: Dispositivos rastre</w:t>
      </w:r>
      <w:r w:rsidR="00A87EFA">
        <w:rPr>
          <w:color w:val="auto"/>
        </w:rPr>
        <w:t xml:space="preserve">adores </w:t>
      </w:r>
      <w:r w:rsidR="00090919">
        <w:rPr>
          <w:color w:val="auto"/>
        </w:rPr>
        <w:t>de</w:t>
      </w:r>
      <w:r w:rsidR="00A87EFA">
        <w:rPr>
          <w:color w:val="auto"/>
        </w:rPr>
        <w:t xml:space="preserve"> </w:t>
      </w:r>
      <w:r w:rsidR="00A4071A">
        <w:rPr>
          <w:color w:val="auto"/>
        </w:rPr>
        <w:t>táxis</w:t>
      </w:r>
      <w:r w:rsidR="00A87EFA">
        <w:rPr>
          <w:color w:val="auto"/>
        </w:rPr>
        <w:t xml:space="preserve"> em X</w:t>
      </w:r>
      <w:r w:rsidRPr="00566BF7">
        <w:rPr>
          <w:color w:val="auto"/>
        </w:rPr>
        <w:t>angai (Xuet al. (2005)).</w:t>
      </w:r>
      <w:bookmarkEnd w:id="54"/>
    </w:p>
    <w:p w:rsidR="004D053E" w:rsidRDefault="00AF08FA" w:rsidP="00D16E01">
      <w:pPr>
        <w:ind w:firstLine="708"/>
      </w:pPr>
      <w:r>
        <w:t xml:space="preserve">A requisição de serviços de </w:t>
      </w:r>
      <w:r w:rsidR="00A4071A">
        <w:t>táxis</w:t>
      </w:r>
      <w:r>
        <w:t xml:space="preserve"> ocorre através de</w:t>
      </w:r>
      <w:r w:rsidR="00CF2D1D">
        <w:t xml:space="preserve"> chamadas telefônicas. Nessas</w:t>
      </w:r>
      <w:r>
        <w:t xml:space="preserve"> chamadas, o usuário </w:t>
      </w:r>
      <w:r w:rsidR="00CF2D1D">
        <w:t>informa</w:t>
      </w:r>
      <w:r>
        <w:t xml:space="preserve"> sua localização e a central de </w:t>
      </w:r>
      <w:r w:rsidRPr="002F37E8">
        <w:t>despacho</w:t>
      </w:r>
      <w:r w:rsidR="0077600D">
        <w:t xml:space="preserve"> </w:t>
      </w:r>
      <w:r>
        <w:lastRenderedPageBreak/>
        <w:t>(</w:t>
      </w:r>
      <w:r>
        <w:rPr>
          <w:i/>
        </w:rPr>
        <w:t>dispatching</w:t>
      </w:r>
      <w:r w:rsidR="0077600D">
        <w:rPr>
          <w:i/>
        </w:rPr>
        <w:t xml:space="preserve"> </w:t>
      </w:r>
      <w:r w:rsidRPr="003833D6">
        <w:rPr>
          <w:i/>
        </w:rPr>
        <w:t>center</w:t>
      </w:r>
      <w:r>
        <w:t xml:space="preserve">) automaticamente identifica </w:t>
      </w:r>
      <w:r w:rsidR="00CF2D1D">
        <w:t xml:space="preserve">a unidade de </w:t>
      </w:r>
      <w:r w:rsidR="004F1B07">
        <w:t>táxi</w:t>
      </w:r>
      <w:r w:rsidR="00CF2D1D">
        <w:t xml:space="preserve"> mais próxima a</w:t>
      </w:r>
      <w:r>
        <w:t xml:space="preserve">o cliente. </w:t>
      </w:r>
      <w:r w:rsidR="0015280D">
        <w:t>À</w:t>
      </w:r>
      <w:r>
        <w:t xml:space="preserve"> medida que o taxista aceita a requisição, o cliente é informado sobre o tempo necessário até o atendimento. O funcionamento do sistema pode ser</w:t>
      </w:r>
      <w:r w:rsidR="00C63748">
        <w:t xml:space="preserve"> visto de modo</w:t>
      </w:r>
      <w:r w:rsidR="00736047">
        <w:t xml:space="preserve"> </w:t>
      </w:r>
      <w:r w:rsidR="0015280D">
        <w:t>mais bem detalhado através do diagrama</w:t>
      </w:r>
      <w:r w:rsidR="002F395C">
        <w:t xml:space="preserve"> </w:t>
      </w:r>
      <w:r w:rsidR="0015280D">
        <w:t>d</w:t>
      </w:r>
      <w:r>
        <w:t xml:space="preserve">a </w:t>
      </w:r>
      <w:fldSimple w:instr=" REF _Ref324069686 \h  \* MERGEFORMAT ">
        <w:r w:rsidR="00EB28F7" w:rsidRPr="00566BF7">
          <w:t xml:space="preserve">Figura </w:t>
        </w:r>
        <w:r w:rsidR="00EB28F7">
          <w:t>2</w:t>
        </w:r>
      </w:fldSimple>
      <w:r w:rsidR="004D053E">
        <w:t>.</w:t>
      </w:r>
    </w:p>
    <w:p w:rsidR="00AF08FA" w:rsidRDefault="002A1F4E" w:rsidP="00E84CFB">
      <w:pPr>
        <w:keepNext/>
        <w:spacing w:line="360" w:lineRule="auto"/>
        <w:jc w:val="center"/>
      </w:pPr>
      <w:r w:rsidRPr="002A1F4E">
        <w:rPr>
          <w:noProof/>
          <w:lang w:eastAsia="pt-BR"/>
        </w:rPr>
        <w:drawing>
          <wp:inline distT="0" distB="0" distL="0" distR="0">
            <wp:extent cx="5228314" cy="2165230"/>
            <wp:effectExtent l="76200" t="19050" r="86636" b="6470"/>
            <wp:docPr id="4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A87EFA" w:rsidRPr="00A87EFA" w:rsidRDefault="00AF08FA" w:rsidP="00E84CFB">
      <w:pPr>
        <w:pStyle w:val="Legenda"/>
        <w:spacing w:after="240" w:line="360" w:lineRule="auto"/>
        <w:jc w:val="center"/>
        <w:rPr>
          <w:rFonts w:ascii="Calibri" w:eastAsia="Calibri" w:hAnsi="Calibri" w:cs="Times New Roman"/>
          <w:color w:val="auto"/>
        </w:rPr>
      </w:pPr>
      <w:bookmarkStart w:id="55" w:name="_Ref324069686"/>
      <w:bookmarkStart w:id="56" w:name="_Toc353231922"/>
      <w:r w:rsidRPr="00566BF7">
        <w:rPr>
          <w:color w:val="auto"/>
        </w:rPr>
        <w:t xml:space="preserve">Figura </w:t>
      </w:r>
      <w:r w:rsidR="00C14909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Figura \* ARABIC </w:instrText>
      </w:r>
      <w:r w:rsidR="00C14909" w:rsidRPr="00566BF7">
        <w:rPr>
          <w:color w:val="auto"/>
        </w:rPr>
        <w:fldChar w:fldCharType="separate"/>
      </w:r>
      <w:r w:rsidR="00EB28F7">
        <w:rPr>
          <w:noProof/>
          <w:color w:val="auto"/>
        </w:rPr>
        <w:t>2</w:t>
      </w:r>
      <w:r w:rsidR="00C14909" w:rsidRPr="00566BF7">
        <w:rPr>
          <w:color w:val="auto"/>
        </w:rPr>
        <w:fldChar w:fldCharType="end"/>
      </w:r>
      <w:bookmarkEnd w:id="55"/>
      <w:r w:rsidRPr="00566BF7">
        <w:rPr>
          <w:color w:val="auto"/>
        </w:rPr>
        <w:t xml:space="preserve">: Diagrama de fluxo de requisição de </w:t>
      </w:r>
      <w:r w:rsidR="00A4071A">
        <w:rPr>
          <w:color w:val="auto"/>
        </w:rPr>
        <w:t>táxis</w:t>
      </w:r>
      <w:r w:rsidR="00A87EFA">
        <w:rPr>
          <w:color w:val="auto"/>
        </w:rPr>
        <w:t>.</w:t>
      </w:r>
      <w:bookmarkEnd w:id="56"/>
    </w:p>
    <w:p w:rsidR="00D16E01" w:rsidRDefault="00AF08FA" w:rsidP="00D16E01">
      <w:pPr>
        <w:ind w:firstLine="708"/>
      </w:pPr>
      <w:r>
        <w:t>A central de despacho de veículos da DaZhong (</w:t>
      </w:r>
      <w:r w:rsidRPr="00E422B4">
        <w:rPr>
          <w:i/>
        </w:rPr>
        <w:t>DaZhong</w:t>
      </w:r>
      <w:r w:rsidR="006D20AA">
        <w:rPr>
          <w:i/>
        </w:rPr>
        <w:t xml:space="preserve"> </w:t>
      </w:r>
      <w:r>
        <w:rPr>
          <w:i/>
        </w:rPr>
        <w:t>Dispatching</w:t>
      </w:r>
      <w:r w:rsidRPr="00E422B4">
        <w:rPr>
          <w:i/>
        </w:rPr>
        <w:t xml:space="preserve"> Center – DZDC</w:t>
      </w:r>
      <w:r>
        <w:t xml:space="preserve">) possui tanto o controle da localização dos </w:t>
      </w:r>
      <w:r w:rsidR="00A4071A">
        <w:t>táxis</w:t>
      </w:r>
      <w:r>
        <w:t xml:space="preserve"> de sua frota</w:t>
      </w:r>
      <w:r w:rsidR="005E60E7">
        <w:t xml:space="preserve"> quanto </w:t>
      </w:r>
      <w:r>
        <w:t>a identificação de ocupação do veículo, possibilitando o atendimento a uma requisição de forma mais rápida e precisa</w:t>
      </w:r>
      <w:r w:rsidR="00A060E8">
        <w:t xml:space="preserve"> </w:t>
      </w:r>
      <w:sdt>
        <w:sdtPr>
          <w:id w:val="59908807"/>
          <w:citation/>
        </w:sdtPr>
        <w:sdtContent>
          <w:r w:rsidR="00C14909">
            <w:fldChar w:fldCharType="begin"/>
          </w:r>
          <w:r w:rsidR="005E3241">
            <w:instrText xml:space="preserve"> CITATION XUZ05 \l 1046 </w:instrText>
          </w:r>
          <w:r w:rsidR="00C14909">
            <w:fldChar w:fldCharType="separate"/>
          </w:r>
          <w:r w:rsidR="00EB28F7">
            <w:rPr>
              <w:noProof/>
            </w:rPr>
            <w:t xml:space="preserve">(XU, YUAN, </w:t>
          </w:r>
          <w:r w:rsidR="00EB28F7">
            <w:rPr>
              <w:i/>
              <w:iCs/>
              <w:noProof/>
            </w:rPr>
            <w:t>et al.</w:t>
          </w:r>
          <w:r w:rsidR="00EB28F7">
            <w:rPr>
              <w:noProof/>
            </w:rPr>
            <w:t>, 2005)</w:t>
          </w:r>
          <w:r w:rsidR="00C14909">
            <w:fldChar w:fldCharType="end"/>
          </w:r>
        </w:sdtContent>
      </w:sdt>
      <w:r>
        <w:t>.</w:t>
      </w:r>
      <w:r w:rsidR="006D20AA">
        <w:t xml:space="preserve"> </w:t>
      </w:r>
      <w:r w:rsidR="005E3241">
        <w:t xml:space="preserve">As informações de ocupação de </w:t>
      </w:r>
      <w:r w:rsidR="004F1B07">
        <w:t>táxi</w:t>
      </w:r>
      <w:r w:rsidR="005E3241">
        <w:t xml:space="preserve"> na cidade de Xangai </w:t>
      </w:r>
      <w:r w:rsidR="00B63DAA">
        <w:t>são mostradas</w:t>
      </w:r>
      <w:r w:rsidR="005E3241">
        <w:t xml:space="preserve"> ao</w:t>
      </w:r>
      <w:r w:rsidR="00E66E12">
        <w:t>s</w:t>
      </w:r>
      <w:r w:rsidR="005E3241">
        <w:t xml:space="preserve"> operador</w:t>
      </w:r>
      <w:r w:rsidR="00E66E12">
        <w:t>es</w:t>
      </w:r>
      <w:r w:rsidR="00A87EFA">
        <w:t xml:space="preserve">, como pode ser visto na </w:t>
      </w:r>
      <w:fldSimple w:instr=" REF _Ref336718207 \h  \* MERGEFORMAT ">
        <w:r w:rsidR="00EB28F7" w:rsidRPr="00A87EFA">
          <w:t xml:space="preserve">Figura </w:t>
        </w:r>
        <w:r w:rsidR="00EB28F7">
          <w:t>3</w:t>
        </w:r>
      </w:fldSimple>
      <w:r w:rsidR="00A87EFA">
        <w:t>,</w:t>
      </w:r>
      <w:r w:rsidR="00D63F78">
        <w:t xml:space="preserve"> </w:t>
      </w:r>
      <w:r w:rsidR="00E07AD4">
        <w:t>por meio</w:t>
      </w:r>
      <w:r w:rsidR="00D63F78">
        <w:t xml:space="preserve"> de um mapa que contém </w:t>
      </w:r>
      <w:r w:rsidR="005E3241">
        <w:t>todos os veículos</w:t>
      </w:r>
      <w:r w:rsidR="00D63F78">
        <w:t xml:space="preserve"> e seus respectivos status de ocupação, identificados por cores</w:t>
      </w:r>
      <w:r w:rsidR="005E3241">
        <w:t>: ocupados aparecem em vermelho e desocupados, em verde.</w:t>
      </w:r>
    </w:p>
    <w:p w:rsidR="00A87EFA" w:rsidRDefault="00A87EFA" w:rsidP="007D1922">
      <w:pPr>
        <w:keepNext/>
        <w:spacing w:after="0" w:line="360" w:lineRule="auto"/>
        <w:jc w:val="center"/>
      </w:pPr>
      <w:r w:rsidRPr="00A87EFA">
        <w:rPr>
          <w:rFonts w:ascii="Calibri" w:eastAsia="Calibri" w:hAnsi="Calibri" w:cs="Times New Roman"/>
          <w:noProof/>
          <w:lang w:eastAsia="pt-BR"/>
        </w:rPr>
        <w:lastRenderedPageBreak/>
        <w:drawing>
          <wp:inline distT="0" distB="0" distL="0" distR="0">
            <wp:extent cx="4332693" cy="3295290"/>
            <wp:effectExtent l="19050" t="0" r="0" b="0"/>
            <wp:docPr id="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45" cy="329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EFA" w:rsidRPr="00A87EFA" w:rsidRDefault="00A87EFA" w:rsidP="00E84CFB">
      <w:pPr>
        <w:pStyle w:val="Legenda"/>
        <w:spacing w:line="360" w:lineRule="auto"/>
        <w:jc w:val="center"/>
        <w:rPr>
          <w:rFonts w:ascii="Calibri" w:eastAsia="Calibri" w:hAnsi="Calibri" w:cs="Times New Roman"/>
          <w:color w:val="auto"/>
        </w:rPr>
      </w:pPr>
      <w:bookmarkStart w:id="57" w:name="_Ref336718207"/>
      <w:bookmarkStart w:id="58" w:name="_Toc353231923"/>
      <w:r w:rsidRPr="00A87EFA">
        <w:rPr>
          <w:color w:val="auto"/>
        </w:rPr>
        <w:t xml:space="preserve">Figura </w:t>
      </w:r>
      <w:r w:rsidR="00C14909" w:rsidRPr="00A87EFA">
        <w:rPr>
          <w:color w:val="auto"/>
        </w:rPr>
        <w:fldChar w:fldCharType="begin"/>
      </w:r>
      <w:r w:rsidRPr="00A87EFA">
        <w:rPr>
          <w:color w:val="auto"/>
        </w:rPr>
        <w:instrText xml:space="preserve"> SEQ Figura \* ARABIC </w:instrText>
      </w:r>
      <w:r w:rsidR="00C14909" w:rsidRPr="00A87EFA">
        <w:rPr>
          <w:color w:val="auto"/>
        </w:rPr>
        <w:fldChar w:fldCharType="separate"/>
      </w:r>
      <w:r w:rsidR="00EB28F7">
        <w:rPr>
          <w:noProof/>
          <w:color w:val="auto"/>
        </w:rPr>
        <w:t>3</w:t>
      </w:r>
      <w:r w:rsidR="00C14909" w:rsidRPr="00A87EFA">
        <w:rPr>
          <w:color w:val="auto"/>
        </w:rPr>
        <w:fldChar w:fldCharType="end"/>
      </w:r>
      <w:bookmarkEnd w:id="57"/>
      <w:r w:rsidRPr="00A87EFA">
        <w:rPr>
          <w:color w:val="auto"/>
        </w:rPr>
        <w:t xml:space="preserve">: Mapa de ocupação de </w:t>
      </w:r>
      <w:r w:rsidR="00A4071A">
        <w:rPr>
          <w:color w:val="auto"/>
        </w:rPr>
        <w:t>táxis</w:t>
      </w:r>
      <w:r w:rsidRPr="00A87EFA">
        <w:rPr>
          <w:color w:val="auto"/>
        </w:rPr>
        <w:t xml:space="preserve"> na cidade de Xangai (Xuet al. (2005)).</w:t>
      </w:r>
      <w:bookmarkEnd w:id="58"/>
    </w:p>
    <w:p w:rsidR="00D63F78" w:rsidRPr="00D63F78" w:rsidRDefault="00D63F78" w:rsidP="00D63F78">
      <w:pPr>
        <w:ind w:firstLine="708"/>
      </w:pPr>
      <w:r>
        <w:t xml:space="preserve">O sistema utilizando em Singapura, chamado de AVLDS, apresenta algumas diferenças em relação àquele oferecido em Xangai pela companhia DaZhong. A sigla AVLDS é o acrônimo para </w:t>
      </w:r>
      <w:r w:rsidRPr="006C32D7">
        <w:rPr>
          <w:i/>
        </w:rPr>
        <w:t>Automatic</w:t>
      </w:r>
      <w:r w:rsidR="006D20AA">
        <w:rPr>
          <w:i/>
        </w:rPr>
        <w:t xml:space="preserve"> </w:t>
      </w:r>
      <w:r w:rsidRPr="006C32D7">
        <w:rPr>
          <w:i/>
        </w:rPr>
        <w:t>Vehicle</w:t>
      </w:r>
      <w:r w:rsidR="006D20AA">
        <w:rPr>
          <w:i/>
        </w:rPr>
        <w:t xml:space="preserve"> </w:t>
      </w:r>
      <w:r w:rsidRPr="006C32D7">
        <w:rPr>
          <w:i/>
        </w:rPr>
        <w:t>Location</w:t>
      </w:r>
      <w:r w:rsidR="006D20AA">
        <w:rPr>
          <w:i/>
        </w:rPr>
        <w:t xml:space="preserve"> </w:t>
      </w:r>
      <w:r w:rsidRPr="006C32D7">
        <w:rPr>
          <w:i/>
        </w:rPr>
        <w:t>and</w:t>
      </w:r>
      <w:r w:rsidR="006D20AA">
        <w:rPr>
          <w:i/>
        </w:rPr>
        <w:t xml:space="preserve"> </w:t>
      </w:r>
      <w:r w:rsidRPr="006C32D7">
        <w:rPr>
          <w:i/>
        </w:rPr>
        <w:t>Dispatch System</w:t>
      </w:r>
      <w:r>
        <w:t xml:space="preserve"> (Sistema de Localização Automática e Despacho de Veículos). Esse serviço tem como objetivo o controle da frota de </w:t>
      </w:r>
      <w:r w:rsidR="00A4071A">
        <w:t>táxis</w:t>
      </w:r>
      <w:r>
        <w:t xml:space="preserve"> disponíveis na cidade.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O sistema AVLDS é utilizado por diferentes companhias de </w:t>
      </w:r>
      <w:r w:rsidR="004F1B07">
        <w:rPr>
          <w:rFonts w:cs="Arial"/>
        </w:rPr>
        <w:t>táxi</w:t>
      </w:r>
      <w:r w:rsidRPr="00D16E01">
        <w:rPr>
          <w:rFonts w:cs="Arial"/>
        </w:rPr>
        <w:t xml:space="preserve"> em Singapura, ao contrário daquele estudado em Xangai, disponível apenas para uma companhia de </w:t>
      </w:r>
      <w:r w:rsidR="004F1B07">
        <w:rPr>
          <w:rFonts w:cs="Arial"/>
        </w:rPr>
        <w:t>táxi</w:t>
      </w:r>
      <w:r w:rsidRPr="00D16E01">
        <w:rPr>
          <w:rFonts w:cs="Arial"/>
        </w:rPr>
        <w:t xml:space="preserve">. A cidade contém estações de transmissão de dados entre taxistas e uma central de processamento. A partir da requisição de um cliente, por diferentes canais (telefone, fax ou celular), o sistema AVLDS identifica a rota de cada veículo próximo ao atendimento e envia a requisição a um grupo de taxistas próximos, que podem aceitar </w:t>
      </w:r>
      <w:r w:rsidR="00C43734" w:rsidRPr="00D16E01">
        <w:rPr>
          <w:rFonts w:cs="Arial"/>
        </w:rPr>
        <w:t xml:space="preserve">ou não </w:t>
      </w:r>
      <w:r w:rsidRPr="00D16E01">
        <w:rPr>
          <w:rFonts w:cs="Arial"/>
        </w:rPr>
        <w:t>a corrida</w:t>
      </w:r>
      <w:r w:rsidR="006D20AA">
        <w:rPr>
          <w:rFonts w:cs="Arial"/>
        </w:rPr>
        <w:t xml:space="preserve"> </w:t>
      </w:r>
      <w:sdt>
        <w:sdtPr>
          <w:rPr>
            <w:rFonts w:cs="Arial"/>
          </w:rPr>
          <w:id w:val="59908809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>(LIAO, 2009)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 xml:space="preserve">. 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O taxista que estiver próximo à requisição, pode, assim como </w:t>
      </w:r>
      <w:r w:rsidR="00C43734" w:rsidRPr="00D16E01">
        <w:rPr>
          <w:rFonts w:cs="Arial"/>
        </w:rPr>
        <w:t>n</w:t>
      </w:r>
      <w:r w:rsidRPr="00D16E01">
        <w:rPr>
          <w:rFonts w:cs="Arial"/>
        </w:rPr>
        <w:t>o sistema de Xangai, aceitar a requisição através de um botão</w:t>
      </w:r>
      <w:r w:rsidR="00EC3448">
        <w:rPr>
          <w:rFonts w:cs="Arial"/>
        </w:rPr>
        <w:t>,</w:t>
      </w:r>
      <w:r w:rsidR="00736047">
        <w:rPr>
          <w:rFonts w:cs="Arial"/>
        </w:rPr>
        <w:t xml:space="preserve"> </w:t>
      </w:r>
      <w:r w:rsidR="00EC3448">
        <w:rPr>
          <w:rFonts w:cs="Arial"/>
        </w:rPr>
        <w:t>existente no</w:t>
      </w:r>
      <w:r w:rsidRPr="00D16E01">
        <w:rPr>
          <w:rFonts w:cs="Arial"/>
        </w:rPr>
        <w:t xml:space="preserve"> dispositivo instalado </w:t>
      </w:r>
      <w:r w:rsidRPr="00D16E01">
        <w:rPr>
          <w:rFonts w:cs="Arial"/>
        </w:rPr>
        <w:lastRenderedPageBreak/>
        <w:t>em seu veículo. Caso aceite, o sistema define o taxista como responsável pelo atendimento. Caso nenhum taxista aceite a requisição em até 10 segundos, o sistema automaticamente busca por novos taxistas e envia uma nova solicitação de atendimento</w:t>
      </w:r>
      <w:r w:rsidR="006D20AA">
        <w:rPr>
          <w:rFonts w:cs="Arial"/>
        </w:rPr>
        <w:t xml:space="preserve"> </w:t>
      </w:r>
      <w:sdt>
        <w:sdtPr>
          <w:rPr>
            <w:rFonts w:cs="Arial"/>
          </w:rPr>
          <w:id w:val="59908810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>(LIAO, 2009)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>O sistema utilizado em Singapura procura manter a segurança e confidencialidade da requisição ao informar apenas um número PIN</w:t>
      </w:r>
      <w:r w:rsidRPr="00D16E01">
        <w:rPr>
          <w:rStyle w:val="Refdenotaderodap"/>
          <w:rFonts w:eastAsia="Calibri" w:cs="Arial"/>
        </w:rPr>
        <w:footnoteReference w:id="3"/>
      </w:r>
      <w:r w:rsidRPr="00D16E01">
        <w:rPr>
          <w:rFonts w:cs="Arial"/>
        </w:rPr>
        <w:t xml:space="preserve"> </w:t>
      </w:r>
      <w:r w:rsidR="00E6332E">
        <w:rPr>
          <w:rFonts w:cs="Arial"/>
        </w:rPr>
        <w:t>do</w:t>
      </w:r>
      <w:r w:rsidRPr="00D16E01">
        <w:rPr>
          <w:rFonts w:cs="Arial"/>
        </w:rPr>
        <w:t xml:space="preserve"> usuário, de modo com que ele não possa ser identificado</w:t>
      </w:r>
      <w:r w:rsidR="006D20AA">
        <w:rPr>
          <w:rFonts w:cs="Arial"/>
        </w:rPr>
        <w:t xml:space="preserve"> </w:t>
      </w:r>
      <w:sdt>
        <w:sdtPr>
          <w:rPr>
            <w:rFonts w:cs="Arial"/>
          </w:rPr>
          <w:id w:val="59908811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>(LIAO, 2009)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 xml:space="preserve">. 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>Uma preocupação relevante do sistema é não retirar a atenção do motorista, exibindo informações complexas na tela do dispositivo. A mensagem utilizada pelo sistema é feita de forma breve e clara, sem interferir na instrumentação do veículo. Como o taxista deve interagir com o sistema, sua atenção não pode ser desviada do trânsito por um longo período, uma vez que isso pode ocasionar acidentes.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Como resultado da implantação desses sistemas, tanto em Xangai quanto em Singapura, foi constatado aumento da produtividade e remoção de mal entendidos entre taxistas e operadores da central de atendimento </w:t>
      </w:r>
      <w:sdt>
        <w:sdtPr>
          <w:rPr>
            <w:rFonts w:cs="Arial"/>
          </w:rPr>
          <w:id w:val="75261906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216DD7" w:rsidRPr="00D16E01">
            <w:rPr>
              <w:rFonts w:cs="Arial"/>
            </w:rPr>
            <w:instrText xml:space="preserve"> CITATION LIA09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>(LIAO, 2009)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="00463657">
        <w:rPr>
          <w:rFonts w:cs="Arial"/>
        </w:rPr>
        <w:t xml:space="preserve"> </w:t>
      </w:r>
      <w:sdt>
        <w:sdtPr>
          <w:rPr>
            <w:rFonts w:cs="Arial"/>
          </w:rPr>
          <w:id w:val="75261907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216DD7" w:rsidRPr="00D16E01">
            <w:rPr>
              <w:rFonts w:cs="Arial"/>
            </w:rPr>
            <w:instrText xml:space="preserve"> CITATION XUZ05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 xml:space="preserve">(XU, YUAN, </w:t>
          </w:r>
          <w:r w:rsidR="00EB28F7" w:rsidRPr="00EB28F7">
            <w:rPr>
              <w:rFonts w:cs="Arial"/>
              <w:i/>
              <w:iCs/>
              <w:noProof/>
            </w:rPr>
            <w:t>et al.</w:t>
          </w:r>
          <w:r w:rsidR="00EB28F7" w:rsidRPr="00EB28F7">
            <w:rPr>
              <w:rFonts w:cs="Arial"/>
              <w:noProof/>
            </w:rPr>
            <w:t>, 2005)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Em Xangai, o sistema DZDC foi responsável por diminuir o tempo médio de espera de 30 minutos para 15 minutos, quando utilizada a identificação por GPS em relação ao modo </w:t>
      </w:r>
      <w:r w:rsidRPr="00D16E01">
        <w:rPr>
          <w:rFonts w:cs="Arial"/>
          <w:i/>
        </w:rPr>
        <w:t>broadcasting</w:t>
      </w:r>
      <w:r w:rsidRPr="00D16E01">
        <w:rPr>
          <w:rFonts w:cs="Arial"/>
        </w:rPr>
        <w:t>. Para o taxista, a melhoria obtida com o uso do sistema foi a diminuição de 32% para 16% nas distâncias percorridas sem passageiros em relação ao total percorrido, o que significa redução de custos e maior produtividade</w:t>
      </w:r>
      <w:r w:rsidR="00463657">
        <w:rPr>
          <w:rFonts w:cs="Arial"/>
        </w:rPr>
        <w:t xml:space="preserve"> </w:t>
      </w:r>
      <w:sdt>
        <w:sdtPr>
          <w:rPr>
            <w:rFonts w:cs="Arial"/>
          </w:rPr>
          <w:id w:val="59908813"/>
          <w:citation/>
        </w:sdtPr>
        <w:sdtContent>
          <w:r w:rsidR="00C14909" w:rsidRPr="00D16E01">
            <w:rPr>
              <w:rFonts w:cs="Arial"/>
            </w:rPr>
            <w:fldChar w:fldCharType="begin"/>
          </w:r>
          <w:r w:rsidR="00D01939" w:rsidRPr="00D16E01">
            <w:rPr>
              <w:rFonts w:cs="Arial"/>
            </w:rPr>
            <w:instrText xml:space="preserve"> CITATION XUZ05 \l 1046 </w:instrText>
          </w:r>
          <w:r w:rsidR="00C14909" w:rsidRPr="00D16E01">
            <w:rPr>
              <w:rFonts w:cs="Arial"/>
            </w:rPr>
            <w:fldChar w:fldCharType="separate"/>
          </w:r>
          <w:r w:rsidR="00EB28F7" w:rsidRPr="00EB28F7">
            <w:rPr>
              <w:rFonts w:cs="Arial"/>
              <w:noProof/>
            </w:rPr>
            <w:t xml:space="preserve">(XU, YUAN, </w:t>
          </w:r>
          <w:r w:rsidR="00EB28F7" w:rsidRPr="00EB28F7">
            <w:rPr>
              <w:rFonts w:cs="Arial"/>
              <w:i/>
              <w:iCs/>
              <w:noProof/>
            </w:rPr>
            <w:t>et al.</w:t>
          </w:r>
          <w:r w:rsidR="00EB28F7" w:rsidRPr="00EB28F7">
            <w:rPr>
              <w:rFonts w:cs="Arial"/>
              <w:noProof/>
            </w:rPr>
            <w:t>, 2005)</w:t>
          </w:r>
          <w:r w:rsidR="00C14909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9B08D3" w:rsidRPr="008442E6" w:rsidRDefault="00AF08FA" w:rsidP="00A5067A">
      <w:pPr>
        <w:ind w:firstLine="708"/>
        <w:rPr>
          <w:rFonts w:ascii="Calibri" w:eastAsia="Calibri" w:hAnsi="Calibri" w:cs="Times New Roman"/>
        </w:rPr>
      </w:pPr>
      <w:r w:rsidRPr="00D16E01">
        <w:rPr>
          <w:rFonts w:cs="Arial"/>
        </w:rPr>
        <w:lastRenderedPageBreak/>
        <w:t>O sistema AVLDS, em Singapura, possibilitou melhorias semelhantes àquelas atingidas em Xangai. Em um estudo anterior</w:t>
      </w:r>
      <w:r w:rsidR="001B2F93">
        <w:rPr>
          <w:rFonts w:cs="Arial"/>
        </w:rPr>
        <w:t>, Liao (2001)</w:t>
      </w:r>
      <w:r w:rsidRPr="00D16E01">
        <w:rPr>
          <w:rFonts w:cs="Arial"/>
        </w:rPr>
        <w:t xml:space="preserve"> </w:t>
      </w:r>
      <w:r w:rsidR="00BB4614">
        <w:rPr>
          <w:rFonts w:cs="Arial"/>
        </w:rPr>
        <w:t>avaliou</w:t>
      </w:r>
      <w:r w:rsidRPr="00D16E01">
        <w:rPr>
          <w:rFonts w:cs="Arial"/>
        </w:rPr>
        <w:t xml:space="preserve"> as melhorias da utilização do AVLDS em relação </w:t>
      </w:r>
      <w:r w:rsidR="008442E6">
        <w:rPr>
          <w:rFonts w:cs="Arial"/>
        </w:rPr>
        <w:t>ao mecanismo</w:t>
      </w:r>
      <w:r w:rsidRPr="00D16E01">
        <w:rPr>
          <w:rFonts w:cs="Arial"/>
        </w:rPr>
        <w:t xml:space="preserve"> existente anteriormente na cidade</w:t>
      </w:r>
      <w:r w:rsidR="008442E6">
        <w:rPr>
          <w:rFonts w:cs="Arial"/>
        </w:rPr>
        <w:t>,</w:t>
      </w:r>
      <w:r w:rsidRPr="00D16E01">
        <w:rPr>
          <w:rFonts w:cs="Arial"/>
        </w:rPr>
        <w:t xml:space="preserve"> no qual as requisições eram feitas por telefones e não havia conhecimento sobre a localização dos veículos. </w:t>
      </w:r>
      <w:r w:rsidR="00EC3448">
        <w:rPr>
          <w:rFonts w:cs="Arial"/>
        </w:rPr>
        <w:t>Nele</w:t>
      </w:r>
      <w:r w:rsidRPr="00D16E01">
        <w:rPr>
          <w:rFonts w:cs="Arial"/>
        </w:rPr>
        <w:t xml:space="preserve"> foram medidos diferentes fatores como a precisão e eficiência do sistema, a aceitação do usuário e produtividade</w:t>
      </w:r>
      <w:r w:rsidR="00EC3448">
        <w:rPr>
          <w:rFonts w:cs="Arial"/>
        </w:rPr>
        <w:t xml:space="preserve">, </w:t>
      </w:r>
      <w:r w:rsidRPr="00D16E01">
        <w:rPr>
          <w:rFonts w:cs="Arial"/>
        </w:rPr>
        <w:t>através de pesquisa com operadores de 3 diferentes co</w:t>
      </w:r>
      <w:r w:rsidR="00F04C51">
        <w:rPr>
          <w:rFonts w:cs="Arial"/>
        </w:rPr>
        <w:t xml:space="preserve">mpanhias que utilizam o sistema. </w:t>
      </w:r>
      <w:r w:rsidR="0052127C">
        <w:rPr>
          <w:rFonts w:cs="Arial"/>
        </w:rPr>
        <w:t xml:space="preserve">Segundo </w:t>
      </w:r>
      <w:r w:rsidR="00AF0BD9">
        <w:rPr>
          <w:rFonts w:cs="Arial"/>
        </w:rPr>
        <w:t xml:space="preserve">a </w:t>
      </w:r>
      <w:r w:rsidR="0052127C">
        <w:rPr>
          <w:rFonts w:cs="Arial"/>
        </w:rPr>
        <w:t>pesquisa de aceitação</w:t>
      </w:r>
      <w:r w:rsidR="00AF0BD9">
        <w:rPr>
          <w:rFonts w:cs="Arial"/>
        </w:rPr>
        <w:t xml:space="preserve"> realizada nesse trabalho</w:t>
      </w:r>
      <w:r w:rsidR="0052127C">
        <w:rPr>
          <w:rFonts w:cs="Arial"/>
        </w:rPr>
        <w:t>, o uso de sistemas b</w:t>
      </w:r>
      <w:r w:rsidR="00AF0BD9">
        <w:rPr>
          <w:rFonts w:cs="Arial"/>
        </w:rPr>
        <w:t>aseados em localização absoluta</w:t>
      </w:r>
      <w:r w:rsidR="0052127C">
        <w:rPr>
          <w:rFonts w:cs="Arial"/>
        </w:rPr>
        <w:t xml:space="preserve"> permitiu aumento da precisão, comunicação e operações de expedição. Segundo Liao (2001), a medida que os sistemas de GPS forem sendo implantados, verificar-se-á melhoria em operações e serviços. </w:t>
      </w:r>
    </w:p>
    <w:p w:rsidR="008442E6" w:rsidRDefault="008442E6" w:rsidP="008442E6">
      <w:pPr>
        <w:ind w:firstLine="708"/>
      </w:pPr>
      <w:r>
        <w:t>Como se pode observar nos resultados obtidos pelos artigos</w:t>
      </w:r>
      <w:r w:rsidR="001B2F93">
        <w:t xml:space="preserve"> Liao (2001)</w:t>
      </w:r>
      <w:r>
        <w:t>,</w:t>
      </w:r>
      <w:r w:rsidR="001B2F93">
        <w:t xml:space="preserve"> Liao (2009) e Xu, Yuan, </w:t>
      </w:r>
      <w:r w:rsidR="001B2F93" w:rsidRPr="00D90EF5">
        <w:rPr>
          <w:i/>
        </w:rPr>
        <w:t>et al.</w:t>
      </w:r>
      <w:r w:rsidR="001B2F93">
        <w:t xml:space="preserve"> (2005)</w:t>
      </w:r>
      <w:r w:rsidR="001B2F93" w:rsidRPr="001B4985">
        <w:t xml:space="preserve">, </w:t>
      </w:r>
      <w:r>
        <w:t xml:space="preserve">os sistemas de </w:t>
      </w:r>
      <w:r w:rsidRPr="002F37E8">
        <w:t>despacho</w:t>
      </w:r>
      <w:r>
        <w:t xml:space="preserve"> de veículos contribuem para a melhoria do atendimento de usuários de serviços de </w:t>
      </w:r>
      <w:r w:rsidR="00A4071A">
        <w:t>táxis</w:t>
      </w:r>
      <w:r>
        <w:t xml:space="preserve"> nas cidades em que foram implantados. </w:t>
      </w:r>
    </w:p>
    <w:p w:rsidR="009B08D3" w:rsidRDefault="009B08D3" w:rsidP="00D16E01">
      <w:pPr>
        <w:ind w:firstLine="708"/>
      </w:pPr>
    </w:p>
    <w:p w:rsidR="005D7FA0" w:rsidRDefault="0075768A" w:rsidP="00E84CFB">
      <w:pPr>
        <w:pStyle w:val="Ttulo1"/>
        <w:spacing w:after="240" w:line="360" w:lineRule="auto"/>
      </w:pPr>
      <w:bookmarkStart w:id="59" w:name="_Toc353231889"/>
      <w:r>
        <w:lastRenderedPageBreak/>
        <w:t>MÉTODO</w:t>
      </w:r>
      <w:bookmarkEnd w:id="59"/>
    </w:p>
    <w:p w:rsidR="008460A2" w:rsidRDefault="008460A2" w:rsidP="00E84CFB">
      <w:pPr>
        <w:pStyle w:val="Ttulo2"/>
        <w:spacing w:after="240" w:line="360" w:lineRule="auto"/>
        <w:rPr>
          <w:rFonts w:cstheme="minorHAnsi"/>
          <w:szCs w:val="32"/>
        </w:rPr>
      </w:pPr>
      <w:bookmarkStart w:id="60" w:name="_Toc353231890"/>
      <w:r>
        <w:rPr>
          <w:rFonts w:cstheme="minorHAnsi"/>
          <w:szCs w:val="32"/>
        </w:rPr>
        <w:t>TIPO DE PESQUISA</w:t>
      </w:r>
      <w:bookmarkEnd w:id="60"/>
    </w:p>
    <w:p w:rsidR="00D16E01" w:rsidRDefault="00007523" w:rsidP="00EC3448">
      <w:r>
        <w:t>O tipo de pesquisa adotado no trabalho</w:t>
      </w:r>
      <w:r w:rsidR="008809C4">
        <w:t>,</w:t>
      </w:r>
      <w:r w:rsidR="00124173">
        <w:t xml:space="preserve"> </w:t>
      </w:r>
      <w:r w:rsidR="00015ABD">
        <w:t>quanto a sua natureza</w:t>
      </w:r>
      <w:r w:rsidR="008809C4">
        <w:t>,</w:t>
      </w:r>
      <w:r w:rsidR="00124173">
        <w:t xml:space="preserve"> </w:t>
      </w:r>
      <w:r w:rsidR="008809C4">
        <w:t xml:space="preserve">é </w:t>
      </w:r>
      <w:r w:rsidR="00557FAD">
        <w:t>classificada</w:t>
      </w:r>
      <w:r w:rsidR="008809C4">
        <w:t xml:space="preserve"> como </w:t>
      </w:r>
      <w:r w:rsidR="00197C43">
        <w:t xml:space="preserve">pesquisa aplicada ou tecnológica. </w:t>
      </w:r>
      <w:r w:rsidR="00EC1780">
        <w:t xml:space="preserve">Esse tipo de </w:t>
      </w:r>
      <w:r w:rsidR="00557FAD">
        <w:t>pesquisa</w:t>
      </w:r>
      <w:r w:rsidR="00736047">
        <w:t xml:space="preserve"> </w:t>
      </w:r>
      <w:r w:rsidR="00557FAD">
        <w:t>tem como objetivo a aplicação do conhecimento a fim de produzir novas tecnologias e conhecimentos tec</w:t>
      </w:r>
      <w:r w:rsidR="009B68E8">
        <w:t xml:space="preserve">nológicos. Como </w:t>
      </w:r>
      <w:r w:rsidR="00557FAD">
        <w:t>resultado</w:t>
      </w:r>
      <w:r w:rsidR="009B68E8">
        <w:t xml:space="preserve">, espera-se a </w:t>
      </w:r>
      <w:r w:rsidR="00557FAD">
        <w:t>produção de produtos, processos ou patentes</w:t>
      </w:r>
      <w:r w:rsidR="00124173">
        <w:t xml:space="preserve"> </w:t>
      </w:r>
      <w:sdt>
        <w:sdtPr>
          <w:id w:val="440770533"/>
          <w:citation/>
        </w:sdtPr>
        <w:sdtContent>
          <w:r w:rsidR="00C14909">
            <w:fldChar w:fldCharType="begin"/>
          </w:r>
          <w:r w:rsidR="002A72E9">
            <w:instrText xml:space="preserve"> CITATION TAU12 \l 1046  </w:instrText>
          </w:r>
          <w:r w:rsidR="00C14909">
            <w:fldChar w:fldCharType="separate"/>
          </w:r>
          <w:r w:rsidR="00EB28F7">
            <w:rPr>
              <w:noProof/>
            </w:rPr>
            <w:t>(TAUCHEN, 2009)</w:t>
          </w:r>
          <w:r w:rsidR="00C14909">
            <w:rPr>
              <w:noProof/>
            </w:rPr>
            <w:fldChar w:fldCharType="end"/>
          </w:r>
        </w:sdtContent>
      </w:sdt>
      <w:r w:rsidR="009B68E8">
        <w:t>.</w:t>
      </w:r>
    </w:p>
    <w:p w:rsidR="00EC3448" w:rsidRDefault="00305A1F" w:rsidP="00D16E01">
      <w:pPr>
        <w:ind w:firstLine="708"/>
      </w:pPr>
      <w:r>
        <w:t>O tipo de pesquisa</w:t>
      </w:r>
      <w:r w:rsidR="00B141E8">
        <w:t>, quan</w:t>
      </w:r>
      <w:r w:rsidR="00835D8A">
        <w:t>to aos objetivos, é classificado</w:t>
      </w:r>
      <w:r w:rsidR="00B141E8">
        <w:t xml:space="preserve"> como pesquisa exploratória. </w:t>
      </w:r>
      <w:r w:rsidR="008442E6">
        <w:t>Nela, baseado em intuições dos pesquisadores sobre áreas que acreditam se</w:t>
      </w:r>
      <w:r w:rsidR="00BF7718">
        <w:t>re</w:t>
      </w:r>
      <w:r w:rsidR="008442E6">
        <w:t>m mais promissoras, procura-se</w:t>
      </w:r>
      <w:r w:rsidR="00837469">
        <w:t xml:space="preserve"> o aprimoramento de </w:t>
      </w:r>
      <w:r w:rsidR="00EC1780">
        <w:t>ideias</w:t>
      </w:r>
      <w:r w:rsidR="00837469">
        <w:t xml:space="preserve"> ou a descoberta</w:t>
      </w:r>
      <w:r w:rsidR="00BF7718">
        <w:t xml:space="preserve"> de</w:t>
      </w:r>
      <w:r w:rsidR="00EE77AF">
        <w:t xml:space="preserve"> novas técnicas, processos ou áreas para pesquisa mais intensiva</w:t>
      </w:r>
      <w:r w:rsidR="00124173">
        <w:t xml:space="preserve"> </w:t>
      </w:r>
      <w:sdt>
        <w:sdtPr>
          <w:id w:val="105200421"/>
          <w:citation/>
        </w:sdtPr>
        <w:sdtContent>
          <w:r w:rsidR="00C14909">
            <w:fldChar w:fldCharType="begin"/>
          </w:r>
          <w:r w:rsidR="00CC2B66">
            <w:instrText xml:space="preserve"> CITATION Esc12 \l 1046 </w:instrText>
          </w:r>
          <w:r w:rsidR="00C14909">
            <w:fldChar w:fldCharType="separate"/>
          </w:r>
          <w:r w:rsidR="00EB28F7">
            <w:rPr>
              <w:noProof/>
            </w:rPr>
            <w:t>(ESCOLA SUPERIOR DE AGRICULTURA LUIZ DE QUEIROZ - USP, 2012)</w:t>
          </w:r>
          <w:r w:rsidR="00C14909">
            <w:rPr>
              <w:noProof/>
            </w:rPr>
            <w:fldChar w:fldCharType="end"/>
          </w:r>
        </w:sdtContent>
      </w:sdt>
      <w:r w:rsidR="00124173">
        <w:t xml:space="preserve"> </w:t>
      </w:r>
      <w:sdt>
        <w:sdtPr>
          <w:id w:val="440770534"/>
          <w:citation/>
        </w:sdtPr>
        <w:sdtContent>
          <w:r w:rsidR="00C14909">
            <w:fldChar w:fldCharType="begin"/>
          </w:r>
          <w:r w:rsidR="002A72E9">
            <w:instrText xml:space="preserve"> CITATION TAU12 \l 1046 </w:instrText>
          </w:r>
          <w:r w:rsidR="00C14909">
            <w:fldChar w:fldCharType="separate"/>
          </w:r>
          <w:r w:rsidR="00EB28F7">
            <w:rPr>
              <w:noProof/>
            </w:rPr>
            <w:t>(TAUCHEN, 2009)</w:t>
          </w:r>
          <w:r w:rsidR="00C14909">
            <w:rPr>
              <w:noProof/>
            </w:rPr>
            <w:fldChar w:fldCharType="end"/>
          </w:r>
        </w:sdtContent>
      </w:sdt>
      <w:r w:rsidR="00837469">
        <w:t xml:space="preserve">. </w:t>
      </w:r>
    </w:p>
    <w:p w:rsidR="00837469" w:rsidRDefault="00837469" w:rsidP="00D16E01">
      <w:pPr>
        <w:ind w:firstLine="708"/>
      </w:pPr>
      <w:r>
        <w:t xml:space="preserve">Quanto aos procedimentos adotados para a realização da pesquisa, a mesma pode ser considerada experimental e operacional. </w:t>
      </w:r>
      <w:r w:rsidR="00CD6DF4">
        <w:t xml:space="preserve">As pesquisas do tipo experimental </w:t>
      </w:r>
      <w:r w:rsidR="00BD1C5A">
        <w:t xml:space="preserve">são aquelas que utilizam o empirismo para a aquisição de conhecimento. Além disso, a pesquisa a ser realizada tem um forte caráter prático, na construção de artefatos que permitam que a </w:t>
      </w:r>
      <w:r w:rsidR="00D93BDD">
        <w:t>suposição inicial seja</w:t>
      </w:r>
      <w:r w:rsidR="00BD1C5A">
        <w:t xml:space="preserve"> provada. A pesquisa também pode ser considerada operacional por alterar todo o processo no qual está inserida, contribuindo na tomada </w:t>
      </w:r>
      <w:r w:rsidR="00BE682B">
        <w:t xml:space="preserve">da melhor </w:t>
      </w:r>
      <w:r w:rsidR="00BD1C5A">
        <w:t>decisão</w:t>
      </w:r>
      <w:r w:rsidR="00124173">
        <w:t xml:space="preserve"> </w:t>
      </w:r>
      <w:sdt>
        <w:sdtPr>
          <w:id w:val="440770535"/>
          <w:citation/>
        </w:sdtPr>
        <w:sdtContent>
          <w:r w:rsidR="00C14909">
            <w:fldChar w:fldCharType="begin"/>
          </w:r>
          <w:r w:rsidR="002A72E9">
            <w:instrText xml:space="preserve"> CITATION TAU12 \l 1046 </w:instrText>
          </w:r>
          <w:r w:rsidR="00C14909">
            <w:fldChar w:fldCharType="separate"/>
          </w:r>
          <w:r w:rsidR="00EB28F7">
            <w:rPr>
              <w:noProof/>
            </w:rPr>
            <w:t>(TAUCHEN, 2009)</w:t>
          </w:r>
          <w:r w:rsidR="00C14909">
            <w:rPr>
              <w:noProof/>
            </w:rPr>
            <w:fldChar w:fldCharType="end"/>
          </w:r>
        </w:sdtContent>
      </w:sdt>
      <w:r w:rsidR="00BE682B">
        <w:t>.</w:t>
      </w:r>
    </w:p>
    <w:p w:rsidR="008460A2" w:rsidRDefault="008460A2" w:rsidP="00E84CFB">
      <w:pPr>
        <w:pStyle w:val="Ttulo2"/>
        <w:spacing w:after="240" w:line="360" w:lineRule="auto"/>
        <w:rPr>
          <w:rFonts w:cstheme="minorHAnsi"/>
          <w:szCs w:val="32"/>
        </w:rPr>
      </w:pPr>
      <w:bookmarkStart w:id="61" w:name="_Toc353231891"/>
      <w:r>
        <w:rPr>
          <w:rFonts w:cstheme="minorHAnsi"/>
          <w:szCs w:val="32"/>
        </w:rPr>
        <w:lastRenderedPageBreak/>
        <w:t>METODOLOGIA</w:t>
      </w:r>
      <w:r w:rsidR="00B67C1B">
        <w:rPr>
          <w:rFonts w:cstheme="minorHAnsi"/>
          <w:szCs w:val="32"/>
        </w:rPr>
        <w:t xml:space="preserve"> DE CONSTRUÇÃO DO SOFTWARE</w:t>
      </w:r>
      <w:bookmarkEnd w:id="61"/>
    </w:p>
    <w:p w:rsidR="00A30E1A" w:rsidRDefault="00DB4D49" w:rsidP="008F05B6">
      <w:r>
        <w:t xml:space="preserve">Para o desenvolvimento do </w:t>
      </w:r>
      <w:r w:rsidR="0078320E">
        <w:t xml:space="preserve">projeto buscou-se utilizar uma </w:t>
      </w:r>
      <w:r>
        <w:t xml:space="preserve">metodologia de desenvolvimento </w:t>
      </w:r>
      <w:r w:rsidR="00F44751">
        <w:t>capaz</w:t>
      </w:r>
      <w:r>
        <w:t xml:space="preserve"> </w:t>
      </w:r>
      <w:r w:rsidR="00F44751">
        <w:t xml:space="preserve">de </w:t>
      </w:r>
      <w:r>
        <w:t>c</w:t>
      </w:r>
      <w:r w:rsidR="00F44751">
        <w:t>riar</w:t>
      </w:r>
      <w:r w:rsidR="008F05B6">
        <w:t xml:space="preserve"> de novas funcionalidades, </w:t>
      </w:r>
      <w:r>
        <w:t xml:space="preserve">modificação </w:t>
      </w:r>
      <w:r w:rsidR="008F05B6">
        <w:t xml:space="preserve">nos requisitos, equipes pequenas e datas de entregas curtas. Essas características requerem o uso de uma metodologia ágil </w:t>
      </w:r>
      <w:sdt>
        <w:sdtPr>
          <w:id w:val="67263454"/>
          <w:citation/>
        </w:sdtPr>
        <w:sdtContent>
          <w:r w:rsidR="00C14909">
            <w:fldChar w:fldCharType="begin"/>
          </w:r>
          <w:r w:rsidR="002A72E9">
            <w:instrText xml:space="preserve"> CITATION SOA04 \l 1046 </w:instrText>
          </w:r>
          <w:r w:rsidR="00C14909">
            <w:fldChar w:fldCharType="separate"/>
          </w:r>
          <w:r w:rsidR="00EB28F7">
            <w:rPr>
              <w:noProof/>
            </w:rPr>
            <w:t>(SOARES, 2004)</w:t>
          </w:r>
          <w:r w:rsidR="00C14909">
            <w:rPr>
              <w:noProof/>
            </w:rPr>
            <w:fldChar w:fldCharType="end"/>
          </w:r>
        </w:sdtContent>
      </w:sdt>
      <w:r w:rsidR="008C198F">
        <w:t>.</w:t>
      </w:r>
    </w:p>
    <w:p w:rsidR="00BE0CC8" w:rsidRDefault="004B5D03" w:rsidP="00A30E1A">
      <w:pPr>
        <w:ind w:firstLine="708"/>
      </w:pPr>
      <w:r>
        <w:t>Dentre as metodologias de desenvolvimento ágeis, aquela escolhida para o desenvolvimento do projeto foi o S</w:t>
      </w:r>
      <w:r w:rsidR="00710E77">
        <w:t>crum</w:t>
      </w:r>
      <w:r>
        <w:t>.</w:t>
      </w:r>
      <w:r w:rsidR="00A30E1A">
        <w:t xml:space="preserve"> </w:t>
      </w:r>
      <w:r w:rsidR="007D7027">
        <w:t>Foi adotado</w:t>
      </w:r>
      <w:r w:rsidR="009A71E5">
        <w:t xml:space="preserve"> uma variação</w:t>
      </w:r>
      <w:r w:rsidR="007D7027">
        <w:t xml:space="preserve"> dessa metodologia,</w:t>
      </w:r>
      <w:r w:rsidR="009A71E5">
        <w:t xml:space="preserve"> destinada a desenvolvedores individuais, o </w:t>
      </w:r>
      <w:r w:rsidR="00B32411">
        <w:rPr>
          <w:i/>
        </w:rPr>
        <w:t>Scrum</w:t>
      </w:r>
      <w:r w:rsidR="00736047">
        <w:rPr>
          <w:i/>
        </w:rPr>
        <w:t xml:space="preserve"> </w:t>
      </w:r>
      <w:r w:rsidR="009A71E5" w:rsidRPr="009A71E5">
        <w:rPr>
          <w:i/>
        </w:rPr>
        <w:t>Solo</w:t>
      </w:r>
      <w:r w:rsidR="009A71E5">
        <w:t xml:space="preserve">. </w:t>
      </w:r>
      <w:r w:rsidR="007D7027">
        <w:t>Nela</w:t>
      </w:r>
      <w:r w:rsidR="00710E77">
        <w:t>, todos os papéis do Scrum</w:t>
      </w:r>
      <w:r w:rsidR="00531647">
        <w:t>, exceto aquele de PO</w:t>
      </w:r>
      <w:r w:rsidR="003E1AAD">
        <w:t xml:space="preserve"> (</w:t>
      </w:r>
      <w:r w:rsidR="003E1AAD" w:rsidRPr="003E1AAD">
        <w:rPr>
          <w:i/>
        </w:rPr>
        <w:t>Product</w:t>
      </w:r>
      <w:r w:rsidR="00124173">
        <w:rPr>
          <w:i/>
        </w:rPr>
        <w:t xml:space="preserve"> </w:t>
      </w:r>
      <w:r w:rsidR="003E1AAD" w:rsidRPr="003E1AAD">
        <w:rPr>
          <w:i/>
        </w:rPr>
        <w:t>Owner</w:t>
      </w:r>
      <w:r w:rsidR="003E1AAD">
        <w:t>)</w:t>
      </w:r>
      <w:r w:rsidR="007D7027">
        <w:t>, são</w:t>
      </w:r>
      <w:r w:rsidR="00531647">
        <w:t xml:space="preserve"> exercido</w:t>
      </w:r>
      <w:r w:rsidR="007D7027">
        <w:t>s</w:t>
      </w:r>
      <w:r w:rsidR="00531647">
        <w:t xml:space="preserve"> pelo responsável pelo desenvolvimento. </w:t>
      </w:r>
      <w:r w:rsidR="00BE0CC8">
        <w:t>Mesmo contando com apenas um profissional para o desenvolvimento do projeto, ainda é possível aproveitar alguns princípios do S</w:t>
      </w:r>
      <w:r w:rsidR="00710E77">
        <w:t>crum</w:t>
      </w:r>
      <w:r w:rsidR="00BE0CC8">
        <w:t xml:space="preserve"> no modelo </w:t>
      </w:r>
      <w:r w:rsidR="00BE0CC8" w:rsidRPr="00BE0CC8">
        <w:rPr>
          <w:i/>
        </w:rPr>
        <w:t>Solo</w:t>
      </w:r>
      <w:r w:rsidR="00BE0CC8">
        <w:t xml:space="preserve"> como o </w:t>
      </w:r>
      <w:r w:rsidR="003E1AAD" w:rsidRPr="006E7494">
        <w:rPr>
          <w:i/>
        </w:rPr>
        <w:t>b</w:t>
      </w:r>
      <w:r w:rsidR="00BE0CC8" w:rsidRPr="006E7494">
        <w:rPr>
          <w:i/>
        </w:rPr>
        <w:t>acklog</w:t>
      </w:r>
      <w:r w:rsidR="00BE0CC8" w:rsidRPr="00BE0CC8">
        <w:t xml:space="preserve"> de produto</w:t>
      </w:r>
      <w:r w:rsidR="003E1AAD">
        <w:t xml:space="preserve"> (</w:t>
      </w:r>
      <w:r w:rsidR="003E1AAD" w:rsidRPr="003E1AAD">
        <w:rPr>
          <w:i/>
        </w:rPr>
        <w:t>Product</w:t>
      </w:r>
      <w:r w:rsidR="00124173">
        <w:rPr>
          <w:i/>
        </w:rPr>
        <w:t xml:space="preserve"> </w:t>
      </w:r>
      <w:r w:rsidR="003E1AAD" w:rsidRPr="003E1AAD">
        <w:rPr>
          <w:i/>
        </w:rPr>
        <w:t>Backlog</w:t>
      </w:r>
      <w:r w:rsidR="003E1AAD">
        <w:t>)</w:t>
      </w:r>
      <w:r w:rsidR="00BE0CC8" w:rsidRPr="00BE0CC8">
        <w:t xml:space="preserve">, </w:t>
      </w:r>
      <w:r w:rsidR="00BE0CC8">
        <w:t xml:space="preserve">o </w:t>
      </w:r>
      <w:r w:rsidR="003E1AAD">
        <w:rPr>
          <w:i/>
        </w:rPr>
        <w:t>S</w:t>
      </w:r>
      <w:r w:rsidR="00BE0CC8" w:rsidRPr="00BE0CC8">
        <w:rPr>
          <w:i/>
        </w:rPr>
        <w:t>print</w:t>
      </w:r>
      <w:r w:rsidR="00BE0CC8">
        <w:t xml:space="preserve"> (e seu </w:t>
      </w:r>
      <w:r w:rsidR="00BE0CC8" w:rsidRPr="00BE0CC8">
        <w:rPr>
          <w:i/>
        </w:rPr>
        <w:t>backlog</w:t>
      </w:r>
      <w:r w:rsidR="00BE0CC8" w:rsidRPr="00BE0CC8">
        <w:t xml:space="preserve">) </w:t>
      </w:r>
      <w:r w:rsidR="00BE0CC8">
        <w:t xml:space="preserve">e </w:t>
      </w:r>
      <w:r w:rsidR="00456D7F">
        <w:t>a</w:t>
      </w:r>
      <w:r w:rsidR="00BE0CC8">
        <w:t xml:space="preserve"> retrospectiva </w:t>
      </w:r>
      <w:sdt>
        <w:sdtPr>
          <w:id w:val="67265914"/>
          <w:citation/>
        </w:sdtPr>
        <w:sdtContent>
          <w:r w:rsidR="00C14909">
            <w:fldChar w:fldCharType="begin"/>
          </w:r>
          <w:r w:rsidR="002A72E9">
            <w:instrText xml:space="preserve"> CITATION Wik12 \l 1046 </w:instrText>
          </w:r>
          <w:r w:rsidR="00C14909">
            <w:fldChar w:fldCharType="separate"/>
          </w:r>
          <w:r w:rsidR="00EB28F7">
            <w:rPr>
              <w:noProof/>
            </w:rPr>
            <w:t>(WIKIPEDIA, 2012)</w:t>
          </w:r>
          <w:r w:rsidR="00C14909">
            <w:rPr>
              <w:noProof/>
            </w:rPr>
            <w:fldChar w:fldCharType="end"/>
          </w:r>
        </w:sdtContent>
      </w:sdt>
      <w:r w:rsidR="00BE0CC8">
        <w:t>.</w:t>
      </w:r>
    </w:p>
    <w:p w:rsidR="00B912CE" w:rsidRDefault="00B912CE" w:rsidP="00D16E01">
      <w:bookmarkStart w:id="62" w:name="_Toc336718432"/>
      <w:bookmarkStart w:id="63" w:name="_Toc336718433"/>
      <w:bookmarkStart w:id="64" w:name="_Toc336718434"/>
      <w:bookmarkStart w:id="65" w:name="_Toc336718435"/>
      <w:bookmarkStart w:id="66" w:name="_Toc336718436"/>
      <w:bookmarkStart w:id="67" w:name="_Toc336718437"/>
      <w:bookmarkStart w:id="68" w:name="_Toc336718438"/>
      <w:bookmarkStart w:id="69" w:name="_Toc336718439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B67C1B" w:rsidRDefault="00B67C1B" w:rsidP="00B67C1B">
      <w:pPr>
        <w:pStyle w:val="Ttulo2"/>
        <w:spacing w:after="240" w:line="360" w:lineRule="auto"/>
        <w:rPr>
          <w:rFonts w:cstheme="minorHAnsi"/>
          <w:szCs w:val="32"/>
        </w:rPr>
      </w:pPr>
      <w:bookmarkStart w:id="70" w:name="_Toc353231892"/>
      <w:r>
        <w:rPr>
          <w:rFonts w:cstheme="minorHAnsi"/>
          <w:szCs w:val="32"/>
        </w:rPr>
        <w:t>METODOLOGIA DE TESTES DE SIMULAÇÃO</w:t>
      </w:r>
      <w:bookmarkEnd w:id="70"/>
    </w:p>
    <w:p w:rsidR="007C5F36" w:rsidRDefault="007C5F36" w:rsidP="007C5F36">
      <w:r>
        <w:t xml:space="preserve">Os resultados da simulação foram submetidos a </w:t>
      </w:r>
      <w:r w:rsidR="00C93BAC">
        <w:t>métodos de analise estatísticos a fim de avaliar as amostras médias e definir a confiança dos testes realizados</w:t>
      </w:r>
      <w:r>
        <w:t>.</w:t>
      </w:r>
      <w:r w:rsidR="00C93BAC">
        <w:t xml:space="preserve"> Sobre os testes, usando os valores médios encontrados, utilizou-se a análise de variância </w:t>
      </w:r>
      <w:r w:rsidR="00C93BAC" w:rsidRPr="00C93BAC">
        <w:rPr>
          <w:i/>
        </w:rPr>
        <w:t>One-way</w:t>
      </w:r>
      <w:r w:rsidR="00C93BAC">
        <w:t xml:space="preserve"> ANOVA e o teste de Tuckey.</w:t>
      </w:r>
    </w:p>
    <w:p w:rsidR="00C93BAC" w:rsidRDefault="00C93BAC" w:rsidP="00C93BAC">
      <w:pPr>
        <w:ind w:firstLine="709"/>
      </w:pPr>
      <w:r w:rsidRPr="00C93BAC">
        <w:t xml:space="preserve">A análise de variância </w:t>
      </w:r>
      <w:r>
        <w:t>é um método estatístico para comparação de amostras, usando distribuição F</w:t>
      </w:r>
      <w:r w:rsidR="00732FF1">
        <w:t xml:space="preserve">, a fim de verificar se </w:t>
      </w:r>
      <w:r w:rsidR="004D3DA6">
        <w:t>a</w:t>
      </w:r>
      <w:r w:rsidR="00732FF1">
        <w:t xml:space="preserve"> variância entre populações é </w:t>
      </w:r>
      <w:r w:rsidR="00CD6A83">
        <w:t>semelhante</w:t>
      </w:r>
      <w:r w:rsidR="004D3DA6">
        <w:t xml:space="preserve"> </w:t>
      </w:r>
      <w:sdt>
        <w:sdtPr>
          <w:id w:val="200737115"/>
          <w:citation/>
        </w:sdtPr>
        <w:sdtContent>
          <w:fldSimple w:instr=" CITATION Dep09 \l 1046  ">
            <w:r w:rsidR="00EB28F7">
              <w:rPr>
                <w:noProof/>
              </w:rPr>
              <w:t>(DEPARTAMENTO DE ESTATÍSTICA - UFPR, 2009)</w:t>
            </w:r>
          </w:fldSimple>
        </w:sdtContent>
      </w:sdt>
      <w:r w:rsidR="00732FF1">
        <w:t>.</w:t>
      </w:r>
      <w:r w:rsidR="00D5479D">
        <w:t xml:space="preserve"> </w:t>
      </w:r>
      <w:r w:rsidR="00765335">
        <w:t>A</w:t>
      </w:r>
      <w:r w:rsidR="00903B15">
        <w:t xml:space="preserve"> análise de</w:t>
      </w:r>
      <w:r w:rsidR="00765335">
        <w:t xml:space="preserve"> variância </w:t>
      </w:r>
      <w:r w:rsidR="00903B15" w:rsidRPr="00C93BAC">
        <w:t>simples (</w:t>
      </w:r>
      <w:r w:rsidR="00903B15" w:rsidRPr="00C93BAC">
        <w:rPr>
          <w:i/>
        </w:rPr>
        <w:t>One-way</w:t>
      </w:r>
      <w:r w:rsidR="00903B15" w:rsidRPr="00C93BAC">
        <w:t xml:space="preserve"> ANOVA)</w:t>
      </w:r>
      <w:r w:rsidR="00903B15">
        <w:t xml:space="preserve"> </w:t>
      </w:r>
      <w:r w:rsidR="00765335">
        <w:t xml:space="preserve">somente avalia um </w:t>
      </w:r>
      <w:r w:rsidR="00163376">
        <w:t xml:space="preserve">único </w:t>
      </w:r>
      <w:r w:rsidR="00765335">
        <w:t>fator</w:t>
      </w:r>
      <w:r w:rsidR="00163376">
        <w:t>.</w:t>
      </w:r>
    </w:p>
    <w:p w:rsidR="004B01E4" w:rsidRDefault="00903B15" w:rsidP="00903B15">
      <w:pPr>
        <w:ind w:firstLine="709"/>
      </w:pPr>
      <w:r>
        <w:lastRenderedPageBreak/>
        <w:t xml:space="preserve">A </w:t>
      </w:r>
      <w:r w:rsidRPr="00903B15">
        <w:rPr>
          <w:i/>
        </w:rPr>
        <w:t>One-Way</w:t>
      </w:r>
      <w:r>
        <w:t xml:space="preserve"> ANOVA, segundo</w:t>
      </w:r>
      <w:r w:rsidR="00AF0BD9">
        <w:t xml:space="preserve"> Departamento de Estatís</w:t>
      </w:r>
      <w:r w:rsidR="007D3923">
        <w:t xml:space="preserve">tica - UFPR (2009), </w:t>
      </w:r>
      <w:r>
        <w:t>“</w:t>
      </w:r>
      <w:r w:rsidRPr="00903B15">
        <w:t>baseia-se na decomposição da variação total da variável resposta em partes que podem ser atribuídas aos tratamentos (variância entre) e ao erro experimental (variância dentro)</w:t>
      </w:r>
      <w:r>
        <w:t>”</w:t>
      </w:r>
      <w:r w:rsidRPr="00903B15">
        <w:t>.</w:t>
      </w:r>
      <w:r w:rsidR="007D3923">
        <w:t xml:space="preserve"> </w:t>
      </w:r>
    </w:p>
    <w:p w:rsidR="00F90B83" w:rsidRDefault="00F90B83" w:rsidP="00903B15">
      <w:pPr>
        <w:ind w:firstLine="709"/>
      </w:pPr>
      <w:r>
        <w:t>O método ANOVA deve ser utilizado para</w:t>
      </w:r>
      <w:r w:rsidR="00CB727B">
        <w:t xml:space="preserve"> variáveis escolhidas via</w:t>
      </w:r>
      <w:r w:rsidR="00186E1B">
        <w:t xml:space="preserve"> amostras aleatórias e</w:t>
      </w:r>
      <w:r>
        <w:t xml:space="preserve"> </w:t>
      </w:r>
      <w:r w:rsidR="00CB727B">
        <w:t xml:space="preserve">com distribuição normal, em cada grupo. Nessas populações, </w:t>
      </w:r>
      <w:r>
        <w:t xml:space="preserve">a média </w:t>
      </w:r>
      <w:r w:rsidR="00CB727B">
        <w:t>de</w:t>
      </w:r>
      <w:r>
        <w:t xml:space="preserve"> um grupo </w:t>
      </w:r>
      <w:r w:rsidR="00CB727B">
        <w:t>deve diferir</w:t>
      </w:r>
      <w:r>
        <w:t xml:space="preserve"> de outro,</w:t>
      </w:r>
      <w:r w:rsidR="004B01E4">
        <w:t xml:space="preserve"> porém</w:t>
      </w:r>
      <w:r>
        <w:t xml:space="preserve"> o desvio padrão</w:t>
      </w:r>
      <w:r w:rsidR="00CB727B">
        <w:t xml:space="preserve"> </w:t>
      </w:r>
      <w:r w:rsidR="004B01E4">
        <w:t xml:space="preserve">deve-se manter igual </w:t>
      </w:r>
      <w:sdt>
        <w:sdtPr>
          <w:id w:val="200737117"/>
          <w:citation/>
        </w:sdtPr>
        <w:sdtContent>
          <w:fldSimple w:instr=" CITATION SCO12 \l 1046 ">
            <w:r w:rsidR="00EB28F7">
              <w:rPr>
                <w:noProof/>
              </w:rPr>
              <w:t>(SCOFIELD, 2012)</w:t>
            </w:r>
          </w:fldSimple>
        </w:sdtContent>
      </w:sdt>
      <w:r>
        <w:t>.</w:t>
      </w:r>
      <w:r w:rsidR="007B6187">
        <w:t xml:space="preserve"> O método ANOVA requer a análise de três ou mais amostras para poder ser processado </w:t>
      </w:r>
      <w:sdt>
        <w:sdtPr>
          <w:id w:val="200737119"/>
          <w:citation/>
        </w:sdtPr>
        <w:sdtContent>
          <w:fldSimple w:instr=" CITATION Dep09 \l 1046 ">
            <w:r w:rsidR="00EB28F7">
              <w:rPr>
                <w:noProof/>
              </w:rPr>
              <w:t>(DEPARTAMENTO DE ESTATÍSTICA - UFPR, 2009)</w:t>
            </w:r>
          </w:fldSimple>
        </w:sdtContent>
      </w:sdt>
      <w:r w:rsidR="007B6187">
        <w:t>.</w:t>
      </w:r>
    </w:p>
    <w:p w:rsidR="00F90B83" w:rsidRPr="007B6187" w:rsidRDefault="007B6187" w:rsidP="00903B15">
      <w:pPr>
        <w:ind w:firstLine="709"/>
      </w:pPr>
      <w:r w:rsidRPr="007B6187">
        <w:t>O teste de Tuckey</w:t>
      </w:r>
      <w:r>
        <w:t xml:space="preserve"> é utilizado para comparar a magnitude das diferenças entre amostras, através de um teste de comparação múltipla </w:t>
      </w:r>
      <w:sdt>
        <w:sdtPr>
          <w:id w:val="200737118"/>
          <w:citation/>
        </w:sdtPr>
        <w:sdtContent>
          <w:fldSimple w:instr=" CITATION Dep09 \l 1046 ">
            <w:r w:rsidR="00EB28F7">
              <w:rPr>
                <w:noProof/>
              </w:rPr>
              <w:t>(DEPARTAMENTO DE ESTATÍSTICA - UFPR, 2009)</w:t>
            </w:r>
          </w:fldSimple>
        </w:sdtContent>
      </w:sdt>
      <w:r>
        <w:t xml:space="preserve">. Esse teste permite </w:t>
      </w:r>
      <w:r w:rsidR="00186E1B">
        <w:t>confrontar</w:t>
      </w:r>
      <w:r>
        <w:t xml:space="preserve"> duas médias de amostras entre si</w:t>
      </w:r>
      <w:r w:rsidR="002D1968">
        <w:t xml:space="preserve">, indicando a diferença entre eles. </w:t>
      </w:r>
    </w:p>
    <w:p w:rsidR="00163376" w:rsidRPr="007B6187" w:rsidRDefault="00A54E06" w:rsidP="00C93BAC">
      <w:pPr>
        <w:ind w:firstLine="709"/>
      </w:pPr>
      <w:r>
        <w:t>O teste de Tuckey baseia-se na Diferença Mínima Significativa (DMS), sendo usado para comparações de média</w:t>
      </w:r>
      <w:r w:rsidR="00475F76">
        <w:t>,</w:t>
      </w:r>
      <w:r>
        <w:t xml:space="preserve"> com um nível de significância - em geral entre 1% e 5%. Ele é, de certa forma</w:t>
      </w:r>
      <w:r w:rsidR="00475F76">
        <w:t>,</w:t>
      </w:r>
      <w:r>
        <w:t xml:space="preserve"> independent</w:t>
      </w:r>
      <w:r w:rsidR="00475F76">
        <w:t>e do teste F</w:t>
      </w:r>
      <w:r>
        <w:t xml:space="preserve"> e pode ser usado em composição a </w:t>
      </w:r>
      <w:r w:rsidRPr="00A54E06">
        <w:rPr>
          <w:i/>
        </w:rPr>
        <w:t>One-way</w:t>
      </w:r>
      <w:r>
        <w:t xml:space="preserve"> ANOVA, a fim de avaliar o contraste entre as médias </w:t>
      </w:r>
      <w:sdt>
        <w:sdtPr>
          <w:id w:val="200737120"/>
          <w:citation/>
        </w:sdtPr>
        <w:sdtContent>
          <w:fldSimple w:instr=" CITATION Dep09 \l 1046 ">
            <w:r w:rsidR="00EB28F7">
              <w:rPr>
                <w:noProof/>
              </w:rPr>
              <w:t>(DEPARTAMENTO DE ESTATÍSTICA - UFPR, 2009)</w:t>
            </w:r>
          </w:fldSimple>
        </w:sdtContent>
      </w:sdt>
      <w:r>
        <w:t>.</w:t>
      </w:r>
    </w:p>
    <w:p w:rsidR="00B912CE" w:rsidRDefault="00B912CE" w:rsidP="00E84CFB">
      <w:pPr>
        <w:spacing w:after="0" w:line="360" w:lineRule="auto"/>
      </w:pPr>
    </w:p>
    <w:p w:rsidR="0075768A" w:rsidRDefault="0075768A" w:rsidP="00E84CFB">
      <w:pPr>
        <w:pStyle w:val="Ttulo1"/>
        <w:spacing w:after="240" w:line="360" w:lineRule="auto"/>
      </w:pPr>
      <w:bookmarkStart w:id="71" w:name="_Toc353231893"/>
      <w:r w:rsidRPr="00A2570A">
        <w:lastRenderedPageBreak/>
        <w:t>RESULTADOS</w:t>
      </w:r>
      <w:bookmarkEnd w:id="71"/>
    </w:p>
    <w:p w:rsidR="00A769ED" w:rsidRDefault="00A769ED" w:rsidP="00A769ED">
      <w:pPr>
        <w:pStyle w:val="Ttulo2"/>
      </w:pPr>
      <w:bookmarkStart w:id="72" w:name="_Toc353231894"/>
      <w:r>
        <w:t>VISÃO GERAL DO SOFTWARE</w:t>
      </w:r>
      <w:bookmarkEnd w:id="72"/>
    </w:p>
    <w:p w:rsidR="00A23E49" w:rsidRDefault="00EB5FE4" w:rsidP="00571EA3">
      <w:r>
        <w:t>A</w:t>
      </w:r>
      <w:r w:rsidR="007E0FE2">
        <w:t xml:space="preserve"> solução proposta nesse documento foi </w:t>
      </w:r>
      <w:r w:rsidR="00355D45">
        <w:t>criada</w:t>
      </w:r>
      <w:r w:rsidR="007E0FE2">
        <w:t xml:space="preserve"> para funcionar prioritariamente com duas formas de solicitação de serviços de </w:t>
      </w:r>
      <w:r w:rsidR="004F1B07">
        <w:t>táxi</w:t>
      </w:r>
      <w:r w:rsidR="007E0FE2">
        <w:t xml:space="preserve">: as requisições </w:t>
      </w:r>
      <w:r w:rsidR="007E0FE2" w:rsidRPr="00945C52">
        <w:rPr>
          <w:i/>
        </w:rPr>
        <w:t>web</w:t>
      </w:r>
      <w:r w:rsidR="007E0FE2">
        <w:t xml:space="preserve"> e </w:t>
      </w:r>
      <w:r w:rsidR="007E0FE2" w:rsidRPr="007E0FE2">
        <w:rPr>
          <w:i/>
        </w:rPr>
        <w:t>mobile</w:t>
      </w:r>
      <w:r w:rsidR="007E0FE2">
        <w:t>.</w:t>
      </w:r>
      <w:r w:rsidR="00A23E49">
        <w:t xml:space="preserve"> O protótipo</w:t>
      </w:r>
      <w:r>
        <w:t>,</w:t>
      </w:r>
      <w:r w:rsidR="00A23E49">
        <w:t xml:space="preserve"> aqui descrito</w:t>
      </w:r>
      <w:r>
        <w:t>,</w:t>
      </w:r>
      <w:r w:rsidR="00A23E49">
        <w:t xml:space="preserve"> procurou </w:t>
      </w:r>
      <w:r>
        <w:t>atender aos objetivos do trabalho</w:t>
      </w:r>
      <w:r w:rsidR="00355D45">
        <w:t>:</w:t>
      </w:r>
      <w:r w:rsidR="00A23E49">
        <w:t xml:space="preserve"> um mecanismo para aproximar taxistas e passageiros, através de um sistema LBS (</w:t>
      </w:r>
      <w:r w:rsidR="00A23E49" w:rsidRPr="00A23E49">
        <w:rPr>
          <w:i/>
        </w:rPr>
        <w:t>Location-Based Service</w:t>
      </w:r>
      <w:r w:rsidR="00A23E49">
        <w:t>).</w:t>
      </w:r>
    </w:p>
    <w:p w:rsidR="00BF40B9" w:rsidRDefault="00A23E49" w:rsidP="00A23E49">
      <w:pPr>
        <w:ind w:firstLine="708"/>
      </w:pPr>
      <w:r>
        <w:t xml:space="preserve">Para construção da solução foi desenvolvido um </w:t>
      </w:r>
      <w:r w:rsidR="00E77271" w:rsidRPr="00E77271">
        <w:rPr>
          <w:i/>
        </w:rPr>
        <w:t>software</w:t>
      </w:r>
      <w:r>
        <w:t xml:space="preserve"> com interfaces </w:t>
      </w:r>
      <w:r w:rsidRPr="00A23E49">
        <w:rPr>
          <w:i/>
        </w:rPr>
        <w:t>web</w:t>
      </w:r>
      <w:r>
        <w:t xml:space="preserve">, </w:t>
      </w:r>
      <w:r w:rsidRPr="00A23E49">
        <w:rPr>
          <w:i/>
        </w:rPr>
        <w:t>web mobile</w:t>
      </w:r>
      <w:r>
        <w:t xml:space="preserve"> e </w:t>
      </w:r>
      <w:r w:rsidRPr="002C4418">
        <w:rPr>
          <w:i/>
        </w:rPr>
        <w:t>app</w:t>
      </w:r>
      <w:r>
        <w:t xml:space="preserve"> (aplicativo para </w:t>
      </w:r>
      <w:r w:rsidR="00BF40B9">
        <w:t>dispositivos móveis) que permite</w:t>
      </w:r>
      <w:r w:rsidR="00A5424A">
        <w:t xml:space="preserve"> </w:t>
      </w:r>
      <w:r>
        <w:t>o conhecimento da posição dos taxistas</w:t>
      </w:r>
      <w:r w:rsidR="00BF40B9">
        <w:t xml:space="preserve"> e passageiros</w:t>
      </w:r>
      <w:r w:rsidR="00A5424A">
        <w:t xml:space="preserve">. O </w:t>
      </w:r>
      <w:r w:rsidR="00E77271" w:rsidRPr="00E77271">
        <w:rPr>
          <w:i/>
        </w:rPr>
        <w:t>software</w:t>
      </w:r>
      <w:r w:rsidR="00BF40B9">
        <w:t xml:space="preserve"> </w:t>
      </w:r>
      <w:r w:rsidR="006C0263">
        <w:t>possibilita</w:t>
      </w:r>
      <w:r w:rsidR="00BF40B9">
        <w:t xml:space="preserve"> a</w:t>
      </w:r>
      <w:r w:rsidR="00A5424A">
        <w:t>os clientes a</w:t>
      </w:r>
      <w:r w:rsidR="00BF40B9">
        <w:t xml:space="preserve"> requisição de </w:t>
      </w:r>
      <w:r w:rsidR="00A4071A">
        <w:t>táxis</w:t>
      </w:r>
      <w:r w:rsidR="00BF40B9">
        <w:t xml:space="preserve"> </w:t>
      </w:r>
      <w:r w:rsidR="006C0263">
        <w:t>e</w:t>
      </w:r>
      <w:r w:rsidR="00336F9A">
        <w:t>,</w:t>
      </w:r>
      <w:r w:rsidR="006C0263">
        <w:t xml:space="preserve"> </w:t>
      </w:r>
      <w:r w:rsidR="00A5424A">
        <w:t>aos taxistas</w:t>
      </w:r>
      <w:r w:rsidR="006C0263">
        <w:t>,</w:t>
      </w:r>
      <w:r w:rsidR="00A5424A">
        <w:t xml:space="preserve"> o aceite da requisição.</w:t>
      </w:r>
    </w:p>
    <w:p w:rsidR="00A23E49" w:rsidRDefault="006445EF" w:rsidP="00A23E49">
      <w:pPr>
        <w:ind w:firstLine="708"/>
      </w:pPr>
      <w:r>
        <w:t xml:space="preserve">Os principais recursos do </w:t>
      </w:r>
      <w:r w:rsidR="00E77271" w:rsidRPr="00E77271">
        <w:rPr>
          <w:i/>
        </w:rPr>
        <w:t>software</w:t>
      </w:r>
      <w:r>
        <w:t xml:space="preserve"> estão disponíveis em todas as interfaces do sistema, porém alguns</w:t>
      </w:r>
      <w:r w:rsidR="004D073E">
        <w:t xml:space="preserve"> poucos</w:t>
      </w:r>
      <w:r>
        <w:t xml:space="preserve"> recursos somente foram disponibilizados </w:t>
      </w:r>
      <w:r w:rsidR="00DE43FB">
        <w:t>na</w:t>
      </w:r>
      <w:r>
        <w:t xml:space="preserve"> interface</w:t>
      </w:r>
      <w:r w:rsidR="00DE43FB">
        <w:t xml:space="preserve"> </w:t>
      </w:r>
      <w:r w:rsidR="00DE43FB" w:rsidRPr="00DE43FB">
        <w:rPr>
          <w:i/>
        </w:rPr>
        <w:t>web</w:t>
      </w:r>
      <w:r>
        <w:t xml:space="preserve">, uma vez que </w:t>
      </w:r>
      <w:r w:rsidR="00820D8A">
        <w:t xml:space="preserve">no </w:t>
      </w:r>
      <w:r w:rsidR="00820D8A" w:rsidRPr="00820D8A">
        <w:rPr>
          <w:i/>
        </w:rPr>
        <w:t>app</w:t>
      </w:r>
      <w:r w:rsidR="00820D8A">
        <w:t xml:space="preserve"> ou na</w:t>
      </w:r>
      <w:r w:rsidR="00243D99">
        <w:t xml:space="preserve"> </w:t>
      </w:r>
      <w:r w:rsidR="00820D8A">
        <w:t xml:space="preserve">interface </w:t>
      </w:r>
      <w:r w:rsidRPr="00EB5FE4">
        <w:rPr>
          <w:i/>
        </w:rPr>
        <w:t>web</w:t>
      </w:r>
      <w:r w:rsidR="00243D99">
        <w:rPr>
          <w:i/>
        </w:rPr>
        <w:t xml:space="preserve"> </w:t>
      </w:r>
      <w:r w:rsidRPr="006445EF">
        <w:rPr>
          <w:i/>
        </w:rPr>
        <w:t>mobile</w:t>
      </w:r>
      <w:r>
        <w:t xml:space="preserve">, </w:t>
      </w:r>
      <w:r w:rsidR="00F649DE">
        <w:t xml:space="preserve">esses recursos </w:t>
      </w:r>
      <w:r w:rsidR="0015437E">
        <w:t>se tornam</w:t>
      </w:r>
      <w:r w:rsidR="00F649DE">
        <w:t xml:space="preserve"> difíceis de serem utilizados, devido ao tamanho </w:t>
      </w:r>
      <w:r w:rsidR="0015437E">
        <w:t xml:space="preserve">dos dispositivos </w:t>
      </w:r>
      <w:r w:rsidR="00F649DE">
        <w:t xml:space="preserve">e ao propósito da solução. </w:t>
      </w:r>
    </w:p>
    <w:p w:rsidR="004A026D" w:rsidRDefault="004A026D" w:rsidP="002D1F67">
      <w:pPr>
        <w:spacing w:after="0"/>
      </w:pPr>
    </w:p>
    <w:p w:rsidR="00011C6E" w:rsidRDefault="00011C6E" w:rsidP="002D1F67">
      <w:pPr>
        <w:pStyle w:val="Ttulo3"/>
        <w:spacing w:before="0"/>
      </w:pPr>
      <w:bookmarkStart w:id="73" w:name="_Toc353231895"/>
      <w:r>
        <w:t>RECURSOS DO SOFTWARE</w:t>
      </w:r>
      <w:bookmarkEnd w:id="73"/>
    </w:p>
    <w:p w:rsidR="00820D8A" w:rsidRDefault="00A136C3" w:rsidP="00820D8A">
      <w:r>
        <w:t xml:space="preserve">A construção do </w:t>
      </w:r>
      <w:r w:rsidR="00E77271" w:rsidRPr="00E77271">
        <w:rPr>
          <w:i/>
        </w:rPr>
        <w:t>software</w:t>
      </w:r>
      <w:r>
        <w:t xml:space="preserve"> iniciou-se</w:t>
      </w:r>
      <w:r w:rsidR="008C3878">
        <w:t xml:space="preserve">, após </w:t>
      </w:r>
      <w:r w:rsidR="00E36F86">
        <w:t>um</w:t>
      </w:r>
      <w:r w:rsidR="008C3878">
        <w:t>a análise de requisitos, pelo desenvolvimento dos cadastros básicos de clientes e taxistas. Em seguida foram desenvolvidos</w:t>
      </w:r>
      <w:r w:rsidR="007C1FB3">
        <w:t xml:space="preserve"> os mecanismos de localização</w:t>
      </w:r>
      <w:r w:rsidR="008C3878">
        <w:t xml:space="preserve"> e o fluxo de atendimento. Os algoritmos de despacho de veículos</w:t>
      </w:r>
      <w:r w:rsidR="004E0383">
        <w:t xml:space="preserve"> </w:t>
      </w:r>
      <w:r w:rsidR="008C3878">
        <w:t xml:space="preserve">foram construídos na última etapa de </w:t>
      </w:r>
      <w:r w:rsidR="008C3878">
        <w:lastRenderedPageBreak/>
        <w:t xml:space="preserve">desenvolvimento do </w:t>
      </w:r>
      <w:r w:rsidR="00E77271" w:rsidRPr="00E77271">
        <w:rPr>
          <w:i/>
        </w:rPr>
        <w:t>software</w:t>
      </w:r>
      <w:r w:rsidR="00820D8A">
        <w:t xml:space="preserve">. </w:t>
      </w:r>
      <w:r w:rsidR="0075423C">
        <w:t>De modo a tentar manter a sequ</w:t>
      </w:r>
      <w:r w:rsidR="0038470B">
        <w:t xml:space="preserve">ência lógica de dependências entre os requisitos, a apresentação do sistema seguirá a mesma ordem de desenvolvimento da solução. </w:t>
      </w:r>
    </w:p>
    <w:p w:rsidR="0038470B" w:rsidRDefault="0038470B" w:rsidP="00820D8A">
      <w:pPr>
        <w:ind w:firstLine="709"/>
      </w:pPr>
      <w:r>
        <w:t>O pontapé inicial</w:t>
      </w:r>
      <w:r w:rsidR="009428F4">
        <w:t xml:space="preserve"> do sistema</w:t>
      </w:r>
      <w:r>
        <w:t xml:space="preserve"> </w:t>
      </w:r>
      <w:r w:rsidR="00820D8A">
        <w:t xml:space="preserve">foi a construção </w:t>
      </w:r>
      <w:r w:rsidR="00EB5FE4">
        <w:t xml:space="preserve">dos cadastros para identificação de usuários, seguido pela </w:t>
      </w:r>
      <w:r>
        <w:t xml:space="preserve">rotina de acesso ao </w:t>
      </w:r>
      <w:r w:rsidR="00E77271" w:rsidRPr="00E77271">
        <w:rPr>
          <w:i/>
        </w:rPr>
        <w:t>software</w:t>
      </w:r>
      <w:r w:rsidR="00EB5FE4">
        <w:t>,</w:t>
      </w:r>
      <w:r>
        <w:t xml:space="preserve"> através da interface de </w:t>
      </w:r>
      <w:r w:rsidRPr="0038470B">
        <w:rPr>
          <w:i/>
        </w:rPr>
        <w:t>login</w:t>
      </w:r>
      <w:r>
        <w:t>. Nela, passageiros e taxistas devem se aut</w:t>
      </w:r>
      <w:r w:rsidR="00EA5DDC">
        <w:t>enticar para acesso ao conteúdo</w:t>
      </w:r>
      <w:r>
        <w:t>.</w:t>
      </w:r>
      <w:r w:rsidR="00124173">
        <w:t xml:space="preserve"> </w:t>
      </w:r>
      <w:r>
        <w:t xml:space="preserve">No caso de taxistas, a autenticação carrega automaticamente informações do veículo a ele associado e sua posição georreferenciada. A associação entre taxistas e veículos é feita durante o processo de cadastro, no qual há necessidade de preenchimento tanto de informações básicas de identificação – placa, modelo e cor do veículo – quanto informações de licença de tráfego, CNH do motorista, entre outros. </w:t>
      </w:r>
    </w:p>
    <w:p w:rsidR="00E605DD" w:rsidRDefault="0038470B" w:rsidP="00E617D2">
      <w:pPr>
        <w:ind w:firstLine="709"/>
      </w:pPr>
      <w:r>
        <w:t xml:space="preserve">Na etapa de cadastro do veículo também é associado o código </w:t>
      </w:r>
      <w:r w:rsidR="0030385F">
        <w:t>do rastreador</w:t>
      </w:r>
      <w:r>
        <w:t xml:space="preserve"> e </w:t>
      </w:r>
      <w:r w:rsidR="00820D8A">
        <w:t>su</w:t>
      </w:r>
      <w:r w:rsidR="007B7071">
        <w:t>a chave de segurança</w:t>
      </w:r>
      <w:r>
        <w:t>,</w:t>
      </w:r>
      <w:r w:rsidR="007B7071">
        <w:t xml:space="preserve"> geradas</w:t>
      </w:r>
      <w:r w:rsidR="00DC41A5">
        <w:t xml:space="preserve"> automaticamente</w:t>
      </w:r>
      <w:r w:rsidR="007B7071">
        <w:t xml:space="preserve"> no </w:t>
      </w:r>
      <w:r w:rsidR="007B7071" w:rsidRPr="007B7071">
        <w:t>aplicativo</w:t>
      </w:r>
      <w:r w:rsidR="007B7071">
        <w:t xml:space="preserve"> para dispositivos móveis </w:t>
      </w:r>
      <w:r w:rsidR="0030385F">
        <w:t>de rastreamento de taxistas</w:t>
      </w:r>
      <w:r w:rsidR="00124173">
        <w:t xml:space="preserve"> </w:t>
      </w:r>
      <w:r w:rsidR="007B7071">
        <w:t xml:space="preserve">através de identificadores </w:t>
      </w:r>
      <w:r w:rsidR="007C0036" w:rsidRPr="007C0036">
        <w:rPr>
          <w:i/>
        </w:rPr>
        <w:t>Guid</w:t>
      </w:r>
      <w:r w:rsidR="007C0036">
        <w:t xml:space="preserve"> (</w:t>
      </w:r>
      <w:r w:rsidR="00AB207E" w:rsidRPr="00AB207E">
        <w:rPr>
          <w:i/>
        </w:rPr>
        <w:t>Globally</w:t>
      </w:r>
      <w:r w:rsidR="00124173">
        <w:rPr>
          <w:i/>
        </w:rPr>
        <w:t xml:space="preserve"> </w:t>
      </w:r>
      <w:r w:rsidR="007C0036" w:rsidRPr="007C0036">
        <w:rPr>
          <w:i/>
        </w:rPr>
        <w:t>Unique</w:t>
      </w:r>
      <w:r w:rsidR="00124173">
        <w:rPr>
          <w:i/>
        </w:rPr>
        <w:t xml:space="preserve"> </w:t>
      </w:r>
      <w:r w:rsidR="007C0036" w:rsidRPr="007C0036">
        <w:rPr>
          <w:i/>
        </w:rPr>
        <w:t>Identifier</w:t>
      </w:r>
      <w:r w:rsidR="007C0036">
        <w:t>)</w:t>
      </w:r>
      <w:r w:rsidR="007B7071">
        <w:t>.</w:t>
      </w:r>
      <w:r w:rsidR="00DC41A5">
        <w:t xml:space="preserve"> O </w:t>
      </w:r>
      <w:r w:rsidR="00DC41A5" w:rsidRPr="00DC41A5">
        <w:rPr>
          <w:i/>
        </w:rPr>
        <w:t>Guid</w:t>
      </w:r>
      <w:r w:rsidR="00857926">
        <w:t xml:space="preserve"> é uma</w:t>
      </w:r>
      <w:r w:rsidR="00DC41A5">
        <w:t xml:space="preserve"> </w:t>
      </w:r>
      <w:r w:rsidR="00857926">
        <w:t>implementação do padrão Universal Unique Identifier (UUID)</w:t>
      </w:r>
      <w:r w:rsidR="00241CED">
        <w:t>,</w:t>
      </w:r>
      <w:r w:rsidR="00857926">
        <w:t xml:space="preserve"> </w:t>
      </w:r>
      <w:r w:rsidR="00DC41A5">
        <w:t>constituído de 32 hexadecimais al</w:t>
      </w:r>
      <w:r w:rsidR="0075423C">
        <w:t xml:space="preserve">eatórios, com 6 bits fixos, </w:t>
      </w:r>
      <w:r w:rsidR="00241CED">
        <w:t xml:space="preserve">sendo indicados para registros únicos e persistentes </w:t>
      </w:r>
      <w:sdt>
        <w:sdtPr>
          <w:id w:val="173069990"/>
          <w:citation/>
        </w:sdtPr>
        <w:sdtContent>
          <w:fldSimple w:instr=" CITATION IET13 \l 1046 ">
            <w:r w:rsidR="00EB28F7">
              <w:rPr>
                <w:noProof/>
              </w:rPr>
              <w:t>(IETF, 2005)</w:t>
            </w:r>
          </w:fldSimple>
        </w:sdtContent>
      </w:sdt>
      <w:r w:rsidR="007658F0">
        <w:t xml:space="preserve"> </w:t>
      </w:r>
      <w:sdt>
        <w:sdtPr>
          <w:id w:val="173069991"/>
          <w:citation/>
        </w:sdtPr>
        <w:sdtContent>
          <w:fldSimple w:instr=" CITATION Mic12 \l 1046 ">
            <w:r w:rsidR="00EB28F7">
              <w:rPr>
                <w:noProof/>
              </w:rPr>
              <w:t>(MICROSOFT, 2012)</w:t>
            </w:r>
          </w:fldSimple>
        </w:sdtContent>
      </w:sdt>
      <w:r w:rsidR="00241CED">
        <w:t>.</w:t>
      </w:r>
      <w:r w:rsidR="00DC41A5">
        <w:t xml:space="preserve"> </w:t>
      </w:r>
    </w:p>
    <w:p w:rsidR="00E617D2" w:rsidRDefault="00285CFC" w:rsidP="00E617D2">
      <w:pPr>
        <w:ind w:firstLine="709"/>
      </w:pPr>
      <w:r>
        <w:t xml:space="preserve">A identificação da posição de taxistas e usuários é feita pelo </w:t>
      </w:r>
      <w:r w:rsidR="00E77271" w:rsidRPr="00E77271">
        <w:rPr>
          <w:i/>
        </w:rPr>
        <w:t>software</w:t>
      </w:r>
      <w:r w:rsidR="002C7D1B">
        <w:t xml:space="preserve"> de duas maneiras distintas.</w:t>
      </w:r>
      <w:r w:rsidR="0069775A">
        <w:t xml:space="preserve"> </w:t>
      </w:r>
      <w:r w:rsidR="005B45C1">
        <w:t xml:space="preserve">O </w:t>
      </w:r>
      <w:r>
        <w:t xml:space="preserve">posicionamento dos taxistas é realizado por meio de um </w:t>
      </w:r>
      <w:r w:rsidR="00E77271" w:rsidRPr="00E77271">
        <w:rPr>
          <w:i/>
        </w:rPr>
        <w:t>software</w:t>
      </w:r>
      <w:r>
        <w:t xml:space="preserve"> do tipo </w:t>
      </w:r>
      <w:r w:rsidRPr="00285CFC">
        <w:rPr>
          <w:i/>
        </w:rPr>
        <w:t>app</w:t>
      </w:r>
      <w:r>
        <w:t xml:space="preserve">, que envia, em intervalos </w:t>
      </w:r>
      <w:r w:rsidR="00AB0950">
        <w:t xml:space="preserve">iguais, </w:t>
      </w:r>
      <w:r>
        <w:t xml:space="preserve">a posição do veículo para o servidor de </w:t>
      </w:r>
      <w:r w:rsidR="00AB0950">
        <w:t xml:space="preserve">gerenciamento de frota. As informações de localização dos taxistas </w:t>
      </w:r>
      <w:r w:rsidR="00C7187B">
        <w:t>são</w:t>
      </w:r>
      <w:r w:rsidR="0069775A">
        <w:t xml:space="preserve"> </w:t>
      </w:r>
      <w:r w:rsidR="00AB0950">
        <w:t>realizada</w:t>
      </w:r>
      <w:r w:rsidR="00C7187B">
        <w:t>s</w:t>
      </w:r>
      <w:r w:rsidR="00AB0950">
        <w:t xml:space="preserve"> através de acesso ao serv</w:t>
      </w:r>
      <w:r w:rsidR="00D20866">
        <w:t>iço de GPS existente no celular</w:t>
      </w:r>
      <w:r w:rsidR="0091339C">
        <w:t xml:space="preserve"> (A-GPS)</w:t>
      </w:r>
      <w:r w:rsidR="00D20866">
        <w:t xml:space="preserve"> e exibida a eles at</w:t>
      </w:r>
      <w:r w:rsidR="00820D8A">
        <w:t>ravés da interface de interação com o usuário.</w:t>
      </w:r>
    </w:p>
    <w:p w:rsidR="00AB0950" w:rsidRDefault="00C7187B" w:rsidP="00E617D2">
      <w:pPr>
        <w:ind w:firstLine="709"/>
      </w:pPr>
      <w:r>
        <w:lastRenderedPageBreak/>
        <w:t xml:space="preserve">A localização do cliente é realizada </w:t>
      </w:r>
      <w:r w:rsidR="00820D8A">
        <w:t xml:space="preserve">apenas </w:t>
      </w:r>
      <w:r>
        <w:t>através da</w:t>
      </w:r>
      <w:r w:rsidR="00EB5FE4">
        <w:t>s</w:t>
      </w:r>
      <w:r>
        <w:t xml:space="preserve"> interface</w:t>
      </w:r>
      <w:r w:rsidR="00EB5FE4">
        <w:t xml:space="preserve">s </w:t>
      </w:r>
      <w:r w:rsidR="00EB5FE4" w:rsidRPr="0069775A">
        <w:rPr>
          <w:i/>
        </w:rPr>
        <w:t>web</w:t>
      </w:r>
      <w:r w:rsidR="00EB5FE4">
        <w:t xml:space="preserve"> do </w:t>
      </w:r>
      <w:r w:rsidR="00E77271" w:rsidRPr="00E77271">
        <w:rPr>
          <w:i/>
        </w:rPr>
        <w:t>software</w:t>
      </w:r>
      <w:r w:rsidR="00EB5FE4">
        <w:t>, que</w:t>
      </w:r>
      <w:r>
        <w:t xml:space="preserve"> utilizam o padrão HTML5, </w:t>
      </w:r>
      <w:r w:rsidR="00820D8A">
        <w:t xml:space="preserve">com o recurso de Geolocalização. </w:t>
      </w:r>
      <w:r>
        <w:t>Esse recurso somente é atualizado no momento em que o cliente acessa ao sistema.</w:t>
      </w:r>
      <w:r w:rsidR="009159D6">
        <w:t xml:space="preserve"> </w:t>
      </w:r>
      <w:r w:rsidR="0075423C">
        <w:t>Pode-se</w:t>
      </w:r>
      <w:r w:rsidR="009159D6">
        <w:t xml:space="preserve"> visualizar a interface de localização de um cliente em um </w:t>
      </w:r>
      <w:r w:rsidR="009159D6" w:rsidRPr="0069775A">
        <w:rPr>
          <w:i/>
        </w:rPr>
        <w:t>browser mobile</w:t>
      </w:r>
      <w:r w:rsidR="005B45C1">
        <w:t>,</w:t>
      </w:r>
      <w:r w:rsidR="009159D6">
        <w:t xml:space="preserve"> na </w:t>
      </w:r>
      <w:r w:rsidR="00C14909">
        <w:fldChar w:fldCharType="begin"/>
      </w:r>
      <w:r w:rsidR="006B7D85">
        <w:instrText xml:space="preserve"> REF _Ref349757007 \h </w:instrText>
      </w:r>
      <w:r w:rsidR="00C14909">
        <w:fldChar w:fldCharType="separate"/>
      </w:r>
      <w:r w:rsidR="00EB28F7" w:rsidRPr="006B7D85">
        <w:t xml:space="preserve">Figura </w:t>
      </w:r>
      <w:r w:rsidR="00EB28F7">
        <w:rPr>
          <w:noProof/>
        </w:rPr>
        <w:t>4</w:t>
      </w:r>
      <w:r w:rsidR="00C14909">
        <w:fldChar w:fldCharType="end"/>
      </w:r>
      <w:r w:rsidR="006B7D85">
        <w:t>.</w:t>
      </w:r>
    </w:p>
    <w:p w:rsidR="006B7D85" w:rsidRPr="006B7D85" w:rsidRDefault="00C61FFB" w:rsidP="006B7D85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5342991" cy="3003379"/>
            <wp:effectExtent l="19050" t="0" r="0" b="0"/>
            <wp:docPr id="34" name="Imagem 7" descr="C:\Users\freud\Desktop\tcc_final\workflow\clien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reud\Desktop\tcc_final\workflow\cliente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09" cy="300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D85" w:rsidRPr="006B7D85" w:rsidRDefault="006B7D85" w:rsidP="00E20400">
      <w:pPr>
        <w:pStyle w:val="Legenda"/>
        <w:spacing w:line="480" w:lineRule="auto"/>
        <w:jc w:val="center"/>
        <w:rPr>
          <w:color w:val="auto"/>
        </w:rPr>
      </w:pPr>
      <w:bookmarkStart w:id="74" w:name="_Ref349757007"/>
      <w:bookmarkStart w:id="75" w:name="_Toc353231924"/>
      <w:r w:rsidRPr="006B7D85">
        <w:rPr>
          <w:color w:val="auto"/>
        </w:rPr>
        <w:t xml:space="preserve">Figura </w:t>
      </w:r>
      <w:r w:rsidR="00C14909" w:rsidRPr="006B7D85">
        <w:rPr>
          <w:color w:val="auto"/>
        </w:rPr>
        <w:fldChar w:fldCharType="begin"/>
      </w:r>
      <w:r w:rsidRPr="006B7D85">
        <w:rPr>
          <w:color w:val="auto"/>
        </w:rPr>
        <w:instrText xml:space="preserve"> SEQ Figura \* ARABIC </w:instrText>
      </w:r>
      <w:r w:rsidR="00C14909" w:rsidRPr="006B7D85">
        <w:rPr>
          <w:color w:val="auto"/>
        </w:rPr>
        <w:fldChar w:fldCharType="separate"/>
      </w:r>
      <w:r w:rsidR="00EB28F7">
        <w:rPr>
          <w:noProof/>
          <w:color w:val="auto"/>
        </w:rPr>
        <w:t>4</w:t>
      </w:r>
      <w:r w:rsidR="00C14909" w:rsidRPr="006B7D85">
        <w:rPr>
          <w:color w:val="auto"/>
        </w:rPr>
        <w:fldChar w:fldCharType="end"/>
      </w:r>
      <w:bookmarkEnd w:id="74"/>
      <w:r w:rsidRPr="006B7D85">
        <w:rPr>
          <w:color w:val="auto"/>
        </w:rPr>
        <w:t xml:space="preserve">: Visualização de interface </w:t>
      </w:r>
      <w:r w:rsidRPr="006647B8">
        <w:rPr>
          <w:i/>
          <w:color w:val="auto"/>
        </w:rPr>
        <w:t>web</w:t>
      </w:r>
      <w:r w:rsidR="006647B8" w:rsidRPr="006647B8">
        <w:rPr>
          <w:i/>
          <w:color w:val="auto"/>
        </w:rPr>
        <w:t xml:space="preserve"> mobile</w:t>
      </w:r>
      <w:r w:rsidRPr="006B7D85">
        <w:rPr>
          <w:color w:val="auto"/>
        </w:rPr>
        <w:t xml:space="preserve"> para clientes de </w:t>
      </w:r>
      <w:r w:rsidR="004F1B07">
        <w:rPr>
          <w:color w:val="auto"/>
        </w:rPr>
        <w:t>táxi</w:t>
      </w:r>
      <w:r w:rsidRPr="006B7D85">
        <w:rPr>
          <w:color w:val="auto"/>
        </w:rPr>
        <w:t>.</w:t>
      </w:r>
      <w:bookmarkEnd w:id="75"/>
    </w:p>
    <w:p w:rsidR="00E617D2" w:rsidRDefault="00EB5FE4" w:rsidP="00E412A3">
      <w:pPr>
        <w:ind w:firstLine="709"/>
      </w:pPr>
      <w:r>
        <w:t>O cliente, a</w:t>
      </w:r>
      <w:r w:rsidR="00E412A3">
        <w:t xml:space="preserve"> partir da </w:t>
      </w:r>
      <w:r w:rsidR="00820D8A">
        <w:t>interface de visualização de sua</w:t>
      </w:r>
      <w:r w:rsidR="00E20400">
        <w:t xml:space="preserve"> posiç</w:t>
      </w:r>
      <w:r w:rsidR="00D35DF9">
        <w:t>ão (tela inicial</w:t>
      </w:r>
      <w:r w:rsidR="00E20400">
        <w:t xml:space="preserve"> após a autenticação</w:t>
      </w:r>
      <w:r w:rsidR="00D35DF9">
        <w:t xml:space="preserve">), </w:t>
      </w:r>
      <w:r>
        <w:t xml:space="preserve">poderá </w:t>
      </w:r>
      <w:r w:rsidR="00820D8A">
        <w:t>realizar</w:t>
      </w:r>
      <w:r w:rsidR="00A15DA4">
        <w:t xml:space="preserve"> </w:t>
      </w:r>
      <w:r w:rsidR="00820D8A">
        <w:t>requisições</w:t>
      </w:r>
      <w:r w:rsidR="00D35DF9">
        <w:t xml:space="preserve"> de </w:t>
      </w:r>
      <w:r w:rsidR="004F1B07">
        <w:t>táxi</w:t>
      </w:r>
      <w:r w:rsidR="00D35DF9">
        <w:t xml:space="preserve">. Para isso, deverá confirmar a posição encontrada através do recurso de geolocalização ou alterá-la, para solicitar o </w:t>
      </w:r>
      <w:r w:rsidR="004F1B07">
        <w:t>táxi</w:t>
      </w:r>
      <w:r w:rsidR="00D35DF9">
        <w:t xml:space="preserve"> para </w:t>
      </w:r>
      <w:r w:rsidR="004D3951">
        <w:t>outra</w:t>
      </w:r>
      <w:r w:rsidR="00D35DF9">
        <w:t xml:space="preserve"> localidade. </w:t>
      </w:r>
      <w:r w:rsidR="004D3951">
        <w:t xml:space="preserve">Após a solicitação, a requisição será atendida pelo taxista </w:t>
      </w:r>
      <w:r w:rsidR="00820D8A">
        <w:t xml:space="preserve">mais apto, segundo o algoritmo </w:t>
      </w:r>
      <w:r w:rsidR="00F93090">
        <w:t>de despacho de veículos</w:t>
      </w:r>
      <w:r w:rsidR="00820D8A">
        <w:t xml:space="preserve"> utilizado</w:t>
      </w:r>
      <w:r>
        <w:t xml:space="preserve"> pelo sistema.</w:t>
      </w:r>
    </w:p>
    <w:p w:rsidR="00E617D2" w:rsidRPr="008543DD" w:rsidRDefault="00820D8A" w:rsidP="00F511AE">
      <w:pPr>
        <w:ind w:firstLine="709"/>
      </w:pPr>
      <w:r>
        <w:t>Ao fim</w:t>
      </w:r>
      <w:r w:rsidR="0053755F">
        <w:t xml:space="preserve"> </w:t>
      </w:r>
      <w:r>
        <w:t>d</w:t>
      </w:r>
      <w:r w:rsidR="00F511AE">
        <w:t xml:space="preserve">a requisição de </w:t>
      </w:r>
      <w:r w:rsidR="004F1B07">
        <w:t>táxi</w:t>
      </w:r>
      <w:r w:rsidR="005B45C1">
        <w:t xml:space="preserve"> e da resposta de confirmação do</w:t>
      </w:r>
      <w:r w:rsidR="00F511AE">
        <w:t xml:space="preserve"> taxista </w:t>
      </w:r>
      <w:r w:rsidR="005B45C1">
        <w:t>selecionado para atendimento</w:t>
      </w:r>
      <w:r w:rsidR="00F511AE">
        <w:t xml:space="preserve">, a solicitação será armazenada no </w:t>
      </w:r>
      <w:r w:rsidR="00E77271" w:rsidRPr="00E77271">
        <w:rPr>
          <w:i/>
        </w:rPr>
        <w:t>software</w:t>
      </w:r>
      <w:r w:rsidR="00F511AE">
        <w:t xml:space="preserve"> até a</w:t>
      </w:r>
      <w:r w:rsidR="005B45C1">
        <w:t xml:space="preserve"> sua</w:t>
      </w:r>
      <w:r w:rsidR="00A15DA4">
        <w:t xml:space="preserve"> </w:t>
      </w:r>
      <w:r w:rsidR="00F511AE">
        <w:t xml:space="preserve">conclusão. Um administrador do sistema poderá visualizar as solicitações já </w:t>
      </w:r>
      <w:r w:rsidR="00F511AE">
        <w:lastRenderedPageBreak/>
        <w:t>realizadas, o status dos taxistas e as requisições em curso através da int</w:t>
      </w:r>
      <w:r w:rsidR="005B45C1">
        <w:t>erface na área do Administrador</w:t>
      </w:r>
      <w:r w:rsidR="00F511AE">
        <w:t xml:space="preserve">. A interface exibe as posições dos taxistas e seus respectivos status em um mapa, conforme </w:t>
      </w:r>
      <w:r w:rsidR="0075423C">
        <w:t>pode ser</w:t>
      </w:r>
      <w:r w:rsidR="00F511AE">
        <w:t xml:space="preserve"> </w:t>
      </w:r>
      <w:r w:rsidR="0075423C">
        <w:t xml:space="preserve">visto </w:t>
      </w:r>
      <w:r w:rsidR="00F511AE">
        <w:t xml:space="preserve">na </w:t>
      </w:r>
      <w:r w:rsidR="00C14909">
        <w:fldChar w:fldCharType="begin"/>
      </w:r>
      <w:r w:rsidR="00E617D2">
        <w:instrText xml:space="preserve"> REF _Ref337625077 \h </w:instrText>
      </w:r>
      <w:r w:rsidR="00C14909">
        <w:fldChar w:fldCharType="separate"/>
      </w:r>
      <w:r w:rsidR="00EB28F7" w:rsidRPr="00831932">
        <w:t xml:space="preserve">Figura </w:t>
      </w:r>
      <w:r w:rsidR="00EB28F7">
        <w:rPr>
          <w:noProof/>
        </w:rPr>
        <w:t>5</w:t>
      </w:r>
      <w:r w:rsidR="00C14909">
        <w:fldChar w:fldCharType="end"/>
      </w:r>
      <w:r w:rsidR="00E617D2">
        <w:t>.</w:t>
      </w:r>
    </w:p>
    <w:p w:rsidR="00E617D2" w:rsidRDefault="000124A4" w:rsidP="00E617D2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5760085" cy="3237834"/>
            <wp:effectExtent l="19050" t="0" r="0" b="0"/>
            <wp:docPr id="3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7D2" w:rsidRDefault="00E617D2" w:rsidP="00E617D2">
      <w:pPr>
        <w:pStyle w:val="Legenda"/>
        <w:spacing w:line="360" w:lineRule="auto"/>
        <w:jc w:val="center"/>
        <w:rPr>
          <w:color w:val="auto"/>
        </w:rPr>
      </w:pPr>
      <w:bookmarkStart w:id="76" w:name="_Ref337625077"/>
      <w:bookmarkStart w:id="77" w:name="_Toc353231925"/>
      <w:r w:rsidRPr="00831932">
        <w:rPr>
          <w:color w:val="auto"/>
        </w:rPr>
        <w:t xml:space="preserve">Figura </w:t>
      </w:r>
      <w:r w:rsidR="00C14909" w:rsidRPr="00831932">
        <w:rPr>
          <w:color w:val="auto"/>
        </w:rPr>
        <w:fldChar w:fldCharType="begin"/>
      </w:r>
      <w:r w:rsidRPr="00831932">
        <w:rPr>
          <w:color w:val="auto"/>
        </w:rPr>
        <w:instrText xml:space="preserve"> SEQ Figura \* ARABIC </w:instrText>
      </w:r>
      <w:r w:rsidR="00C14909" w:rsidRPr="00831932">
        <w:rPr>
          <w:color w:val="auto"/>
        </w:rPr>
        <w:fldChar w:fldCharType="separate"/>
      </w:r>
      <w:r w:rsidR="00EB28F7">
        <w:rPr>
          <w:noProof/>
          <w:color w:val="auto"/>
        </w:rPr>
        <w:t>5</w:t>
      </w:r>
      <w:r w:rsidR="00C14909" w:rsidRPr="00831932">
        <w:rPr>
          <w:color w:val="auto"/>
        </w:rPr>
        <w:fldChar w:fldCharType="end"/>
      </w:r>
      <w:bookmarkEnd w:id="76"/>
      <w:r w:rsidRPr="00831932">
        <w:rPr>
          <w:color w:val="auto"/>
        </w:rPr>
        <w:t>: Exibição da localização de todos os taxistas no sistema através</w:t>
      </w:r>
      <w:r w:rsidR="00065C92">
        <w:rPr>
          <w:color w:val="auto"/>
        </w:rPr>
        <w:t xml:space="preserve"> </w:t>
      </w:r>
      <w:r w:rsidRPr="00831932">
        <w:rPr>
          <w:color w:val="auto"/>
        </w:rPr>
        <w:t>de mapa e tabela de posicionamento geográfico</w:t>
      </w:r>
      <w:r w:rsidR="00B14EF6">
        <w:rPr>
          <w:color w:val="auto"/>
        </w:rPr>
        <w:t xml:space="preserve"> (imagem gerada a partir de simulação)</w:t>
      </w:r>
      <w:r w:rsidRPr="00831932">
        <w:rPr>
          <w:color w:val="auto"/>
        </w:rPr>
        <w:t>.</w:t>
      </w:r>
      <w:bookmarkEnd w:id="77"/>
    </w:p>
    <w:p w:rsidR="00D26725" w:rsidRPr="00D26725" w:rsidRDefault="00D26725" w:rsidP="00D26725"/>
    <w:p w:rsidR="00D26725" w:rsidRDefault="003E20EE" w:rsidP="00D26725">
      <w:pPr>
        <w:pStyle w:val="Ttulo3"/>
        <w:spacing w:before="0"/>
      </w:pPr>
      <w:bookmarkStart w:id="78" w:name="_Toc353231896"/>
      <w:r>
        <w:t xml:space="preserve">FLUXO DE ATENDIMENTO DE SOLICITAÇÃO DE </w:t>
      </w:r>
      <w:r w:rsidR="004F1B07">
        <w:t>TÁXI</w:t>
      </w:r>
      <w:bookmarkEnd w:id="78"/>
    </w:p>
    <w:p w:rsidR="00A7731B" w:rsidRDefault="00A7731B" w:rsidP="00A7731B">
      <w:r>
        <w:t xml:space="preserve">O </w:t>
      </w:r>
      <w:r w:rsidRPr="00EB5FE4">
        <w:rPr>
          <w:i/>
        </w:rPr>
        <w:t>workflow</w:t>
      </w:r>
      <w:r>
        <w:t xml:space="preserve"> de requisição corresponde ao fluxo de atendimento de uma </w:t>
      </w:r>
      <w:r w:rsidR="004A1FCE">
        <w:t xml:space="preserve">solicitação de serviço </w:t>
      </w:r>
      <w:r>
        <w:t xml:space="preserve">de um cliente por um taxista. Esse processo engloba desde o processamento de escolha do melhor </w:t>
      </w:r>
      <w:r w:rsidR="004F1B07">
        <w:t>táxi</w:t>
      </w:r>
      <w:r>
        <w:t xml:space="preserve"> até a finalização do atendiment</w:t>
      </w:r>
      <w:r w:rsidR="005B45C1">
        <w:t>o. Nessa seçã</w:t>
      </w:r>
      <w:r w:rsidR="0075423C">
        <w:t>o será discutida a sequ</w:t>
      </w:r>
      <w:r w:rsidR="005B45C1">
        <w:t xml:space="preserve">ência </w:t>
      </w:r>
      <w:r>
        <w:t xml:space="preserve">de funcionamento do sistema, enquanto a Seção </w:t>
      </w:r>
      <w:r w:rsidR="00C14909">
        <w:fldChar w:fldCharType="begin"/>
      </w:r>
      <w:r>
        <w:instrText xml:space="preserve"> REF _Ref349762629 \w \h </w:instrText>
      </w:r>
      <w:r w:rsidR="00C14909">
        <w:fldChar w:fldCharType="separate"/>
      </w:r>
      <w:r w:rsidR="00EB28F7">
        <w:t>5.3</w:t>
      </w:r>
      <w:r w:rsidR="00C14909">
        <w:fldChar w:fldCharType="end"/>
      </w:r>
      <w:r>
        <w:t xml:space="preserve"> será destinada a avaliação do algoritmo de escolha do melhor taxista.</w:t>
      </w:r>
    </w:p>
    <w:p w:rsidR="00480E3E" w:rsidRDefault="00480E3E" w:rsidP="00A7731B">
      <w:pPr>
        <w:ind w:firstLine="709"/>
      </w:pPr>
      <w:r>
        <w:t xml:space="preserve">Como base para o atendimento de uma requisição de </w:t>
      </w:r>
      <w:r w:rsidR="004F1B07">
        <w:t>táxi</w:t>
      </w:r>
      <w:r>
        <w:t xml:space="preserve">, </w:t>
      </w:r>
      <w:r w:rsidR="0075423C">
        <w:t>deve-se</w:t>
      </w:r>
      <w:r>
        <w:t xml:space="preserve"> considerar </w:t>
      </w:r>
      <w:r w:rsidR="006A3567">
        <w:t>a existência de taxistas auten</w:t>
      </w:r>
      <w:r w:rsidR="0075423C">
        <w:t xml:space="preserve">ticados no sistema e que realizam </w:t>
      </w:r>
      <w:r w:rsidR="006A3567">
        <w:t xml:space="preserve">o envio de sua </w:t>
      </w:r>
      <w:r w:rsidR="006A3567">
        <w:lastRenderedPageBreak/>
        <w:t xml:space="preserve">posição geográfica regularmente, em períodos de tempo fixo, </w:t>
      </w:r>
      <w:r w:rsidR="00EC1037">
        <w:t xml:space="preserve">mantendo sua localização </w:t>
      </w:r>
      <w:r w:rsidR="006A3567">
        <w:t xml:space="preserve">atualizada. </w:t>
      </w:r>
    </w:p>
    <w:p w:rsidR="00CF794A" w:rsidRDefault="00CF794A" w:rsidP="00A7731B">
      <w:pPr>
        <w:ind w:firstLine="709"/>
      </w:pPr>
      <w:r>
        <w:t xml:space="preserve">Considerando que um taxista esteja sendo monitorado pelo sistema, o </w:t>
      </w:r>
      <w:r w:rsidR="00E77271" w:rsidRPr="00E77271">
        <w:rPr>
          <w:i/>
        </w:rPr>
        <w:t>software</w:t>
      </w:r>
      <w:r>
        <w:t xml:space="preserve"> utiliza informações de sua disponibilidade para atendimento a requisições, ou seja,</w:t>
      </w:r>
      <w:r w:rsidR="00F8429A">
        <w:t xml:space="preserve"> avalia</w:t>
      </w:r>
      <w:r>
        <w:t xml:space="preserve"> se o taxista possui passageiros ou está desocupado. O taxista além dos estados “Livre” ou “Em Atendimento” poderá ter os seguintes status: “Esperando Confirmação de Requisição”, “Suspenso” ou “Fora de Circulação”.  Esses estados são </w:t>
      </w:r>
      <w:r w:rsidR="00F8429A">
        <w:t>analisados</w:t>
      </w:r>
      <w:r>
        <w:t xml:space="preserve"> pelo </w:t>
      </w:r>
      <w:r w:rsidR="00E77271" w:rsidRPr="00E77271">
        <w:rPr>
          <w:i/>
        </w:rPr>
        <w:t>software</w:t>
      </w:r>
      <w:r>
        <w:t xml:space="preserve"> para definir o responsável por uma solicitação de atendimento</w:t>
      </w:r>
      <w:r w:rsidR="004D3F5A">
        <w:t xml:space="preserve"> ou para que </w:t>
      </w:r>
      <w:r w:rsidR="008D348D">
        <w:t>sistema reconheça</w:t>
      </w:r>
      <w:r w:rsidR="004D3F5A">
        <w:t xml:space="preserve"> a ausência de um taxista</w:t>
      </w:r>
      <w:r w:rsidR="008D348D">
        <w:t>. Um exemplo é o estado</w:t>
      </w:r>
      <w:r w:rsidR="004D3F5A">
        <w:t xml:space="preserve"> “Suspenso”, quando um taxista está ausente do sistema</w:t>
      </w:r>
      <w:r w:rsidR="00066D99">
        <w:t xml:space="preserve"> devido a</w:t>
      </w:r>
      <w:r w:rsidR="009316B4">
        <w:t xml:space="preserve"> uma</w:t>
      </w:r>
      <w:r w:rsidR="00066D99">
        <w:t xml:space="preserve"> pausa para descanso. </w:t>
      </w:r>
      <w:r w:rsidR="00E7582B">
        <w:t>Pode-se</w:t>
      </w:r>
      <w:r w:rsidR="004D3F5A">
        <w:t xml:space="preserve"> ver a </w:t>
      </w:r>
      <w:r w:rsidR="008D348D">
        <w:t xml:space="preserve">alteração dos </w:t>
      </w:r>
      <w:r w:rsidR="004D3F5A">
        <w:t xml:space="preserve">estados dos taxistas através do </w:t>
      </w:r>
      <w:r w:rsidR="00E7582B">
        <w:t>d</w:t>
      </w:r>
      <w:r w:rsidR="004D3F5A">
        <w:t xml:space="preserve">iagrama </w:t>
      </w:r>
      <w:r w:rsidR="00E0227A">
        <w:t>de Estados</w:t>
      </w:r>
      <w:r w:rsidR="00E7582B">
        <w:t xml:space="preserve"> da UML</w:t>
      </w:r>
      <w:r w:rsidR="00E0227A">
        <w:t xml:space="preserve"> </w:t>
      </w:r>
      <w:r w:rsidR="00E7582B">
        <w:t>na</w:t>
      </w:r>
      <w:r w:rsidR="004D3F5A">
        <w:t xml:space="preserve"> </w:t>
      </w:r>
      <w:r w:rsidR="00C14909">
        <w:fldChar w:fldCharType="begin"/>
      </w:r>
      <w:r w:rsidR="004D3F5A">
        <w:instrText xml:space="preserve"> REF _Ref337394629 \h </w:instrText>
      </w:r>
      <w:r w:rsidR="00C14909">
        <w:fldChar w:fldCharType="separate"/>
      </w:r>
      <w:r w:rsidR="00EB28F7" w:rsidRPr="00FA7EC9">
        <w:t xml:space="preserve">Figura </w:t>
      </w:r>
      <w:r w:rsidR="00EB28F7">
        <w:rPr>
          <w:noProof/>
        </w:rPr>
        <w:t>6</w:t>
      </w:r>
      <w:r w:rsidR="00C14909">
        <w:fldChar w:fldCharType="end"/>
      </w:r>
      <w:r w:rsidR="004D3F5A">
        <w:t>.</w:t>
      </w:r>
    </w:p>
    <w:p w:rsidR="00CF794A" w:rsidRPr="00FA7EC9" w:rsidRDefault="00CC2042" w:rsidP="00B00517">
      <w:pPr>
        <w:keepNext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3966354" cy="3680244"/>
            <wp:effectExtent l="19050" t="0" r="0" b="0"/>
            <wp:docPr id="12" name="Imagem 6" descr="D:\projetos\software\tcc\docs\diagramas\tax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tos\software\tcc\docs\diagramas\taxista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673" cy="368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4A" w:rsidRDefault="00CF794A" w:rsidP="00B00517">
      <w:pPr>
        <w:pStyle w:val="Legenda"/>
        <w:spacing w:before="240" w:line="480" w:lineRule="auto"/>
        <w:jc w:val="center"/>
        <w:rPr>
          <w:color w:val="auto"/>
        </w:rPr>
      </w:pPr>
      <w:bookmarkStart w:id="79" w:name="_Ref337394629"/>
      <w:bookmarkStart w:id="80" w:name="_Toc353231926"/>
      <w:r w:rsidRPr="00FA7EC9">
        <w:rPr>
          <w:color w:val="auto"/>
        </w:rPr>
        <w:t xml:space="preserve">Figura </w:t>
      </w:r>
      <w:r w:rsidR="00C14909" w:rsidRPr="00FA7EC9">
        <w:rPr>
          <w:color w:val="auto"/>
        </w:rPr>
        <w:fldChar w:fldCharType="begin"/>
      </w:r>
      <w:r w:rsidRPr="00FA7EC9">
        <w:rPr>
          <w:color w:val="auto"/>
        </w:rPr>
        <w:instrText xml:space="preserve"> SEQ Figura \* ARABIC </w:instrText>
      </w:r>
      <w:r w:rsidR="00C14909" w:rsidRPr="00FA7EC9">
        <w:rPr>
          <w:color w:val="auto"/>
        </w:rPr>
        <w:fldChar w:fldCharType="separate"/>
      </w:r>
      <w:r w:rsidR="00EB28F7">
        <w:rPr>
          <w:noProof/>
          <w:color w:val="auto"/>
        </w:rPr>
        <w:t>6</w:t>
      </w:r>
      <w:r w:rsidR="00C14909" w:rsidRPr="00FA7EC9">
        <w:rPr>
          <w:color w:val="auto"/>
        </w:rPr>
        <w:fldChar w:fldCharType="end"/>
      </w:r>
      <w:bookmarkEnd w:id="79"/>
      <w:r w:rsidRPr="00FA7EC9">
        <w:rPr>
          <w:color w:val="auto"/>
        </w:rPr>
        <w:t>: Di</w:t>
      </w:r>
      <w:r w:rsidR="00A859F6">
        <w:rPr>
          <w:color w:val="auto"/>
        </w:rPr>
        <w:t>agrama de transição de estados de um t</w:t>
      </w:r>
      <w:r w:rsidRPr="00FA7EC9">
        <w:rPr>
          <w:color w:val="auto"/>
        </w:rPr>
        <w:t>axista</w:t>
      </w:r>
      <w:bookmarkEnd w:id="80"/>
    </w:p>
    <w:p w:rsidR="000F0EC9" w:rsidRDefault="00F8429A" w:rsidP="0036573E">
      <w:pPr>
        <w:spacing w:after="0"/>
        <w:ind w:firstLine="709"/>
      </w:pPr>
      <w:r>
        <w:lastRenderedPageBreak/>
        <w:t xml:space="preserve">Um cliente, assim como os taxistas, tem seu status monitorado pelo </w:t>
      </w:r>
      <w:r w:rsidR="00E77271" w:rsidRPr="00E77271">
        <w:rPr>
          <w:i/>
        </w:rPr>
        <w:t>software</w:t>
      </w:r>
      <w:r>
        <w:t>.</w:t>
      </w:r>
      <w:r w:rsidR="00A859F6">
        <w:t xml:space="preserve"> Para que uma requisição seja realizada, é necessário que </w:t>
      </w:r>
      <w:r w:rsidR="00E7582B">
        <w:t>o cliente</w:t>
      </w:r>
      <w:r w:rsidR="00A859F6">
        <w:t xml:space="preserve"> possua seu status </w:t>
      </w:r>
      <w:r>
        <w:t xml:space="preserve">como </w:t>
      </w:r>
      <w:r w:rsidR="00A859F6">
        <w:t>“Livre”</w:t>
      </w:r>
      <w:r>
        <w:t>, pois, c</w:t>
      </w:r>
      <w:r w:rsidR="00682AD4">
        <w:t>aso já esteja em um aten</w:t>
      </w:r>
      <w:r>
        <w:t>dimento,</w:t>
      </w:r>
      <w:r w:rsidR="006371D6">
        <w:t xml:space="preserve"> o sistema não permitirá uma nova</w:t>
      </w:r>
      <w:r w:rsidR="00682AD4">
        <w:t xml:space="preserve"> solicitação. Podemos visualizar os </w:t>
      </w:r>
      <w:r w:rsidR="00E0227A">
        <w:t xml:space="preserve">possíveis </w:t>
      </w:r>
      <w:r w:rsidR="00682AD4">
        <w:t xml:space="preserve">estados para um cliente, bem como a transição entre eles através do diagrama da </w:t>
      </w:r>
      <w:r w:rsidR="00C14909">
        <w:fldChar w:fldCharType="begin"/>
      </w:r>
      <w:r w:rsidR="00682AD4">
        <w:instrText xml:space="preserve"> REF _Ref337394637 \h </w:instrText>
      </w:r>
      <w:r w:rsidR="00C14909">
        <w:fldChar w:fldCharType="separate"/>
      </w:r>
      <w:r w:rsidR="00EB28F7" w:rsidRPr="00FA7EC9">
        <w:t xml:space="preserve">Figura </w:t>
      </w:r>
      <w:r w:rsidR="00EB28F7">
        <w:rPr>
          <w:noProof/>
        </w:rPr>
        <w:t>7</w:t>
      </w:r>
      <w:r w:rsidR="00C14909">
        <w:fldChar w:fldCharType="end"/>
      </w:r>
      <w:r w:rsidR="00682AD4">
        <w:t>.</w:t>
      </w:r>
    </w:p>
    <w:p w:rsidR="000F0EC9" w:rsidRPr="00FA7EC9" w:rsidRDefault="008423D3" w:rsidP="00D12F8D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1806337" cy="4149306"/>
            <wp:effectExtent l="19050" t="0" r="3413" b="0"/>
            <wp:docPr id="39" name="Imagem 8" descr="D:\projetos\software\tcc\docs\diagramas\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tos\software\tcc\docs\diagramas\cliente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89" cy="4152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EC9" w:rsidRDefault="000F0EC9" w:rsidP="00D12F8D">
      <w:pPr>
        <w:pStyle w:val="Legenda"/>
        <w:spacing w:line="360" w:lineRule="auto"/>
        <w:jc w:val="center"/>
        <w:rPr>
          <w:color w:val="auto"/>
        </w:rPr>
      </w:pPr>
      <w:bookmarkStart w:id="81" w:name="_Ref337394637"/>
      <w:bookmarkStart w:id="82" w:name="_Toc353231927"/>
      <w:r w:rsidRPr="00FA7EC9">
        <w:rPr>
          <w:color w:val="auto"/>
        </w:rPr>
        <w:t xml:space="preserve">Figura </w:t>
      </w:r>
      <w:r w:rsidR="00C14909" w:rsidRPr="00FA7EC9">
        <w:rPr>
          <w:color w:val="auto"/>
        </w:rPr>
        <w:fldChar w:fldCharType="begin"/>
      </w:r>
      <w:r w:rsidRPr="00FA7EC9">
        <w:rPr>
          <w:color w:val="auto"/>
        </w:rPr>
        <w:instrText xml:space="preserve"> SEQ Figura \* ARABIC </w:instrText>
      </w:r>
      <w:r w:rsidR="00C14909" w:rsidRPr="00FA7EC9">
        <w:rPr>
          <w:color w:val="auto"/>
        </w:rPr>
        <w:fldChar w:fldCharType="separate"/>
      </w:r>
      <w:r w:rsidR="00EB28F7">
        <w:rPr>
          <w:noProof/>
          <w:color w:val="auto"/>
        </w:rPr>
        <w:t>7</w:t>
      </w:r>
      <w:r w:rsidR="00C14909" w:rsidRPr="00FA7EC9">
        <w:rPr>
          <w:color w:val="auto"/>
        </w:rPr>
        <w:fldChar w:fldCharType="end"/>
      </w:r>
      <w:bookmarkEnd w:id="81"/>
      <w:r w:rsidRPr="00FA7EC9">
        <w:rPr>
          <w:color w:val="auto"/>
        </w:rPr>
        <w:t>: Dia</w:t>
      </w:r>
      <w:r w:rsidR="00A859F6">
        <w:rPr>
          <w:color w:val="auto"/>
        </w:rPr>
        <w:t>grama de transição de estados de um c</w:t>
      </w:r>
      <w:r w:rsidRPr="00FA7EC9">
        <w:rPr>
          <w:color w:val="auto"/>
        </w:rPr>
        <w:t>liente</w:t>
      </w:r>
      <w:bookmarkEnd w:id="82"/>
    </w:p>
    <w:p w:rsidR="00397CC7" w:rsidRDefault="002553EF" w:rsidP="00397CC7">
      <w:pPr>
        <w:ind w:firstLine="709"/>
      </w:pPr>
      <w:r>
        <w:t>Ao final d</w:t>
      </w:r>
      <w:r w:rsidR="003544F9">
        <w:t>a solicitação d</w:t>
      </w:r>
      <w:r>
        <w:t>e atendimento</w:t>
      </w:r>
      <w:r w:rsidR="003544F9">
        <w:t>, o sistema iniciará o processo de esco</w:t>
      </w:r>
      <w:r w:rsidR="002E74ED">
        <w:t>lha do melhor taxista disponível e indicará o responsável</w:t>
      </w:r>
      <w:r w:rsidR="005F4889">
        <w:t>. Caso nenhum taxista seja localizado, o cliente aguardará na fila de espera.</w:t>
      </w:r>
    </w:p>
    <w:p w:rsidR="005F4889" w:rsidRDefault="005F4889" w:rsidP="00397CC7">
      <w:pPr>
        <w:ind w:firstLine="709"/>
      </w:pPr>
      <w:r>
        <w:t xml:space="preserve">Considerando um fluxo convencional do sistema, no qual o usuário será atendido </w:t>
      </w:r>
      <w:r w:rsidR="00066D99">
        <w:t xml:space="preserve">por um taxista </w:t>
      </w:r>
      <w:r>
        <w:t xml:space="preserve">próximo a ele, </w:t>
      </w:r>
      <w:r w:rsidR="00E7582B">
        <w:t>pode-se</w:t>
      </w:r>
      <w:r>
        <w:t xml:space="preserve"> considerar as seguintes etapas de interação entre clientes, taxistas e o sistema: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bookmarkStart w:id="83" w:name="_Ref349766897"/>
      <w:r>
        <w:lastRenderedPageBreak/>
        <w:t>O cliente realiza uma requisição de atendimento;</w:t>
      </w:r>
      <w:bookmarkEnd w:id="83"/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>O sistema identifica o taxista mais apto a atendê-lo;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 xml:space="preserve">O sistema informa ao taxista mais apto </w:t>
      </w:r>
      <w:r w:rsidR="002E74ED">
        <w:t>sobre a</w:t>
      </w:r>
      <w:r>
        <w:t xml:space="preserve"> requisição;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 xml:space="preserve">O taxista aceita a </w:t>
      </w:r>
      <w:r w:rsidR="002E74ED">
        <w:t>solicitação</w:t>
      </w:r>
      <w:r>
        <w:t>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 xml:space="preserve">O cliente confirma a </w:t>
      </w:r>
      <w:r w:rsidR="002E74ED">
        <w:t>o pedido</w:t>
      </w:r>
      <w:r>
        <w:t>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 xml:space="preserve">O taxista é informado sobre o aceite do cliente e dirige-se ao local onde </w:t>
      </w:r>
      <w:r w:rsidR="00E90171">
        <w:t>este</w:t>
      </w:r>
      <w:r>
        <w:t xml:space="preserve"> se encontra;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>Após o início do atendimento, o taxista informa ao sistema sobre o início da “corrida”;</w:t>
      </w:r>
    </w:p>
    <w:p w:rsidR="005F4889" w:rsidRDefault="005F4889" w:rsidP="005F4889">
      <w:pPr>
        <w:pStyle w:val="PargrafodaLista"/>
        <w:numPr>
          <w:ilvl w:val="0"/>
          <w:numId w:val="19"/>
        </w:numPr>
      </w:pPr>
      <w:r>
        <w:t>Quando chegar ao destino, o taxista informará ao sistema s</w:t>
      </w:r>
      <w:r w:rsidR="00066D99">
        <w:t>obre a conclusão do atendimento;</w:t>
      </w:r>
    </w:p>
    <w:p w:rsidR="00066D99" w:rsidRDefault="00066D99" w:rsidP="005F4889">
      <w:pPr>
        <w:pStyle w:val="PargrafodaLista"/>
        <w:numPr>
          <w:ilvl w:val="0"/>
          <w:numId w:val="19"/>
        </w:numPr>
      </w:pPr>
      <w:r>
        <w:t>Os estados do cliente e do taxista</w:t>
      </w:r>
      <w:r w:rsidR="00E90171">
        <w:t>, após o fim do atendimento,</w:t>
      </w:r>
      <w:r>
        <w:t xml:space="preserve"> são alterados para “Livre”.</w:t>
      </w:r>
    </w:p>
    <w:p w:rsidR="003C442E" w:rsidRDefault="003C442E" w:rsidP="003C442E">
      <w:pPr>
        <w:ind w:firstLine="709"/>
      </w:pPr>
      <w:r>
        <w:t>Para cada uma das etapas descritas acima, é possível identificar os fluxos de exceção, bem como a alteração dos estados da requisição.</w:t>
      </w:r>
      <w:r w:rsidR="00BD72C5">
        <w:t xml:space="preserve"> Na </w:t>
      </w:r>
      <w:r w:rsidR="008C0C29">
        <w:t xml:space="preserve">primeira </w:t>
      </w:r>
      <w:r w:rsidR="00BD72C5">
        <w:t>etapa</w:t>
      </w:r>
      <w:r w:rsidR="006B103D">
        <w:t xml:space="preserve">, o cliente realizou </w:t>
      </w:r>
      <w:r w:rsidR="00C517B6">
        <w:t>uma solicitação de atendimento</w:t>
      </w:r>
      <w:r w:rsidR="006B103D">
        <w:t xml:space="preserve"> ao sistema</w:t>
      </w:r>
      <w:r w:rsidR="008C0C29">
        <w:t xml:space="preserve"> e a requisição automaticamente assumiu o estado de “Requisição Realizada”.</w:t>
      </w:r>
    </w:p>
    <w:p w:rsidR="008C0C29" w:rsidRDefault="008C0C29" w:rsidP="003C442E">
      <w:pPr>
        <w:ind w:firstLine="709"/>
      </w:pPr>
      <w:r>
        <w:t xml:space="preserve">Logo após a </w:t>
      </w:r>
      <w:r w:rsidR="00DA4192">
        <w:t>solicitação</w:t>
      </w:r>
      <w:r>
        <w:t xml:space="preserve"> d</w:t>
      </w:r>
      <w:r w:rsidR="00DA4192">
        <w:t>e</w:t>
      </w:r>
      <w:r>
        <w:t xml:space="preserve"> atendimento, </w:t>
      </w:r>
      <w:r w:rsidR="00DA4192">
        <w:t xml:space="preserve">o sistema </w:t>
      </w:r>
      <w:r w:rsidR="00C517B6">
        <w:t xml:space="preserve">realiza seu processamento </w:t>
      </w:r>
      <w:r w:rsidR="00DA4192">
        <w:t xml:space="preserve">e encontra o </w:t>
      </w:r>
      <w:r w:rsidR="00DA3988">
        <w:t xml:space="preserve">melhor </w:t>
      </w:r>
      <w:r w:rsidR="00DA4192">
        <w:t xml:space="preserve">taxista </w:t>
      </w:r>
      <w:r w:rsidR="00DA3988">
        <w:t>par</w:t>
      </w:r>
      <w:r w:rsidR="00DA4192">
        <w:t>a atendê-la. Caso um taxista seja encontrado, a requisição assume o estado “Aguardando Resposta”</w:t>
      </w:r>
      <w:r w:rsidR="004C3FD9">
        <w:t>. Caso contrário, a requisição entra na fila de espera e assume o valor “Em processamento”.</w:t>
      </w:r>
    </w:p>
    <w:p w:rsidR="00D17AA8" w:rsidRDefault="00D17AA8" w:rsidP="003C442E">
      <w:pPr>
        <w:ind w:firstLine="709"/>
      </w:pPr>
      <w:r>
        <w:t xml:space="preserve">Ao ser informado sobre a existência de uma requisição, o taxista deverá </w:t>
      </w:r>
      <w:r w:rsidR="00094AAF">
        <w:t>indicar</w:t>
      </w:r>
      <w:r>
        <w:t xml:space="preserve"> ao sistema</w:t>
      </w:r>
      <w:r w:rsidR="00094AAF">
        <w:t>,</w:t>
      </w:r>
      <w:r>
        <w:t xml:space="preserve"> o mais breve possível</w:t>
      </w:r>
      <w:r w:rsidR="00094AAF">
        <w:t>,</w:t>
      </w:r>
      <w:r>
        <w:t xml:space="preserve"> </w:t>
      </w:r>
      <w:r w:rsidR="00B80D6C">
        <w:t xml:space="preserve">o aceite da requisição. Caso isso seja feito, a requisição terá como status “Aguardando Confirmação”, onde o cliente </w:t>
      </w:r>
      <w:r w:rsidR="00B80D6C">
        <w:lastRenderedPageBreak/>
        <w:t xml:space="preserve">deverá informar se confirma ou não a </w:t>
      </w:r>
      <w:r w:rsidR="004B32F2">
        <w:t>solicitação</w:t>
      </w:r>
      <w:r w:rsidR="00B80D6C">
        <w:t>.</w:t>
      </w:r>
      <w:r w:rsidR="00C6116E">
        <w:t xml:space="preserve"> Antes da confirmação do cliente, é exibido a ele o tempo de espera previsto até o atendimento e a distância que o taxista percorrerá, a fim de que possa avali</w:t>
      </w:r>
      <w:r w:rsidR="00C517B6">
        <w:t xml:space="preserve">ar se o tempo é adequado </w:t>
      </w:r>
      <w:r w:rsidR="00F6058E">
        <w:t>a</w:t>
      </w:r>
      <w:r w:rsidR="001823AC">
        <w:t>s</w:t>
      </w:r>
      <w:r w:rsidR="00F6058E">
        <w:t xml:space="preserve"> suas necessidades</w:t>
      </w:r>
      <w:r w:rsidR="00C6116E">
        <w:t xml:space="preserve">. Caso o cliente concorde com o atendimento, o status da requisição será alterado para “Aguardando Atendimento”. Caso contrário, </w:t>
      </w:r>
      <w:r w:rsidR="00C517B6">
        <w:t>a solicitação será alterada</w:t>
      </w:r>
      <w:r w:rsidR="00C6116E">
        <w:t xml:space="preserve"> para “Cancelado”.</w:t>
      </w:r>
    </w:p>
    <w:p w:rsidR="007E1C6A" w:rsidRDefault="00FA223F" w:rsidP="007E1C6A">
      <w:pPr>
        <w:ind w:firstLine="709"/>
      </w:pPr>
      <w:r>
        <w:t xml:space="preserve">Supondo que o cliente aceitou as condições </w:t>
      </w:r>
      <w:r w:rsidR="00C517B6">
        <w:t xml:space="preserve">de </w:t>
      </w:r>
      <w:r w:rsidR="00DA3988">
        <w:t>atendimento</w:t>
      </w:r>
      <w:r>
        <w:t>, o taxista deslocar</w:t>
      </w:r>
      <w:r w:rsidR="00C517B6">
        <w:t>-se-</w:t>
      </w:r>
      <w:r>
        <w:t xml:space="preserve">á até o local onde o cliente está. Na interface do taxista </w:t>
      </w:r>
      <w:r w:rsidR="00C517B6">
        <w:t>são</w:t>
      </w:r>
      <w:r>
        <w:t xml:space="preserve"> exibida</w:t>
      </w:r>
      <w:r w:rsidR="00C517B6">
        <w:t>s</w:t>
      </w:r>
      <w:r>
        <w:t xml:space="preserve"> as informações de localização do cliente, bem como o trajeto indicado.</w:t>
      </w:r>
    </w:p>
    <w:p w:rsidR="00661A3F" w:rsidRDefault="00D327BD" w:rsidP="00661A3F">
      <w:pPr>
        <w:ind w:firstLine="709"/>
      </w:pPr>
      <w:r>
        <w:t xml:space="preserve">Após iniciar o </w:t>
      </w:r>
      <w:r w:rsidRPr="006F69C9">
        <w:t>atendimento,</w:t>
      </w:r>
      <w:r>
        <w:t xml:space="preserve"> o taxista deverá alterar o status da requisição no sistema para “Em Atendimento”. Essa informação de início</w:t>
      </w:r>
      <w:r w:rsidR="00C9312C">
        <w:t xml:space="preserve"> da prestação de serviço</w:t>
      </w:r>
      <w:r>
        <w:t xml:space="preserve">, bem como </w:t>
      </w:r>
      <w:r w:rsidR="001158D0">
        <w:t xml:space="preserve">a alteração para o estado de “Finalizado”, deverá ser realizada pelo taxista para permitir que o sistema identifique corretamente o fluxo de </w:t>
      </w:r>
      <w:r w:rsidR="001823AC">
        <w:t>requisição</w:t>
      </w:r>
      <w:r w:rsidR="001158D0">
        <w:t xml:space="preserve"> e </w:t>
      </w:r>
      <w:r w:rsidR="001823AC">
        <w:t xml:space="preserve">seja capaz, no futuro, de </w:t>
      </w:r>
      <w:r w:rsidR="001158D0">
        <w:t>gerar estatísticas</w:t>
      </w:r>
      <w:r w:rsidR="003B7AF5">
        <w:t>, c</w:t>
      </w:r>
      <w:r w:rsidR="00C66439">
        <w:t xml:space="preserve">omo o tempo médio de espera </w:t>
      </w:r>
      <w:r w:rsidR="003B7AF5">
        <w:t>e o tempo médio de uma corrida.</w:t>
      </w:r>
    </w:p>
    <w:p w:rsidR="00C6116E" w:rsidRPr="00397CC7" w:rsidRDefault="003B7AF5" w:rsidP="00FA1604">
      <w:pPr>
        <w:ind w:firstLine="709"/>
      </w:pPr>
      <w:r>
        <w:t xml:space="preserve">Finalizado o </w:t>
      </w:r>
      <w:r w:rsidRPr="006F69C9">
        <w:t>atendi</w:t>
      </w:r>
      <w:r w:rsidR="00C517B6" w:rsidRPr="006F69C9">
        <w:t>mento,</w:t>
      </w:r>
      <w:r w:rsidR="00C517B6">
        <w:t xml:space="preserve"> o sistema armazenará todas</w:t>
      </w:r>
      <w:r w:rsidR="00726F57">
        <w:t xml:space="preserve"> </w:t>
      </w:r>
      <w:r w:rsidR="00C517B6">
        <w:t xml:space="preserve">as informações no </w:t>
      </w:r>
      <w:r>
        <w:t>banco de dados</w:t>
      </w:r>
      <w:r w:rsidR="003210F0">
        <w:t xml:space="preserve"> para posterior consulta.</w:t>
      </w:r>
      <w:r w:rsidR="00C54361">
        <w:t xml:space="preserve"> </w:t>
      </w:r>
      <w:r w:rsidR="00C517B6">
        <w:t xml:space="preserve">O </w:t>
      </w:r>
      <w:r w:rsidR="00C517B6" w:rsidRPr="00C517B6">
        <w:rPr>
          <w:i/>
        </w:rPr>
        <w:t>log</w:t>
      </w:r>
      <w:r w:rsidR="00C517B6">
        <w:t xml:space="preserve"> de alterações de estados</w:t>
      </w:r>
      <w:r w:rsidR="00FA1604">
        <w:t xml:space="preserve">, bem como o horário da transição entre eles será também </w:t>
      </w:r>
      <w:r w:rsidR="00C517B6">
        <w:t>persistido</w:t>
      </w:r>
      <w:r w:rsidR="00FA1604">
        <w:t xml:space="preserve"> na base de dados. Podemos visualizar, na forma de diagrama, o fluxo de alteração dos estados da requisição por meio da </w:t>
      </w:r>
      <w:r w:rsidR="00C14909">
        <w:fldChar w:fldCharType="begin"/>
      </w:r>
      <w:r w:rsidR="00FA1604">
        <w:instrText xml:space="preserve"> REF _Ref337394640 \h </w:instrText>
      </w:r>
      <w:r w:rsidR="00C14909">
        <w:fldChar w:fldCharType="separate"/>
      </w:r>
      <w:r w:rsidR="00EB28F7" w:rsidRPr="001A75F1">
        <w:t xml:space="preserve">Figura </w:t>
      </w:r>
      <w:r w:rsidR="00EB28F7">
        <w:rPr>
          <w:noProof/>
        </w:rPr>
        <w:t>8</w:t>
      </w:r>
      <w:r w:rsidR="00C14909">
        <w:fldChar w:fldCharType="end"/>
      </w:r>
      <w:r w:rsidR="00FA1604">
        <w:t>.</w:t>
      </w:r>
    </w:p>
    <w:p w:rsidR="00EB4B29" w:rsidRPr="001A75F1" w:rsidRDefault="00C7328E" w:rsidP="00EB4B29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191305" cy="8422066"/>
            <wp:effectExtent l="19050" t="0" r="9345" b="0"/>
            <wp:docPr id="11" name="Imagem 5" descr="D:\projetos\software\tcc\docs\diagramas\requisi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tos\software\tcc\docs\diagramas\requisicao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647" cy="842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29" w:rsidRPr="001A75F1" w:rsidRDefault="00EB4B29" w:rsidP="00EB4B29">
      <w:pPr>
        <w:pStyle w:val="Legenda"/>
        <w:spacing w:line="480" w:lineRule="auto"/>
        <w:jc w:val="center"/>
        <w:rPr>
          <w:color w:val="auto"/>
        </w:rPr>
      </w:pPr>
      <w:bookmarkStart w:id="84" w:name="_Ref337394640"/>
      <w:bookmarkStart w:id="85" w:name="_Ref349768179"/>
      <w:bookmarkStart w:id="86" w:name="_Toc353231928"/>
      <w:r w:rsidRPr="001A75F1">
        <w:rPr>
          <w:color w:val="auto"/>
        </w:rPr>
        <w:t xml:space="preserve">Figura </w:t>
      </w:r>
      <w:r w:rsidR="00C14909" w:rsidRPr="001A75F1">
        <w:rPr>
          <w:color w:val="auto"/>
        </w:rPr>
        <w:fldChar w:fldCharType="begin"/>
      </w:r>
      <w:r w:rsidRPr="001A75F1">
        <w:rPr>
          <w:color w:val="auto"/>
        </w:rPr>
        <w:instrText xml:space="preserve"> SEQ Figura \* ARABIC </w:instrText>
      </w:r>
      <w:r w:rsidR="00C14909" w:rsidRPr="001A75F1">
        <w:rPr>
          <w:color w:val="auto"/>
        </w:rPr>
        <w:fldChar w:fldCharType="separate"/>
      </w:r>
      <w:r w:rsidR="00EB28F7">
        <w:rPr>
          <w:noProof/>
          <w:color w:val="auto"/>
        </w:rPr>
        <w:t>8</w:t>
      </w:r>
      <w:r w:rsidR="00C14909" w:rsidRPr="001A75F1">
        <w:rPr>
          <w:color w:val="auto"/>
        </w:rPr>
        <w:fldChar w:fldCharType="end"/>
      </w:r>
      <w:bookmarkEnd w:id="84"/>
      <w:r w:rsidRPr="001A75F1">
        <w:rPr>
          <w:color w:val="auto"/>
        </w:rPr>
        <w:t xml:space="preserve">: Diagrama de transição de estados - </w:t>
      </w:r>
      <w:r w:rsidR="00F36AA2">
        <w:rPr>
          <w:color w:val="auto"/>
        </w:rPr>
        <w:t>Requisição</w:t>
      </w:r>
      <w:r w:rsidRPr="001A75F1">
        <w:rPr>
          <w:color w:val="auto"/>
        </w:rPr>
        <w:t>.</w:t>
      </w:r>
      <w:bookmarkEnd w:id="85"/>
      <w:bookmarkEnd w:id="86"/>
    </w:p>
    <w:p w:rsidR="00947879" w:rsidRPr="009B64BF" w:rsidRDefault="00947879" w:rsidP="00947879">
      <w:pPr>
        <w:pStyle w:val="Ttulo2"/>
      </w:pPr>
      <w:bookmarkStart w:id="87" w:name="_Toc353231897"/>
      <w:r w:rsidRPr="009B64BF">
        <w:lastRenderedPageBreak/>
        <w:t>ARQUITETURA DO SOFTWARE</w:t>
      </w:r>
      <w:bookmarkEnd w:id="87"/>
    </w:p>
    <w:p w:rsidR="00947879" w:rsidRDefault="00947879" w:rsidP="00947879">
      <w:r>
        <w:t xml:space="preserve">A arquitetura do </w:t>
      </w:r>
      <w:r w:rsidR="00E77271" w:rsidRPr="00E77271">
        <w:rPr>
          <w:i/>
        </w:rPr>
        <w:t>software</w:t>
      </w:r>
      <w:r>
        <w:t xml:space="preserve"> foi baseada no modelo DDD (</w:t>
      </w:r>
      <w:r w:rsidRPr="001E1FB7">
        <w:rPr>
          <w:i/>
        </w:rPr>
        <w:t>Domain-Driven Desig</w:t>
      </w:r>
      <w:r w:rsidR="00CE175B">
        <w:rPr>
          <w:i/>
        </w:rPr>
        <w:t>n</w:t>
      </w:r>
      <w:r>
        <w:t xml:space="preserve">). O diagrama </w:t>
      </w:r>
      <w:r w:rsidR="00CB6AAA">
        <w:t xml:space="preserve">correspondente à arquitetura </w:t>
      </w:r>
      <w:r>
        <w:t xml:space="preserve">está disponível na </w:t>
      </w:r>
      <w:r w:rsidR="00C14909">
        <w:fldChar w:fldCharType="begin"/>
      </w:r>
      <w:r>
        <w:instrText xml:space="preserve"> REF _Ref345921927 \h </w:instrText>
      </w:r>
      <w:r w:rsidR="00C14909">
        <w:fldChar w:fldCharType="separate"/>
      </w:r>
      <w:r w:rsidR="00EB28F7" w:rsidRPr="001F0BA5">
        <w:t xml:space="preserve">Figura </w:t>
      </w:r>
      <w:r w:rsidR="00EB28F7">
        <w:rPr>
          <w:noProof/>
        </w:rPr>
        <w:t>9</w:t>
      </w:r>
      <w:r w:rsidR="00C14909">
        <w:fldChar w:fldCharType="end"/>
      </w:r>
      <w:r w:rsidR="00986412">
        <w:t>.</w:t>
      </w:r>
    </w:p>
    <w:p w:rsidR="00947879" w:rsidRDefault="00FD4882" w:rsidP="00947879">
      <w:pPr>
        <w:keepNext/>
        <w:spacing w:after="0"/>
        <w:jc w:val="center"/>
      </w:pPr>
      <w:r>
        <w:rPr>
          <w:noProof/>
          <w:lang w:eastAsia="pt-BR"/>
        </w:rPr>
        <w:drawing>
          <wp:inline distT="0" distB="0" distL="0" distR="0">
            <wp:extent cx="5760085" cy="3799220"/>
            <wp:effectExtent l="19050" t="0" r="0" b="0"/>
            <wp:docPr id="36" name="Imagem 12" descr="C:\Users\freud\Desktop\t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reud\Desktop\tcc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9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879" w:rsidRPr="00E6332E" w:rsidRDefault="00947879" w:rsidP="00947879">
      <w:pPr>
        <w:pStyle w:val="Legenda"/>
        <w:jc w:val="center"/>
        <w:rPr>
          <w:color w:val="auto"/>
        </w:rPr>
      </w:pPr>
      <w:bookmarkStart w:id="88" w:name="_Ref345921927"/>
      <w:bookmarkStart w:id="89" w:name="_Toc353231929"/>
      <w:r w:rsidRPr="001F0BA5">
        <w:rPr>
          <w:color w:val="auto"/>
        </w:rPr>
        <w:t xml:space="preserve">Figura </w:t>
      </w:r>
      <w:r w:rsidR="00C14909" w:rsidRPr="001F0BA5">
        <w:rPr>
          <w:color w:val="auto"/>
        </w:rPr>
        <w:fldChar w:fldCharType="begin"/>
      </w:r>
      <w:r w:rsidRPr="001F0BA5">
        <w:rPr>
          <w:color w:val="auto"/>
        </w:rPr>
        <w:instrText xml:space="preserve"> SEQ Figura \* ARABIC </w:instrText>
      </w:r>
      <w:r w:rsidR="00C14909" w:rsidRPr="001F0BA5">
        <w:rPr>
          <w:color w:val="auto"/>
        </w:rPr>
        <w:fldChar w:fldCharType="separate"/>
      </w:r>
      <w:r w:rsidR="00EB28F7">
        <w:rPr>
          <w:noProof/>
          <w:color w:val="auto"/>
        </w:rPr>
        <w:t>9</w:t>
      </w:r>
      <w:r w:rsidR="00C14909" w:rsidRPr="001F0BA5">
        <w:rPr>
          <w:color w:val="auto"/>
        </w:rPr>
        <w:fldChar w:fldCharType="end"/>
      </w:r>
      <w:bookmarkEnd w:id="88"/>
      <w:r w:rsidRPr="001F0BA5">
        <w:rPr>
          <w:color w:val="auto"/>
        </w:rPr>
        <w:t xml:space="preserve">: Arquitetura do </w:t>
      </w:r>
      <w:r w:rsidR="00E77271" w:rsidRPr="00E77271">
        <w:rPr>
          <w:i/>
          <w:color w:val="auto"/>
        </w:rPr>
        <w:t>software</w:t>
      </w:r>
      <w:r w:rsidR="00E6332E">
        <w:rPr>
          <w:i/>
          <w:color w:val="auto"/>
        </w:rPr>
        <w:t xml:space="preserve"> </w:t>
      </w:r>
      <w:r w:rsidR="00E6332E" w:rsidRPr="00E6332E">
        <w:rPr>
          <w:color w:val="auto"/>
        </w:rPr>
        <w:t>(baseado em</w:t>
      </w:r>
      <w:r w:rsidR="008C1546">
        <w:rPr>
          <w:color w:val="auto"/>
        </w:rPr>
        <w:t xml:space="preserve"> </w:t>
      </w:r>
      <w:sdt>
        <w:sdtPr>
          <w:rPr>
            <w:color w:val="auto"/>
          </w:rPr>
          <w:id w:val="63945046"/>
          <w:citation/>
        </w:sdtPr>
        <w:sdtContent>
          <w:r w:rsidR="00C14909">
            <w:rPr>
              <w:color w:val="auto"/>
            </w:rPr>
            <w:fldChar w:fldCharType="begin"/>
          </w:r>
          <w:r w:rsidR="00DD0DE5">
            <w:rPr>
              <w:color w:val="auto"/>
            </w:rPr>
            <w:instrText xml:space="preserve"> CITATION Del10 \l 1046 </w:instrText>
          </w:r>
          <w:r w:rsidR="00C14909">
            <w:rPr>
              <w:color w:val="auto"/>
            </w:rPr>
            <w:fldChar w:fldCharType="separate"/>
          </w:r>
          <w:r w:rsidR="00EB28F7" w:rsidRPr="00EB28F7">
            <w:rPr>
              <w:noProof/>
              <w:color w:val="auto"/>
            </w:rPr>
            <w:t>(DE LA TORRE, 2010)</w:t>
          </w:r>
          <w:r w:rsidR="00C14909">
            <w:rPr>
              <w:color w:val="auto"/>
            </w:rPr>
            <w:fldChar w:fldCharType="end"/>
          </w:r>
        </w:sdtContent>
      </w:sdt>
      <w:r w:rsidR="00DD0DE5">
        <w:rPr>
          <w:color w:val="auto"/>
        </w:rPr>
        <w:t>)</w:t>
      </w:r>
      <w:bookmarkEnd w:id="89"/>
    </w:p>
    <w:p w:rsidR="0094542A" w:rsidRPr="0094542A" w:rsidRDefault="0094542A" w:rsidP="0094542A"/>
    <w:p w:rsidR="00947879" w:rsidRPr="009B64BF" w:rsidRDefault="00947879" w:rsidP="00947879">
      <w:pPr>
        <w:pStyle w:val="Ttulo3"/>
      </w:pPr>
      <w:bookmarkStart w:id="90" w:name="_Toc353231898"/>
      <w:r w:rsidRPr="009B64BF">
        <w:t>APRESENTAÇÃO</w:t>
      </w:r>
      <w:bookmarkEnd w:id="90"/>
    </w:p>
    <w:p w:rsidR="00947879" w:rsidRPr="008B6069" w:rsidRDefault="00947879" w:rsidP="007A5CBF">
      <w:r w:rsidRPr="008B6069">
        <w:t>A apresentação contém as interfa</w:t>
      </w:r>
      <w:r w:rsidR="00C8385C" w:rsidRPr="008B6069">
        <w:t>ces utilizadas pelos usuários para interação com o sistema</w:t>
      </w:r>
      <w:r w:rsidRPr="008B6069">
        <w:t xml:space="preserve">. Como o </w:t>
      </w:r>
      <w:r w:rsidR="00E77271" w:rsidRPr="00E77271">
        <w:rPr>
          <w:i/>
        </w:rPr>
        <w:t>software</w:t>
      </w:r>
      <w:r w:rsidRPr="008B6069">
        <w:t xml:space="preserve"> poderá ser acessado por meio de dispositivos móveis, foram desenvolvidas duas interfaces diferentes para acesso. Uma </w:t>
      </w:r>
      <w:r w:rsidR="00C8385C" w:rsidRPr="008B6069">
        <w:t>delas</w:t>
      </w:r>
      <w:r w:rsidR="00302D0D">
        <w:t xml:space="preserve">, a interface </w:t>
      </w:r>
      <w:r w:rsidR="00302D0D" w:rsidRPr="00302D0D">
        <w:rPr>
          <w:i/>
        </w:rPr>
        <w:t>web</w:t>
      </w:r>
      <w:r w:rsidR="00302D0D">
        <w:t>,</w:t>
      </w:r>
      <w:r w:rsidRPr="008B6069">
        <w:t xml:space="preserve"> é direcionada aos usuários que </w:t>
      </w:r>
      <w:r w:rsidR="00A251FD" w:rsidRPr="008B6069">
        <w:t>não utilizarão dispositivos móveis para</w:t>
      </w:r>
      <w:r w:rsidR="00C54361" w:rsidRPr="008B6069">
        <w:t xml:space="preserve"> </w:t>
      </w:r>
      <w:r w:rsidR="00A251FD" w:rsidRPr="008B6069">
        <w:t>requisição de serviços</w:t>
      </w:r>
      <w:r w:rsidR="00EE533F" w:rsidRPr="008B6069">
        <w:t xml:space="preserve">. A </w:t>
      </w:r>
      <w:r w:rsidR="00302D0D">
        <w:t xml:space="preserve">interface </w:t>
      </w:r>
      <w:r w:rsidR="00302D0D" w:rsidRPr="00302D0D">
        <w:rPr>
          <w:i/>
        </w:rPr>
        <w:t>web mobile</w:t>
      </w:r>
      <w:r w:rsidR="00EE533F" w:rsidRPr="008B6069">
        <w:t xml:space="preserve"> </w:t>
      </w:r>
      <w:r w:rsidR="00664908">
        <w:t>é direcionada</w:t>
      </w:r>
      <w:r w:rsidR="00EE533F" w:rsidRPr="008B6069">
        <w:t xml:space="preserve"> aos usuários que realizarão sua requisição utilizando </w:t>
      </w:r>
      <w:r w:rsidR="00EE533F" w:rsidRPr="008B6069">
        <w:rPr>
          <w:i/>
        </w:rPr>
        <w:t>tablets</w:t>
      </w:r>
      <w:r w:rsidR="00EE533F" w:rsidRPr="008B6069">
        <w:t xml:space="preserve"> ou </w:t>
      </w:r>
      <w:r w:rsidR="00EE533F" w:rsidRPr="008B6069">
        <w:rPr>
          <w:i/>
        </w:rPr>
        <w:t>smartphones</w:t>
      </w:r>
      <w:r w:rsidR="00EE533F" w:rsidRPr="008B6069">
        <w:t xml:space="preserve">. </w:t>
      </w:r>
      <w:r w:rsidR="00302D0D">
        <w:t xml:space="preserve">Ela </w:t>
      </w:r>
      <w:r w:rsidR="00EE533F" w:rsidRPr="008B6069">
        <w:t xml:space="preserve">também será a utilizada pelos taxistas para respostas aos pedidos de </w:t>
      </w:r>
      <w:r w:rsidR="004F1B07">
        <w:t>táxi</w:t>
      </w:r>
      <w:r w:rsidR="00EE533F" w:rsidRPr="008B6069">
        <w:t>.</w:t>
      </w:r>
    </w:p>
    <w:p w:rsidR="002157BB" w:rsidRPr="008B6069" w:rsidRDefault="00947879" w:rsidP="00947879">
      <w:pPr>
        <w:ind w:firstLine="709"/>
      </w:pPr>
      <w:r w:rsidRPr="008B6069">
        <w:lastRenderedPageBreak/>
        <w:t xml:space="preserve">A interface </w:t>
      </w:r>
      <w:r w:rsidRPr="008B6069">
        <w:rPr>
          <w:i/>
        </w:rPr>
        <w:t>web mobile</w:t>
      </w:r>
      <w:r w:rsidRPr="008B6069">
        <w:t xml:space="preserve"> possui recursos </w:t>
      </w:r>
      <w:r w:rsidR="00116324" w:rsidRPr="008B6069">
        <w:t>de</w:t>
      </w:r>
      <w:r w:rsidRPr="008B6069">
        <w:t xml:space="preserve"> tamanho </w:t>
      </w:r>
      <w:r w:rsidR="002157BB" w:rsidRPr="008B6069">
        <w:t xml:space="preserve">compatível com pequenos dispositivos, como </w:t>
      </w:r>
      <w:r w:rsidR="002157BB" w:rsidRPr="008B6069">
        <w:rPr>
          <w:i/>
        </w:rPr>
        <w:t>smartphones</w:t>
      </w:r>
      <w:r w:rsidR="002157BB" w:rsidRPr="008B6069">
        <w:t xml:space="preserve">, além de contar com um número menor de </w:t>
      </w:r>
      <w:r w:rsidR="00116324" w:rsidRPr="008B6069">
        <w:t>funcionalidades</w:t>
      </w:r>
      <w:r w:rsidR="002157BB" w:rsidRPr="008B6069">
        <w:t xml:space="preserve">, </w:t>
      </w:r>
      <w:r w:rsidR="00116324" w:rsidRPr="008B6069">
        <w:t xml:space="preserve">a fim de melhorar </w:t>
      </w:r>
      <w:r w:rsidR="002157BB" w:rsidRPr="008B6069">
        <w:t>a usabilidade.</w:t>
      </w:r>
      <w:r w:rsidRPr="008B6069">
        <w:t xml:space="preserve"> Caso queira, </w:t>
      </w:r>
      <w:r w:rsidR="002157BB" w:rsidRPr="008B6069">
        <w:t xml:space="preserve">o usuário poderá alterar a exibição da página </w:t>
      </w:r>
      <w:r w:rsidR="002157BB" w:rsidRPr="008B6069">
        <w:rPr>
          <w:i/>
        </w:rPr>
        <w:t>web mobile</w:t>
      </w:r>
      <w:r w:rsidR="002157BB" w:rsidRPr="008B6069">
        <w:t xml:space="preserve"> para a versão clássic</w:t>
      </w:r>
      <w:r w:rsidR="00C8385C" w:rsidRPr="008B6069">
        <w:t>a, utilizada em dispositivos convencionais</w:t>
      </w:r>
      <w:r w:rsidR="002157BB" w:rsidRPr="008B6069">
        <w:t xml:space="preserve">, de modo a visualizar mais recursos do </w:t>
      </w:r>
      <w:r w:rsidR="00E77271" w:rsidRPr="00E77271">
        <w:rPr>
          <w:i/>
        </w:rPr>
        <w:t>software</w:t>
      </w:r>
      <w:r w:rsidR="002157BB" w:rsidRPr="008B6069">
        <w:t>.</w:t>
      </w:r>
    </w:p>
    <w:p w:rsidR="00947879" w:rsidRPr="008B6069" w:rsidRDefault="00947879" w:rsidP="00947879">
      <w:pPr>
        <w:ind w:firstLine="709"/>
      </w:pPr>
      <w:r w:rsidRPr="008B6069">
        <w:t xml:space="preserve">Além dessas interfaces de </w:t>
      </w:r>
      <w:r w:rsidR="00116324" w:rsidRPr="008B6069">
        <w:t xml:space="preserve">requisição de </w:t>
      </w:r>
      <w:r w:rsidR="00A4071A">
        <w:t>táxis</w:t>
      </w:r>
      <w:r w:rsidR="00116324" w:rsidRPr="008B6069">
        <w:t xml:space="preserve"> e visualização de informação</w:t>
      </w:r>
      <w:r w:rsidRPr="008B6069">
        <w:t xml:space="preserve">, um </w:t>
      </w:r>
      <w:r w:rsidRPr="008B6069">
        <w:rPr>
          <w:i/>
        </w:rPr>
        <w:t>app</w:t>
      </w:r>
      <w:r w:rsidR="00B306F5">
        <w:t>, com acesso ao serviço A-GPS do dispositivo móvel,</w:t>
      </w:r>
      <w:r w:rsidRPr="008B6069">
        <w:t xml:space="preserve"> </w:t>
      </w:r>
      <w:r w:rsidR="005E0735" w:rsidRPr="008B6069">
        <w:t>monitora</w:t>
      </w:r>
      <w:r w:rsidRPr="008B6069">
        <w:t xml:space="preserve"> a posição geográfica de taxistas. Esse </w:t>
      </w:r>
      <w:r w:rsidR="00E77271" w:rsidRPr="00E77271">
        <w:rPr>
          <w:i/>
        </w:rPr>
        <w:t>software</w:t>
      </w:r>
      <w:r w:rsidRPr="008B6069">
        <w:t xml:space="preserve"> roda em </w:t>
      </w:r>
      <w:r w:rsidRPr="008B6069">
        <w:rPr>
          <w:i/>
        </w:rPr>
        <w:t>background</w:t>
      </w:r>
      <w:r w:rsidRPr="008B6069">
        <w:t xml:space="preserve"> no aparelho celular do taxista e informa ao sistema </w:t>
      </w:r>
      <w:r w:rsidR="00C8385C" w:rsidRPr="008B6069">
        <w:t>sua posição</w:t>
      </w:r>
      <w:r w:rsidRPr="008B6069">
        <w:t xml:space="preserve">. As requisições, entretanto, deverão ser respondidas </w:t>
      </w:r>
      <w:r w:rsidR="00C8385C" w:rsidRPr="008B6069">
        <w:t xml:space="preserve">pelo taxista </w:t>
      </w:r>
      <w:r w:rsidRPr="008B6069">
        <w:t xml:space="preserve">através da interface web ou </w:t>
      </w:r>
      <w:r w:rsidRPr="008B6069">
        <w:rPr>
          <w:i/>
        </w:rPr>
        <w:t>web mobile</w:t>
      </w:r>
      <w:r w:rsidRPr="008B6069">
        <w:t>.</w:t>
      </w:r>
    </w:p>
    <w:p w:rsidR="00947879" w:rsidRDefault="00947879" w:rsidP="00947879">
      <w:pPr>
        <w:spacing w:after="0"/>
        <w:ind w:firstLine="709"/>
      </w:pPr>
    </w:p>
    <w:p w:rsidR="00947879" w:rsidRPr="009B64BF" w:rsidRDefault="00947879" w:rsidP="00947879">
      <w:pPr>
        <w:pStyle w:val="Ttulo3"/>
      </w:pPr>
      <w:bookmarkStart w:id="91" w:name="_Toc353231899"/>
      <w:r w:rsidRPr="009B64BF">
        <w:t>RECURSOS E COMPONENTES DO SERVIDOR</w:t>
      </w:r>
      <w:bookmarkEnd w:id="91"/>
    </w:p>
    <w:p w:rsidR="00A350E0" w:rsidRDefault="00947879" w:rsidP="00C86BB9">
      <w:r>
        <w:t xml:space="preserve">Na camada de recursos e componentes do servidor, temos uma divisão em </w:t>
      </w:r>
      <w:r w:rsidR="00543C31" w:rsidRPr="00543C31">
        <w:t>aplicação</w:t>
      </w:r>
      <w:r>
        <w:t xml:space="preserve">, domínio e repositório. </w:t>
      </w:r>
    </w:p>
    <w:p w:rsidR="00C16AA2" w:rsidRDefault="00C16AA2" w:rsidP="00C16AA2">
      <w:pPr>
        <w:ind w:firstLine="709"/>
      </w:pPr>
      <w:r>
        <w:t>O domínio representa o processo de negócio que está sendo automatizado pelo sistema</w:t>
      </w:r>
      <w:r w:rsidR="00CF4E6C">
        <w:t xml:space="preserve"> </w:t>
      </w:r>
      <w:sdt>
        <w:sdtPr>
          <w:id w:val="204115666"/>
          <w:citation/>
        </w:sdtPr>
        <w:sdtContent>
          <w:fldSimple w:instr=" CITATION AVR06 \l 1046 ">
            <w:r w:rsidR="00EB28F7">
              <w:rPr>
                <w:noProof/>
              </w:rPr>
              <w:t>(AVRAM e MARINESCU, 2006)</w:t>
            </w:r>
          </w:fldSimple>
        </w:sdtContent>
      </w:sdt>
      <w:r>
        <w:t xml:space="preserve">. Ele define o modo como a informação é organizada no </w:t>
      </w:r>
      <w:r w:rsidR="00E77271" w:rsidRPr="00E77271">
        <w:rPr>
          <w:i/>
        </w:rPr>
        <w:t>software</w:t>
      </w:r>
      <w:r>
        <w:t>: contêm todas as entidades e seus respectivos atributos,</w:t>
      </w:r>
      <w:r w:rsidR="00FC2A0B">
        <w:t xml:space="preserve"> propriedades, métodos e regras</w:t>
      </w:r>
      <w:r w:rsidR="00FA15E2">
        <w:t>.</w:t>
      </w:r>
      <w:r w:rsidR="00FC2A0B">
        <w:t xml:space="preserve"> </w:t>
      </w:r>
    </w:p>
    <w:p w:rsidR="00C86BB9" w:rsidRPr="008B6069" w:rsidRDefault="00C16AA2" w:rsidP="00C16AA2">
      <w:pPr>
        <w:ind w:firstLine="709"/>
      </w:pPr>
      <w:r>
        <w:t>A camada de domínio, segundo</w:t>
      </w:r>
      <w:r w:rsidR="00140FC7">
        <w:t xml:space="preserve"> Avram e Marinescu (2006)</w:t>
      </w:r>
      <w:r w:rsidR="00CF4E6C">
        <w:t xml:space="preserve"> </w:t>
      </w:r>
      <w:r>
        <w:t xml:space="preserve">é definida como o coração de um </w:t>
      </w:r>
      <w:r w:rsidR="00E77271" w:rsidRPr="00E77271">
        <w:rPr>
          <w:i/>
        </w:rPr>
        <w:t>software</w:t>
      </w:r>
      <w:r>
        <w:t xml:space="preserve"> de negócios. Nela são armazenadas todas as informações de estados dos objetos. Na arquitetura criada para o </w:t>
      </w:r>
      <w:r w:rsidR="00E77271" w:rsidRPr="00E77271">
        <w:rPr>
          <w:i/>
        </w:rPr>
        <w:t>software</w:t>
      </w:r>
      <w:r>
        <w:t>, baseado na metodologia DDD, o modelo de domínio engloba toda a parte de negócios do problema, interagindo com as camadas de serviços e acesso a dados.</w:t>
      </w:r>
      <w:r w:rsidR="00C86BB9" w:rsidRPr="008B6069">
        <w:t xml:space="preserve"> </w:t>
      </w:r>
    </w:p>
    <w:p w:rsidR="00A350E0" w:rsidRDefault="00947879" w:rsidP="00C16AA2">
      <w:pPr>
        <w:ind w:firstLine="709"/>
      </w:pPr>
      <w:r w:rsidRPr="009B208C">
        <w:lastRenderedPageBreak/>
        <w:t>As informações de domínio são persistidas e</w:t>
      </w:r>
      <w:r w:rsidR="000B718F" w:rsidRPr="009B208C">
        <w:t xml:space="preserve">m um banco de dados relacional, utilizando o arcabouço de </w:t>
      </w:r>
      <w:r w:rsidR="00E77271" w:rsidRPr="00E77271">
        <w:rPr>
          <w:i/>
        </w:rPr>
        <w:t>software</w:t>
      </w:r>
      <w:r w:rsidR="000B718F" w:rsidRPr="009B208C">
        <w:t xml:space="preserve"> </w:t>
      </w:r>
      <w:r w:rsidRPr="009B208C">
        <w:t xml:space="preserve">NHibernate. </w:t>
      </w:r>
      <w:r>
        <w:t xml:space="preserve">O acesso </w:t>
      </w:r>
      <w:r w:rsidR="00C16AA2">
        <w:t>aos dados</w:t>
      </w:r>
      <w:r>
        <w:t xml:space="preserve"> é realizado através da camada de repositório, responsável por intermediar a relação entre o banco </w:t>
      </w:r>
      <w:r w:rsidR="00E745AE">
        <w:t>e a aplicação</w:t>
      </w:r>
      <w:r>
        <w:t xml:space="preserve">. No repositório estão as consultas para obtenção de dados persistidos, as </w:t>
      </w:r>
      <w:r w:rsidR="000B718F">
        <w:rPr>
          <w:i/>
        </w:rPr>
        <w:t>querie</w:t>
      </w:r>
      <w:r w:rsidRPr="00FD36D0">
        <w:rPr>
          <w:i/>
        </w:rPr>
        <w:t>s</w:t>
      </w:r>
      <w:r>
        <w:t xml:space="preserve"> para retorno de informações e as rotinas para manipulação de </w:t>
      </w:r>
      <w:r w:rsidR="00E745AE">
        <w:t>dados</w:t>
      </w:r>
      <w:r>
        <w:t xml:space="preserve"> – </w:t>
      </w:r>
      <w:r w:rsidRPr="00FD36D0">
        <w:rPr>
          <w:i/>
        </w:rPr>
        <w:t>inserts</w:t>
      </w:r>
      <w:r>
        <w:t xml:space="preserve">, </w:t>
      </w:r>
      <w:r w:rsidRPr="00FD36D0">
        <w:rPr>
          <w:i/>
        </w:rPr>
        <w:t>deletes</w:t>
      </w:r>
      <w:r>
        <w:t xml:space="preserve"> e </w:t>
      </w:r>
      <w:r w:rsidRPr="00FD36D0">
        <w:rPr>
          <w:i/>
        </w:rPr>
        <w:t>updates</w:t>
      </w:r>
      <w:r>
        <w:t>.</w:t>
      </w:r>
    </w:p>
    <w:p w:rsidR="00E745AE" w:rsidRDefault="00947879" w:rsidP="00A350E0">
      <w:pPr>
        <w:ind w:firstLine="709"/>
      </w:pPr>
      <w:r>
        <w:t xml:space="preserve">A camada </w:t>
      </w:r>
      <w:r w:rsidR="00543C31" w:rsidRPr="00543C31">
        <w:t>de aplicação</w:t>
      </w:r>
      <w:r>
        <w:t xml:space="preserve">, por sua vez contém informações correspondentes às regras de funcionamento </w:t>
      </w:r>
      <w:r w:rsidR="00E745AE">
        <w:t xml:space="preserve">da solução e regras da aplicação que não são de responsabilidade somente das classes de domínio. Nessa camada encontram-se as rotinas para avaliação do melhor </w:t>
      </w:r>
      <w:r w:rsidR="004F1B07">
        <w:t>táxi</w:t>
      </w:r>
      <w:r w:rsidR="00E745AE">
        <w:t xml:space="preserve"> para atendimento e o gerenciador do fluxo de requisição</w:t>
      </w:r>
      <w:r>
        <w:t xml:space="preserve">. </w:t>
      </w:r>
    </w:p>
    <w:p w:rsidR="00947879" w:rsidRDefault="00947879" w:rsidP="00947879">
      <w:pPr>
        <w:ind w:firstLine="709"/>
      </w:pPr>
      <w:r>
        <w:t xml:space="preserve">A camada </w:t>
      </w:r>
      <w:r w:rsidR="00543C31">
        <w:t xml:space="preserve">de aplicação </w:t>
      </w:r>
      <w:r>
        <w:t>provê relac</w:t>
      </w:r>
      <w:r w:rsidR="00636658">
        <w:t>ionamento com serviços externos</w:t>
      </w:r>
      <w:r>
        <w:t xml:space="preserve"> de mapas e cálculos de rotas entre dois pontos. O serviço utilizado para fornecimento de localização em mapa, rota entre clientes e </w:t>
      </w:r>
      <w:r w:rsidR="00A4071A">
        <w:t>táxis</w:t>
      </w:r>
      <w:r>
        <w:t xml:space="preserve"> é o Google Maps</w:t>
      </w:r>
      <w:r w:rsidR="00636658">
        <w:t xml:space="preserve"> </w:t>
      </w:r>
      <w:r>
        <w:t xml:space="preserve">API, através de recurso </w:t>
      </w:r>
      <w:r w:rsidRPr="003C0477">
        <w:rPr>
          <w:i/>
        </w:rPr>
        <w:t>web service</w:t>
      </w:r>
      <w:r>
        <w:t>. As informações retornadas pelo</w:t>
      </w:r>
      <w:r w:rsidR="00977288">
        <w:t xml:space="preserve"> </w:t>
      </w:r>
      <w:r w:rsidRPr="0021427A">
        <w:rPr>
          <w:i/>
        </w:rPr>
        <w:t>web</w:t>
      </w:r>
      <w:r w:rsidR="00977288">
        <w:rPr>
          <w:i/>
        </w:rPr>
        <w:t xml:space="preserve"> </w:t>
      </w:r>
      <w:r w:rsidRPr="0021427A">
        <w:rPr>
          <w:i/>
        </w:rPr>
        <w:t>service</w:t>
      </w:r>
      <w:r>
        <w:t xml:space="preserve"> são utilizadas para avaliação do taxista mais próximo aos clientes, como será melhor especificado na</w:t>
      </w:r>
      <w:r w:rsidR="009633EB">
        <w:t xml:space="preserve"> Seção </w:t>
      </w:r>
      <w:r w:rsidR="00C14909">
        <w:rPr>
          <w:highlight w:val="yellow"/>
        </w:rPr>
        <w:fldChar w:fldCharType="begin"/>
      </w:r>
      <w:r w:rsidR="009633EB">
        <w:instrText xml:space="preserve"> REF _Ref349762629 \r \h </w:instrText>
      </w:r>
      <w:r w:rsidR="00C14909">
        <w:rPr>
          <w:highlight w:val="yellow"/>
        </w:rPr>
      </w:r>
      <w:r w:rsidR="00C14909">
        <w:rPr>
          <w:highlight w:val="yellow"/>
        </w:rPr>
        <w:fldChar w:fldCharType="separate"/>
      </w:r>
      <w:r w:rsidR="00EB28F7">
        <w:t>5.3</w:t>
      </w:r>
      <w:r w:rsidR="00C14909">
        <w:rPr>
          <w:highlight w:val="yellow"/>
        </w:rPr>
        <w:fldChar w:fldCharType="end"/>
      </w:r>
      <w:r>
        <w:t>.</w:t>
      </w:r>
    </w:p>
    <w:p w:rsidR="005A7088" w:rsidRDefault="005A7088" w:rsidP="00947879">
      <w:pPr>
        <w:ind w:firstLine="709"/>
      </w:pPr>
    </w:p>
    <w:p w:rsidR="008318CD" w:rsidRPr="009B64BF" w:rsidRDefault="000921AC" w:rsidP="008318CD">
      <w:pPr>
        <w:pStyle w:val="Ttulo3"/>
      </w:pPr>
      <w:bookmarkStart w:id="92" w:name="_Toc353231900"/>
      <w:r>
        <w:t>INFRA</w:t>
      </w:r>
      <w:r w:rsidR="008318CD" w:rsidRPr="009B64BF">
        <w:t>ESTRUTURA</w:t>
      </w:r>
      <w:bookmarkEnd w:id="92"/>
    </w:p>
    <w:p w:rsidR="008318CD" w:rsidRDefault="000B718F" w:rsidP="008318CD">
      <w:r>
        <w:t>A camada de infra</w:t>
      </w:r>
      <w:r w:rsidR="008318CD">
        <w:t xml:space="preserve">estrutura fornece funcionalidades utilizadas por todas as camadas do </w:t>
      </w:r>
      <w:r w:rsidR="00E77271" w:rsidRPr="00E77271">
        <w:rPr>
          <w:i/>
        </w:rPr>
        <w:t>software</w:t>
      </w:r>
      <w:r w:rsidR="008318CD">
        <w:t xml:space="preserve">. Essa camada possui recursos correspondentes à segurança da aplicação, </w:t>
      </w:r>
      <w:r w:rsidR="006F6552">
        <w:t>rotinas</w:t>
      </w:r>
      <w:r w:rsidR="008318CD">
        <w:t xml:space="preserve"> úteis ao desenvolvimento e operações recorrentes. Esses recursos são armazenados nessa camada a fim de evitar a replicação de código e unificar funcionalidades existentes em diversas partes do </w:t>
      </w:r>
      <w:r w:rsidR="006F6552">
        <w:t>sistema</w:t>
      </w:r>
      <w:r w:rsidR="008318CD">
        <w:t>.</w:t>
      </w:r>
    </w:p>
    <w:p w:rsidR="008C0EB0" w:rsidRDefault="008C0EB0" w:rsidP="008C0EB0">
      <w:pPr>
        <w:pStyle w:val="Ttulo2"/>
      </w:pPr>
      <w:bookmarkStart w:id="93" w:name="_Ref349762629"/>
      <w:bookmarkStart w:id="94" w:name="_Toc353231901"/>
      <w:r>
        <w:lastRenderedPageBreak/>
        <w:t>ALGORITMOS DE GERENCIAMENTO DE VEÍCULOS</w:t>
      </w:r>
      <w:bookmarkEnd w:id="93"/>
      <w:bookmarkEnd w:id="94"/>
    </w:p>
    <w:p w:rsidR="000924E4" w:rsidRDefault="001D3D68" w:rsidP="007A5CBF">
      <w:r>
        <w:t>A</w:t>
      </w:r>
      <w:r w:rsidR="004D235E">
        <w:t xml:space="preserve"> escolha do melhor </w:t>
      </w:r>
      <w:r w:rsidR="004F1B07">
        <w:t>táxi</w:t>
      </w:r>
      <w:r w:rsidR="004D235E">
        <w:t xml:space="preserve"> para atendimento de uma requisição</w:t>
      </w:r>
      <w:r>
        <w:t xml:space="preserve"> foi desenvolvida sobre o modo de despacho baseado em GPS</w:t>
      </w:r>
      <w:r w:rsidR="00541DE0">
        <w:t xml:space="preserve"> (posição absoluta do </w:t>
      </w:r>
      <w:r w:rsidR="004F1B07">
        <w:t>táxi</w:t>
      </w:r>
      <w:r w:rsidR="00541DE0">
        <w:t>)</w:t>
      </w:r>
      <w:r>
        <w:t xml:space="preserve">. </w:t>
      </w:r>
      <w:r w:rsidR="0008587D">
        <w:t>Nesse método, a posição geográfica de passageiros e taxistas são conhecidas previamente, possibilitando a escolha do melhor veículo para atendimento</w:t>
      </w:r>
      <w:r w:rsidR="00C850BC">
        <w:t>.</w:t>
      </w:r>
    </w:p>
    <w:p w:rsidR="00E24416" w:rsidRDefault="00264D1F" w:rsidP="008C0EB0">
      <w:pPr>
        <w:ind w:firstLine="709"/>
      </w:pPr>
      <w:r>
        <w:t>Considerando apenas o</w:t>
      </w:r>
      <w:r w:rsidR="00E24416">
        <w:t xml:space="preserve"> método de despacho baseado em GPS</w:t>
      </w:r>
      <w:r>
        <w:t xml:space="preserve">, que sabemos que é mais eficiente que outras formas de despacho </w:t>
      </w:r>
      <w:sdt>
        <w:sdtPr>
          <w:id w:val="52300006"/>
          <w:citation/>
        </w:sdtPr>
        <w:sdtContent>
          <w:r w:rsidR="00C14909">
            <w:fldChar w:fldCharType="begin"/>
          </w:r>
          <w:r w:rsidR="00D25248">
            <w:instrText xml:space="preserve"> CITATION XUZ05 \l 1046 </w:instrText>
          </w:r>
          <w:r w:rsidR="00C14909">
            <w:fldChar w:fldCharType="separate"/>
          </w:r>
          <w:r w:rsidR="00EB28F7">
            <w:rPr>
              <w:noProof/>
            </w:rPr>
            <w:t xml:space="preserve">(XU, YUAN, </w:t>
          </w:r>
          <w:r w:rsidR="00EB28F7">
            <w:rPr>
              <w:i/>
              <w:iCs/>
              <w:noProof/>
            </w:rPr>
            <w:t>et al.</w:t>
          </w:r>
          <w:r w:rsidR="00EB28F7">
            <w:rPr>
              <w:noProof/>
            </w:rPr>
            <w:t>, 2005)</w:t>
          </w:r>
          <w:r w:rsidR="00C14909">
            <w:rPr>
              <w:noProof/>
            </w:rPr>
            <w:fldChar w:fldCharType="end"/>
          </w:r>
        </w:sdtContent>
      </w:sdt>
      <w:r>
        <w:t>, podemos construir diferentes algoritmos</w:t>
      </w:r>
      <w:r w:rsidR="0056344D">
        <w:t xml:space="preserve"> </w:t>
      </w:r>
      <w:r>
        <w:t>que utili</w:t>
      </w:r>
      <w:r w:rsidR="00D968DD">
        <w:t xml:space="preserve">zam esse mecanismo e avaliá-los </w:t>
      </w:r>
      <w:r w:rsidR="005A5CCB">
        <w:t xml:space="preserve">entre si e </w:t>
      </w:r>
      <w:r w:rsidR="00D968DD">
        <w:t xml:space="preserve">em relação ao método </w:t>
      </w:r>
      <w:r w:rsidR="00D968DD" w:rsidRPr="00D968DD">
        <w:rPr>
          <w:i/>
        </w:rPr>
        <w:t>broadcasting</w:t>
      </w:r>
      <w:r>
        <w:t>.</w:t>
      </w:r>
    </w:p>
    <w:p w:rsidR="00BD4EE4" w:rsidRDefault="000D4F15" w:rsidP="008C0EB0">
      <w:pPr>
        <w:ind w:firstLine="709"/>
      </w:pPr>
      <w:r>
        <w:t>A fim de analisar a</w:t>
      </w:r>
      <w:r w:rsidR="00E328E5">
        <w:t xml:space="preserve"> ef</w:t>
      </w:r>
      <w:r w:rsidR="005A5CCB">
        <w:t xml:space="preserve">iciência de algoritmos </w:t>
      </w:r>
      <w:r w:rsidR="00E328E5">
        <w:t>baseado</w:t>
      </w:r>
      <w:r w:rsidR="007140AA">
        <w:t>s</w:t>
      </w:r>
      <w:r w:rsidR="00E328E5">
        <w:t xml:space="preserve"> em GPS, </w:t>
      </w:r>
      <w:r w:rsidR="002F0E31">
        <w:t>testou-se</w:t>
      </w:r>
      <w:r w:rsidR="00E328E5">
        <w:t xml:space="preserve"> </w:t>
      </w:r>
      <w:r w:rsidR="007D7950">
        <w:t xml:space="preserve">os </w:t>
      </w:r>
      <w:r w:rsidR="002F0E31">
        <w:t>dois</w:t>
      </w:r>
      <w:r w:rsidR="0056344D">
        <w:t xml:space="preserve"> </w:t>
      </w:r>
      <w:r>
        <w:t>métodos</w:t>
      </w:r>
      <w:r w:rsidR="0056344D">
        <w:t xml:space="preserve"> </w:t>
      </w:r>
      <w:r>
        <w:t>desenvolvido</w:t>
      </w:r>
      <w:r w:rsidR="00C70613">
        <w:t xml:space="preserve">s para solução </w:t>
      </w:r>
      <w:r w:rsidR="005A5CCB">
        <w:t>d</w:t>
      </w:r>
      <w:r w:rsidR="00D75978">
        <w:t xml:space="preserve">o principal objetivo </w:t>
      </w:r>
      <w:r>
        <w:t>do</w:t>
      </w:r>
      <w:r w:rsidR="00C70613">
        <w:t xml:space="preserve"> trabalho</w:t>
      </w:r>
      <w:r w:rsidR="00D75978">
        <w:t>: diminuir o tempo médio de espera por atendimento.</w:t>
      </w:r>
    </w:p>
    <w:p w:rsidR="003B0451" w:rsidRDefault="00E328E5" w:rsidP="008C0EB0">
      <w:pPr>
        <w:ind w:firstLine="709"/>
      </w:pPr>
      <w:r>
        <w:t>As seções</w:t>
      </w:r>
      <w:r w:rsidR="000C7F2D">
        <w:t xml:space="preserve"> </w:t>
      </w:r>
      <w:r w:rsidR="00C14909">
        <w:fldChar w:fldCharType="begin"/>
      </w:r>
      <w:r w:rsidR="000C7F2D">
        <w:instrText xml:space="preserve"> REF _Ref350010585 \r \h </w:instrText>
      </w:r>
      <w:r w:rsidR="00C14909">
        <w:fldChar w:fldCharType="separate"/>
      </w:r>
      <w:r w:rsidR="00EB28F7">
        <w:t>5.3.1</w:t>
      </w:r>
      <w:r w:rsidR="00C14909">
        <w:fldChar w:fldCharType="end"/>
      </w:r>
      <w:r w:rsidR="000C7F2D">
        <w:t xml:space="preserve"> e </w:t>
      </w:r>
      <w:r w:rsidR="00C14909">
        <w:fldChar w:fldCharType="begin"/>
      </w:r>
      <w:r w:rsidR="000C7F2D">
        <w:instrText xml:space="preserve"> REF _Ref350010707 \r \h </w:instrText>
      </w:r>
      <w:r w:rsidR="00C14909">
        <w:fldChar w:fldCharType="separate"/>
      </w:r>
      <w:r w:rsidR="00EB28F7">
        <w:t>5.3.2</w:t>
      </w:r>
      <w:r w:rsidR="00C14909">
        <w:fldChar w:fldCharType="end"/>
      </w:r>
      <w:r>
        <w:t xml:space="preserve"> descreverão o funcionamento de cada um desses algoritmos, enquanto a </w:t>
      </w:r>
      <w:r w:rsidRPr="00977288">
        <w:t xml:space="preserve">Seção </w:t>
      </w:r>
      <w:r w:rsidR="00C14909">
        <w:fldChar w:fldCharType="begin"/>
      </w:r>
      <w:r w:rsidR="00977288">
        <w:instrText xml:space="preserve"> REF _Ref350861974 \r \h </w:instrText>
      </w:r>
      <w:r w:rsidR="00C14909">
        <w:fldChar w:fldCharType="separate"/>
      </w:r>
      <w:r w:rsidR="00EB28F7">
        <w:t>6.3</w:t>
      </w:r>
      <w:r w:rsidR="00C14909">
        <w:fldChar w:fldCharType="end"/>
      </w:r>
      <w:r w:rsidR="00977288">
        <w:t xml:space="preserve"> </w:t>
      </w:r>
      <w:r>
        <w:t>medirá a eficiência e o</w:t>
      </w:r>
      <w:r w:rsidR="005A5CCB">
        <w:t>s</w:t>
      </w:r>
      <w:r>
        <w:t xml:space="preserve"> custo</w:t>
      </w:r>
      <w:r w:rsidR="005A5CCB">
        <w:t>s computacionais.</w:t>
      </w:r>
    </w:p>
    <w:p w:rsidR="000D4F15" w:rsidRDefault="000D4F15" w:rsidP="008C0EB0">
      <w:pPr>
        <w:ind w:firstLine="709"/>
      </w:pPr>
    </w:p>
    <w:p w:rsidR="00B375D7" w:rsidRDefault="006D260F" w:rsidP="00B375D7">
      <w:pPr>
        <w:pStyle w:val="Ttulo3"/>
      </w:pPr>
      <w:bookmarkStart w:id="95" w:name="_Ref350010585"/>
      <w:bookmarkStart w:id="96" w:name="_Ref350011741"/>
      <w:bookmarkStart w:id="97" w:name="_Ref350011917"/>
      <w:bookmarkStart w:id="98" w:name="_Ref350013273"/>
      <w:bookmarkStart w:id="99" w:name="_Ref350013766"/>
      <w:bookmarkStart w:id="100" w:name="_Ref350014211"/>
      <w:bookmarkStart w:id="101" w:name="_Ref350015645"/>
      <w:bookmarkStart w:id="102" w:name="_Toc353231902"/>
      <w:r>
        <w:t xml:space="preserve">MÉTODO BASEADO EM </w:t>
      </w:r>
      <w:r w:rsidR="000921AC">
        <w:t>GPS</w:t>
      </w:r>
      <w:r>
        <w:t xml:space="preserve"> COM MENOR TEMPO </w:t>
      </w:r>
      <w:r w:rsidR="007A3D89">
        <w:t xml:space="preserve">ESTIMADO </w:t>
      </w:r>
      <w:r>
        <w:t>DE ATENDIMENTO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:rsidR="00B375D7" w:rsidRDefault="0054092B" w:rsidP="00B375D7">
      <w:r>
        <w:t>Uma</w:t>
      </w:r>
      <w:r w:rsidR="00B11054">
        <w:t xml:space="preserve"> das</w:t>
      </w:r>
      <w:r>
        <w:t xml:space="preserve"> soluç</w:t>
      </w:r>
      <w:r w:rsidR="00B11054">
        <w:t>ões</w:t>
      </w:r>
      <w:r>
        <w:t xml:space="preserve"> para escolha do melhor taxista responsável </w:t>
      </w:r>
      <w:r w:rsidR="000B718F">
        <w:t>por</w:t>
      </w:r>
      <w:r w:rsidR="000D117B">
        <w:t xml:space="preserve"> uma requisição </w:t>
      </w:r>
      <w:r w:rsidR="00B11054">
        <w:t xml:space="preserve">é </w:t>
      </w:r>
      <w:r w:rsidR="00FC3658">
        <w:t xml:space="preserve">o desenvolvimento </w:t>
      </w:r>
      <w:r>
        <w:t xml:space="preserve">de um algoritmo que sempre </w:t>
      </w:r>
      <w:r w:rsidR="000D117B">
        <w:t>selecione o veículo</w:t>
      </w:r>
      <w:r>
        <w:t xml:space="preserve"> cuja estimativa de</w:t>
      </w:r>
      <w:r w:rsidR="00C9061B">
        <w:t xml:space="preserve"> tempo</w:t>
      </w:r>
      <w:r w:rsidR="00977288">
        <w:t xml:space="preserve"> de </w:t>
      </w:r>
      <w:r w:rsidRPr="00194EA5">
        <w:t>atendimento</w:t>
      </w:r>
      <w:r w:rsidR="00977288">
        <w:t xml:space="preserve"> </w:t>
      </w:r>
      <w:r w:rsidR="00323D4F">
        <w:t>é</w:t>
      </w:r>
      <w:r>
        <w:t xml:space="preserve"> a menor possível.</w:t>
      </w:r>
    </w:p>
    <w:p w:rsidR="00A271F2" w:rsidRDefault="00BB185E" w:rsidP="00A271F2">
      <w:pPr>
        <w:ind w:firstLine="709"/>
      </w:pPr>
      <w:r>
        <w:t xml:space="preserve">Para </w:t>
      </w:r>
      <w:r w:rsidR="00020E06">
        <w:t>isso</w:t>
      </w:r>
      <w:r>
        <w:t xml:space="preserve">, devemos </w:t>
      </w:r>
      <w:r w:rsidR="000D117B">
        <w:t>estimar</w:t>
      </w:r>
      <w:r>
        <w:t xml:space="preserve"> o tempo de </w:t>
      </w:r>
      <w:r w:rsidR="00194EA5">
        <w:t>deslocamento</w:t>
      </w:r>
      <w:r>
        <w:t xml:space="preserve"> de cada um dos taxistas em r</w:t>
      </w:r>
      <w:r w:rsidR="00020E06">
        <w:t>elação ao cliente, baseado</w:t>
      </w:r>
      <w:r w:rsidR="000B718F">
        <w:t xml:space="preserve"> </w:t>
      </w:r>
      <w:r w:rsidR="00020E06">
        <w:t>n</w:t>
      </w:r>
      <w:r w:rsidR="00D767F5">
        <w:t xml:space="preserve">a rota real entre o taxista e o passageiro. </w:t>
      </w:r>
      <w:r w:rsidR="00872687">
        <w:t>A</w:t>
      </w:r>
      <w:r w:rsidR="00D767F5">
        <w:t xml:space="preserve"> </w:t>
      </w:r>
      <w:r w:rsidR="00D767F5">
        <w:lastRenderedPageBreak/>
        <w:t>API do Google Maps</w:t>
      </w:r>
      <w:r w:rsidR="00977288">
        <w:t xml:space="preserve"> </w:t>
      </w:r>
      <w:r w:rsidR="00872687">
        <w:t xml:space="preserve">fornece o serviço de </w:t>
      </w:r>
      <w:r w:rsidR="00D767F5">
        <w:t>cál</w:t>
      </w:r>
      <w:r w:rsidR="00872687">
        <w:t xml:space="preserve">culo da rota entre dois pontos e </w:t>
      </w:r>
      <w:r w:rsidR="00310C32">
        <w:t>o tempo esperado para o trajeto, que são utilizados para realização das estimativas.</w:t>
      </w:r>
      <w:r w:rsidR="0056344D">
        <w:t xml:space="preserve"> </w:t>
      </w:r>
      <w:r w:rsidR="00310C32">
        <w:t>A partir do</w:t>
      </w:r>
      <w:r w:rsidR="00C90FDC">
        <w:t xml:space="preserve">s tempos </w:t>
      </w:r>
      <w:r w:rsidR="00310C32">
        <w:t xml:space="preserve">de deslocamento </w:t>
      </w:r>
      <w:r w:rsidR="00872687">
        <w:t>de todos os taxistas</w:t>
      </w:r>
      <w:r w:rsidR="00C90FDC">
        <w:t xml:space="preserve">, escolhemos </w:t>
      </w:r>
      <w:r w:rsidR="00872687">
        <w:t xml:space="preserve">aquele </w:t>
      </w:r>
      <w:r w:rsidR="00C90FDC">
        <w:t>com menor tempo.</w:t>
      </w:r>
    </w:p>
    <w:p w:rsidR="002E2353" w:rsidRDefault="00A271F2" w:rsidP="004F3350">
      <w:pPr>
        <w:ind w:firstLine="709"/>
      </w:pPr>
      <w:r>
        <w:t>Existe, no entanto, um problema nessa solução simplificada</w:t>
      </w:r>
      <w:r w:rsidR="000A1DAB">
        <w:t xml:space="preserve">: é necessária a realização </w:t>
      </w:r>
      <w:r w:rsidR="008E0AC1">
        <w:t>de inúmeras requisições à</w:t>
      </w:r>
      <w:r>
        <w:t xml:space="preserve"> API do Google para avaliação de rota e tempo estimado de atendimento.</w:t>
      </w:r>
      <w:r w:rsidR="0002716F">
        <w:t xml:space="preserve"> O custo para</w:t>
      </w:r>
      <w:r w:rsidR="002E2353">
        <w:t xml:space="preserve"> avaliação de </w:t>
      </w:r>
      <w:r w:rsidR="0002716F">
        <w:t>todos os taxistas torna o processamento de uma requisição muito lent</w:t>
      </w:r>
      <w:r w:rsidR="00AC0A6B">
        <w:t>a.</w:t>
      </w:r>
      <w:r w:rsidR="009B208C">
        <w:t xml:space="preserve"> </w:t>
      </w:r>
      <w:r w:rsidR="000A1DAB">
        <w:t>Considerando u</w:t>
      </w:r>
      <w:r w:rsidR="00E7768A">
        <w:t>m exemplo real</w:t>
      </w:r>
      <w:r w:rsidR="000A1DAB">
        <w:t>, como a c</w:t>
      </w:r>
      <w:r w:rsidR="00E7768A">
        <w:t xml:space="preserve">idade de Belo Horizonte, cuja frota de </w:t>
      </w:r>
      <w:r w:rsidR="00A4071A">
        <w:t>táxis</w:t>
      </w:r>
      <w:r w:rsidR="00E7768A">
        <w:t xml:space="preserve"> é de 59</w:t>
      </w:r>
      <w:r w:rsidR="00D006F8">
        <w:t xml:space="preserve">61 veículos </w:t>
      </w:r>
      <w:sdt>
        <w:sdtPr>
          <w:id w:val="52302545"/>
          <w:citation/>
        </w:sdtPr>
        <w:sdtContent>
          <w:r w:rsidR="00C14909">
            <w:fldChar w:fldCharType="begin"/>
          </w:r>
          <w:r w:rsidR="00D25248">
            <w:instrText xml:space="preserve"> CITATION Est12 \l 1046 </w:instrText>
          </w:r>
          <w:r w:rsidR="00C14909">
            <w:fldChar w:fldCharType="separate"/>
          </w:r>
          <w:r w:rsidR="00EB28F7">
            <w:rPr>
              <w:noProof/>
            </w:rPr>
            <w:t>(ESTADO DE MINAS, 2012)</w:t>
          </w:r>
          <w:r w:rsidR="00C14909">
            <w:rPr>
              <w:noProof/>
            </w:rPr>
            <w:fldChar w:fldCharType="end"/>
          </w:r>
        </w:sdtContent>
      </w:sdt>
      <w:r w:rsidR="005E7119">
        <w:t xml:space="preserve"> e o número de viagens é de 60.000 por dia </w:t>
      </w:r>
      <w:sdt>
        <w:sdtPr>
          <w:id w:val="52302546"/>
          <w:citation/>
        </w:sdtPr>
        <w:sdtContent>
          <w:r w:rsidR="00C14909">
            <w:fldChar w:fldCharType="begin"/>
          </w:r>
          <w:r w:rsidR="00D25248">
            <w:instrText xml:space="preserve"> CITATION Est12 \l 1046 </w:instrText>
          </w:r>
          <w:r w:rsidR="00C14909">
            <w:fldChar w:fldCharType="separate"/>
          </w:r>
          <w:r w:rsidR="00EB28F7">
            <w:rPr>
              <w:noProof/>
            </w:rPr>
            <w:t>(ESTADO DE MINAS, 2012)</w:t>
          </w:r>
          <w:r w:rsidR="00C14909">
            <w:rPr>
              <w:noProof/>
            </w:rPr>
            <w:fldChar w:fldCharType="end"/>
          </w:r>
        </w:sdtContent>
      </w:sdt>
      <w:r w:rsidR="00544E6D">
        <w:t xml:space="preserve">, </w:t>
      </w:r>
      <w:r w:rsidR="000A1DAB">
        <w:t>a quantidade de requisições torna-se inviável</w:t>
      </w:r>
      <w:r w:rsidR="00544E6D">
        <w:t>.</w:t>
      </w:r>
    </w:p>
    <w:p w:rsidR="00F9214C" w:rsidRDefault="004F3350" w:rsidP="00F9214C">
      <w:pPr>
        <w:ind w:firstLine="709"/>
      </w:pPr>
      <w:r>
        <w:t>A fim de diminuir o número de taxistas processados em uma requisição</w:t>
      </w:r>
      <w:r w:rsidR="00012731">
        <w:t xml:space="preserve">, o sistema filtra os </w:t>
      </w:r>
      <w:r>
        <w:t>taxistas mais próxi</w:t>
      </w:r>
      <w:r w:rsidR="0052197E">
        <w:t xml:space="preserve">mos do cliente, </w:t>
      </w:r>
      <w:r w:rsidR="00012731">
        <w:t>através d</w:t>
      </w:r>
      <w:r w:rsidR="0052197E">
        <w:t>a d</w:t>
      </w:r>
      <w:r w:rsidR="007140AA">
        <w:t>istância e</w:t>
      </w:r>
      <w:r>
        <w:t>uclidiana entre eles.</w:t>
      </w:r>
      <w:r w:rsidR="00DB3F2A">
        <w:t xml:space="preserve"> </w:t>
      </w:r>
      <w:r w:rsidR="00012731">
        <w:t>Esse pré-</w:t>
      </w:r>
      <w:r w:rsidR="00A26792">
        <w:t>processamento considera que a distância</w:t>
      </w:r>
      <w:r w:rsidR="00FF0DBE">
        <w:t xml:space="preserve"> euclidiana</w:t>
      </w:r>
      <w:r w:rsidR="00A26792">
        <w:t xml:space="preserve"> entre um taxista e um cliente influencia diretamente no tempo de deslocamento.</w:t>
      </w:r>
    </w:p>
    <w:p w:rsidR="00F9214C" w:rsidRDefault="00F9214C" w:rsidP="00F9214C">
      <w:pPr>
        <w:ind w:firstLine="709"/>
      </w:pPr>
      <w:r>
        <w:t>Em uma situação real, no e</w:t>
      </w:r>
      <w:r w:rsidR="007140AA">
        <w:t>ntanto, a distância e</w:t>
      </w:r>
      <w:r>
        <w:t xml:space="preserve">uclidiana pode </w:t>
      </w:r>
      <w:r w:rsidR="009D4E6D">
        <w:t>se mostrar</w:t>
      </w:r>
      <w:r>
        <w:t xml:space="preserve"> ineficiente, uma vez que um </w:t>
      </w:r>
      <w:r w:rsidR="004F1B07">
        <w:t>táxi</w:t>
      </w:r>
      <w:r>
        <w:t xml:space="preserve"> mais próximo</w:t>
      </w:r>
      <w:r w:rsidR="009D4E6D">
        <w:t>, quando avaliado somente por esse critério,</w:t>
      </w:r>
      <w:r>
        <w:t xml:space="preserve"> poderá demorar mais para </w:t>
      </w:r>
      <w:r w:rsidR="0052197E">
        <w:t xml:space="preserve">deslocar-se até o cliente </w:t>
      </w:r>
      <w:r>
        <w:t xml:space="preserve">do que um </w:t>
      </w:r>
      <w:r w:rsidR="004F1B07">
        <w:t>táxi</w:t>
      </w:r>
      <w:r>
        <w:t xml:space="preserve"> ligeiramente mais distante, mas que apresente uma rota diferente. Podemos verificar um exemplo dessa situação por meio da </w:t>
      </w:r>
      <w:r w:rsidR="00C14909">
        <w:fldChar w:fldCharType="begin"/>
      </w:r>
      <w:r>
        <w:instrText xml:space="preserve"> REF _Ref349860974 \h </w:instrText>
      </w:r>
      <w:r w:rsidR="00C14909">
        <w:fldChar w:fldCharType="separate"/>
      </w:r>
      <w:r w:rsidR="00EB28F7" w:rsidRPr="00DE13AE">
        <w:t xml:space="preserve">Figura </w:t>
      </w:r>
      <w:r w:rsidR="00EB28F7">
        <w:rPr>
          <w:noProof/>
        </w:rPr>
        <w:t>10</w:t>
      </w:r>
      <w:r w:rsidR="00C14909">
        <w:fldChar w:fldCharType="end"/>
      </w:r>
      <w:r>
        <w:t>.</w:t>
      </w:r>
      <w:r w:rsidR="004475F9">
        <w:t xml:space="preserve"> Nessa imagem, p</w:t>
      </w:r>
      <w:r w:rsidR="00320B1D">
        <w:t xml:space="preserve">odemos </w:t>
      </w:r>
      <w:r w:rsidR="00675141">
        <w:t>ver</w:t>
      </w:r>
      <w:r w:rsidR="00320B1D">
        <w:t xml:space="preserve"> que apesar do T</w:t>
      </w:r>
      <w:r w:rsidR="004475F9">
        <w:t>axist</w:t>
      </w:r>
      <w:r w:rsidR="00320B1D">
        <w:t>a 1 estar mais próximo ao C</w:t>
      </w:r>
      <w:r w:rsidR="004475F9">
        <w:t>liente</w:t>
      </w:r>
      <w:r w:rsidR="00320B1D">
        <w:t xml:space="preserve"> 1</w:t>
      </w:r>
      <w:r w:rsidR="004475F9">
        <w:t xml:space="preserve">que o </w:t>
      </w:r>
      <w:r w:rsidR="00320B1D">
        <w:t xml:space="preserve">Taxista 2, </w:t>
      </w:r>
      <w:r w:rsidR="00AA5285">
        <w:t>utilizando o critério de distânc</w:t>
      </w:r>
      <w:r w:rsidR="005A7088">
        <w:t>ia Euclidiana,</w:t>
      </w:r>
      <w:r w:rsidR="008E0AC1">
        <w:t xml:space="preserve"> </w:t>
      </w:r>
      <w:r w:rsidR="00320B1D">
        <w:t>o T</w:t>
      </w:r>
      <w:r w:rsidR="004475F9">
        <w:t xml:space="preserve">axista 2 deverá </w:t>
      </w:r>
      <w:r w:rsidR="00320B1D">
        <w:t>percorrer uma distância menor que a do Taxista 1 para atender a solicitação.</w:t>
      </w:r>
    </w:p>
    <w:p w:rsidR="00F9214C" w:rsidRDefault="00BC1FFA" w:rsidP="00F9214C">
      <w:pPr>
        <w:keepNext/>
        <w:spacing w:after="0" w:line="276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13807" cy="3058008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03" cy="306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14C" w:rsidRPr="00DE13AE" w:rsidRDefault="00F9214C" w:rsidP="00370B14">
      <w:pPr>
        <w:pStyle w:val="Legenda"/>
        <w:spacing w:line="480" w:lineRule="auto"/>
        <w:jc w:val="center"/>
        <w:rPr>
          <w:color w:val="auto"/>
        </w:rPr>
      </w:pPr>
      <w:bookmarkStart w:id="103" w:name="_Ref349860974"/>
      <w:bookmarkStart w:id="104" w:name="_Toc353231930"/>
      <w:r w:rsidRPr="00DE13AE">
        <w:rPr>
          <w:color w:val="auto"/>
        </w:rPr>
        <w:t xml:space="preserve">Figura </w:t>
      </w:r>
      <w:r w:rsidR="00C14909" w:rsidRPr="00DE13AE">
        <w:rPr>
          <w:color w:val="auto"/>
        </w:rPr>
        <w:fldChar w:fldCharType="begin"/>
      </w:r>
      <w:r w:rsidRPr="00DE13AE">
        <w:rPr>
          <w:color w:val="auto"/>
        </w:rPr>
        <w:instrText xml:space="preserve"> SEQ Figura \* ARABIC </w:instrText>
      </w:r>
      <w:r w:rsidR="00C14909" w:rsidRPr="00DE13AE">
        <w:rPr>
          <w:color w:val="auto"/>
        </w:rPr>
        <w:fldChar w:fldCharType="separate"/>
      </w:r>
      <w:r w:rsidR="00EB28F7">
        <w:rPr>
          <w:noProof/>
          <w:color w:val="auto"/>
        </w:rPr>
        <w:t>10</w:t>
      </w:r>
      <w:r w:rsidR="00C14909" w:rsidRPr="00DE13AE">
        <w:rPr>
          <w:color w:val="auto"/>
        </w:rPr>
        <w:fldChar w:fldCharType="end"/>
      </w:r>
      <w:bookmarkEnd w:id="103"/>
      <w:r w:rsidRPr="00DE13AE">
        <w:rPr>
          <w:color w:val="auto"/>
        </w:rPr>
        <w:t>: Exemplo de rotas entre taxistas e um cliente</w:t>
      </w:r>
      <w:bookmarkEnd w:id="104"/>
    </w:p>
    <w:p w:rsidR="006B661F" w:rsidRDefault="006458CD" w:rsidP="00A26792">
      <w:pPr>
        <w:ind w:firstLine="709"/>
      </w:pPr>
      <w:r>
        <w:t xml:space="preserve">A fim de </w:t>
      </w:r>
      <w:r w:rsidR="00E7768A">
        <w:t xml:space="preserve">evitar a situação descrita no exemplo acima, o algoritmo de processamento de requisições de </w:t>
      </w:r>
      <w:r w:rsidR="004F1B07">
        <w:t>táxi</w:t>
      </w:r>
      <w:r w:rsidR="00E7768A">
        <w:t xml:space="preserve"> não avalia somente o taxista mais próximo, porém um conjunto de N taxistas próximos ao cliente. </w:t>
      </w:r>
      <w:r w:rsidR="006B661F">
        <w:t xml:space="preserve">Com isso, o processamento mantém-se baixo e </w:t>
      </w:r>
      <w:r>
        <w:t>evita-se</w:t>
      </w:r>
      <w:r w:rsidR="0067298F">
        <w:t xml:space="preserve"> </w:t>
      </w:r>
      <w:r w:rsidR="006B661F">
        <w:t xml:space="preserve">situações </w:t>
      </w:r>
      <w:r w:rsidR="0059779D">
        <w:t>semelhantes</w:t>
      </w:r>
      <w:r w:rsidR="006B661F">
        <w:t>.</w:t>
      </w:r>
    </w:p>
    <w:p w:rsidR="000B47E5" w:rsidRDefault="0067298F" w:rsidP="000B47E5">
      <w:pPr>
        <w:ind w:firstLine="709"/>
      </w:pPr>
      <w:r w:rsidRPr="009B208C">
        <w:t xml:space="preserve">A limitação da quantidade de </w:t>
      </w:r>
      <w:r w:rsidR="00CE1F92" w:rsidRPr="009B208C">
        <w:t xml:space="preserve">taxistas </w:t>
      </w:r>
      <w:r w:rsidRPr="009B208C">
        <w:t xml:space="preserve">avaliados para atendimento </w:t>
      </w:r>
      <w:r w:rsidR="00CE1F92" w:rsidRPr="009B208C">
        <w:t xml:space="preserve">é </w:t>
      </w:r>
      <w:r w:rsidRPr="009B208C">
        <w:t>baseada</w:t>
      </w:r>
      <w:r w:rsidR="00CE1F92" w:rsidRPr="009B208C">
        <w:t xml:space="preserve"> principalmente na distância até o cliente.</w:t>
      </w:r>
      <w:r w:rsidR="00CE1F92">
        <w:t xml:space="preserve"> Para isso são filtrados os taxistas que se encontram em determinada faixa de distância Euclidiana até o passageiro. </w:t>
      </w:r>
      <w:r w:rsidR="00563A7F">
        <w:t>Quando existem taxistas dentro dessa faixa, esses são escolhidos para serem avaliados quanto ao menor tempo de atendimento possível.</w:t>
      </w:r>
      <w:r w:rsidR="00514DC5">
        <w:t xml:space="preserve"> Quando não são encontrados taxistas dentro da faixa de distância</w:t>
      </w:r>
      <w:r w:rsidR="00202E10">
        <w:t xml:space="preserve"> mínima</w:t>
      </w:r>
      <w:r w:rsidR="00514DC5">
        <w:t xml:space="preserve"> tomada como limite para filtro, o algoritmo procede do seguinte modo:</w:t>
      </w:r>
    </w:p>
    <w:p w:rsidR="008A34C0" w:rsidRDefault="00202E10" w:rsidP="000D4102">
      <w:pPr>
        <w:pStyle w:val="PargrafodaLista"/>
        <w:numPr>
          <w:ilvl w:val="0"/>
          <w:numId w:val="20"/>
        </w:numPr>
      </w:pPr>
      <w:r>
        <w:t>Aumenta</w:t>
      </w:r>
      <w:r w:rsidR="006458CD">
        <w:t>-se</w:t>
      </w:r>
      <w:r>
        <w:t xml:space="preserve"> a faixa de distância mínima para encontrar taxistas</w:t>
      </w:r>
    </w:p>
    <w:p w:rsidR="00202E10" w:rsidRDefault="00FD5AB2" w:rsidP="00202E10">
      <w:pPr>
        <w:pStyle w:val="PargrafodaLista"/>
        <w:numPr>
          <w:ilvl w:val="1"/>
          <w:numId w:val="20"/>
        </w:numPr>
      </w:pPr>
      <w:r>
        <w:t>Caso seja encontrado ao menos um taxista</w:t>
      </w:r>
      <w:r w:rsidR="00202E10">
        <w:t xml:space="preserve"> nessa nova faixa, ocorre o processamento </w:t>
      </w:r>
      <w:r w:rsidR="0067298F">
        <w:t>para escolha do melhor veículo para atender a demanda</w:t>
      </w:r>
      <w:r w:rsidR="00A56AA4">
        <w:t>;</w:t>
      </w:r>
    </w:p>
    <w:p w:rsidR="00202E10" w:rsidRDefault="00202E10" w:rsidP="00202E10">
      <w:pPr>
        <w:pStyle w:val="PargrafodaLista"/>
        <w:numPr>
          <w:ilvl w:val="1"/>
          <w:numId w:val="20"/>
        </w:numPr>
      </w:pPr>
      <w:r>
        <w:lastRenderedPageBreak/>
        <w:t>Caso não sejam encontrados taxistas, aumenta-se novamente a faixa de distância</w:t>
      </w:r>
      <w:r w:rsidR="00A56AA4">
        <w:t>;</w:t>
      </w:r>
    </w:p>
    <w:p w:rsidR="00202E10" w:rsidRDefault="00202E10" w:rsidP="00202E10">
      <w:pPr>
        <w:pStyle w:val="PargrafodaLista"/>
        <w:numPr>
          <w:ilvl w:val="2"/>
          <w:numId w:val="20"/>
        </w:numPr>
      </w:pPr>
      <w:r>
        <w:t>Caso seja</w:t>
      </w:r>
      <w:r w:rsidR="00FD5AB2">
        <w:t xml:space="preserve"> encontrado</w:t>
      </w:r>
      <w:r w:rsidR="0059779D">
        <w:t xml:space="preserve"> </w:t>
      </w:r>
      <w:r w:rsidR="00FD5AB2">
        <w:t>ao menos um taxista</w:t>
      </w:r>
      <w:r w:rsidR="0059779D">
        <w:t>, ocorre novo</w:t>
      </w:r>
      <w:r>
        <w:t xml:space="preserve"> processamento </w:t>
      </w:r>
      <w:r w:rsidR="00675141">
        <w:t xml:space="preserve">sobre os </w:t>
      </w:r>
      <w:r>
        <w:t>taxistas encontrados</w:t>
      </w:r>
      <w:r w:rsidR="00A56AA4">
        <w:t>;</w:t>
      </w:r>
    </w:p>
    <w:p w:rsidR="00202E10" w:rsidRDefault="00202E10" w:rsidP="00202E10">
      <w:pPr>
        <w:pStyle w:val="PargrafodaLista"/>
        <w:numPr>
          <w:ilvl w:val="2"/>
          <w:numId w:val="20"/>
        </w:numPr>
      </w:pPr>
      <w:r>
        <w:t>Caso contrário, o sistema conclui que não há taxistas próximos e coloca o cliente na fila de espera de requisição</w:t>
      </w:r>
      <w:r w:rsidR="00A56AA4">
        <w:t>;</w:t>
      </w:r>
    </w:p>
    <w:p w:rsidR="00202E10" w:rsidRDefault="007940FB" w:rsidP="00F05647">
      <w:pPr>
        <w:spacing w:after="0"/>
        <w:ind w:firstLine="709"/>
      </w:pPr>
      <w:r>
        <w:t xml:space="preserve">Podemos compreender melhor </w:t>
      </w:r>
      <w:r w:rsidR="00DE13AE">
        <w:t>ess</w:t>
      </w:r>
      <w:r w:rsidR="00724B4C">
        <w:t>a</w:t>
      </w:r>
      <w:r w:rsidR="00DE13AE">
        <w:t xml:space="preserve"> situação com auxílio da </w:t>
      </w:r>
      <w:r w:rsidR="00C14909">
        <w:fldChar w:fldCharType="begin"/>
      </w:r>
      <w:r w:rsidR="00724B4C">
        <w:instrText xml:space="preserve"> REF _Ref349863226 \h </w:instrText>
      </w:r>
      <w:r w:rsidR="00C14909">
        <w:fldChar w:fldCharType="separate"/>
      </w:r>
      <w:r w:rsidR="00EB28F7" w:rsidRPr="00DE13AE">
        <w:t xml:space="preserve">Figura </w:t>
      </w:r>
      <w:r w:rsidR="00EB28F7">
        <w:rPr>
          <w:noProof/>
        </w:rPr>
        <w:t>11</w:t>
      </w:r>
      <w:r w:rsidR="00C14909">
        <w:fldChar w:fldCharType="end"/>
      </w:r>
      <w:r w:rsidR="00724B4C">
        <w:t xml:space="preserve">. </w:t>
      </w:r>
      <w:r w:rsidR="00F954DE">
        <w:t xml:space="preserve">Em resumo, os taxistas são buscados </w:t>
      </w:r>
      <w:r w:rsidR="00675141">
        <w:t xml:space="preserve">primeiramente </w:t>
      </w:r>
      <w:r w:rsidR="00F954DE">
        <w:t>na região verde dos círculos concêntricos. Caso não sejam encontrados, busca-se na região amarela e</w:t>
      </w:r>
      <w:r w:rsidR="0067298F">
        <w:t>, em sequ</w:t>
      </w:r>
      <w:r w:rsidR="00370B14">
        <w:t>ência,</w:t>
      </w:r>
      <w:r w:rsidR="00F954DE">
        <w:t xml:space="preserve"> caso </w:t>
      </w:r>
      <w:r w:rsidR="00370B14">
        <w:t>seja necessário</w:t>
      </w:r>
      <w:r w:rsidR="00F954DE">
        <w:t xml:space="preserve">, na região vermelha. </w:t>
      </w:r>
      <w:r w:rsidR="00370B14">
        <w:t xml:space="preserve">Se </w:t>
      </w:r>
      <w:r w:rsidR="00F954DE">
        <w:t xml:space="preserve">nenhum taxista </w:t>
      </w:r>
      <w:r w:rsidR="00370B14">
        <w:t xml:space="preserve">for </w:t>
      </w:r>
      <w:r w:rsidR="00F954DE">
        <w:t xml:space="preserve">encontrado, o algoritmo coloca o </w:t>
      </w:r>
      <w:r w:rsidR="004F6E1E">
        <w:t xml:space="preserve">cliente na fila de espera e informa ao cliente sobre a inexistência de </w:t>
      </w:r>
      <w:r w:rsidR="00A4071A">
        <w:t>táxis</w:t>
      </w:r>
      <w:r w:rsidR="004F6E1E">
        <w:t xml:space="preserve"> para o atendimento a solicitação.</w:t>
      </w:r>
    </w:p>
    <w:p w:rsidR="00DE13AE" w:rsidRDefault="00043272" w:rsidP="00C167FD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4593338" cy="3467819"/>
            <wp:effectExtent l="19050" t="0" r="0" b="0"/>
            <wp:docPr id="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6" cy="347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CB1" w:rsidRPr="007B3CB1" w:rsidRDefault="00DE13AE" w:rsidP="007B3CB1">
      <w:pPr>
        <w:pStyle w:val="Legenda"/>
        <w:spacing w:line="480" w:lineRule="auto"/>
        <w:jc w:val="center"/>
        <w:rPr>
          <w:color w:val="auto"/>
        </w:rPr>
      </w:pPr>
      <w:bookmarkStart w:id="105" w:name="_Ref349863226"/>
      <w:bookmarkStart w:id="106" w:name="_Toc353231931"/>
      <w:r w:rsidRPr="00DE13AE">
        <w:rPr>
          <w:color w:val="auto"/>
        </w:rPr>
        <w:t xml:space="preserve">Figura </w:t>
      </w:r>
      <w:r w:rsidR="00C14909" w:rsidRPr="00DE13AE">
        <w:rPr>
          <w:color w:val="auto"/>
        </w:rPr>
        <w:fldChar w:fldCharType="begin"/>
      </w:r>
      <w:r w:rsidRPr="00DE13AE">
        <w:rPr>
          <w:color w:val="auto"/>
        </w:rPr>
        <w:instrText xml:space="preserve"> SEQ Figura \* ARABIC </w:instrText>
      </w:r>
      <w:r w:rsidR="00C14909" w:rsidRPr="00DE13AE">
        <w:rPr>
          <w:color w:val="auto"/>
        </w:rPr>
        <w:fldChar w:fldCharType="separate"/>
      </w:r>
      <w:r w:rsidR="00EB28F7">
        <w:rPr>
          <w:noProof/>
          <w:color w:val="auto"/>
        </w:rPr>
        <w:t>11</w:t>
      </w:r>
      <w:r w:rsidR="00C14909" w:rsidRPr="00DE13AE">
        <w:rPr>
          <w:color w:val="auto"/>
        </w:rPr>
        <w:fldChar w:fldCharType="end"/>
      </w:r>
      <w:bookmarkEnd w:id="105"/>
      <w:r w:rsidRPr="00DE13AE">
        <w:rPr>
          <w:color w:val="auto"/>
        </w:rPr>
        <w:t>: Método para filtro de taxistas avaliados pelo sistema, de acordo a distância até o cliente.</w:t>
      </w:r>
      <w:bookmarkEnd w:id="106"/>
    </w:p>
    <w:p w:rsidR="00DE13AE" w:rsidRDefault="00D672A6" w:rsidP="00A26792">
      <w:pPr>
        <w:ind w:firstLine="709"/>
      </w:pPr>
      <w:r>
        <w:t>A utilização dos filtros por distância mínima permite que menos taxistas sejam avaliados pel</w:t>
      </w:r>
      <w:r w:rsidR="0067298F">
        <w:t>o sistema, diminuindo o custo do processamento</w:t>
      </w:r>
      <w:r>
        <w:t>.</w:t>
      </w:r>
      <w:r w:rsidR="0019298B">
        <w:t xml:space="preserve"> Nos casos de </w:t>
      </w:r>
      <w:r w:rsidR="0019298B">
        <w:lastRenderedPageBreak/>
        <w:t>indisponibilidade de taxista, o sistema aumenta a distância até um número que julga adequado para taxistas e usuários: o taxista não percorre uma distância grande para atender a corrida nem o cliente espera muito tempo pelo serviço.</w:t>
      </w:r>
    </w:p>
    <w:p w:rsidR="00D672A6" w:rsidRDefault="00EB21AF" w:rsidP="00A26792">
      <w:pPr>
        <w:ind w:firstLine="709"/>
      </w:pPr>
      <w:r>
        <w:t xml:space="preserve">Para </w:t>
      </w:r>
      <w:r w:rsidR="00FC5E9C">
        <w:t>finalizar</w:t>
      </w:r>
      <w:r w:rsidR="00041FF1">
        <w:t>,</w:t>
      </w:r>
      <w:r w:rsidR="00720022">
        <w:t xml:space="preserve"> </w:t>
      </w:r>
      <w:r>
        <w:t>o algoritmo filtra os N taxistas mais próximos ao cliente,</w:t>
      </w:r>
      <w:r w:rsidR="00041FF1">
        <w:t xml:space="preserve"> caso o número de </w:t>
      </w:r>
      <w:r w:rsidR="00A4071A">
        <w:t>táxis</w:t>
      </w:r>
      <w:r w:rsidR="00041FF1">
        <w:t xml:space="preserve"> disponível seja muito alto,</w:t>
      </w:r>
      <w:r>
        <w:t xml:space="preserve"> a fim de reduzir o processamento. </w:t>
      </w:r>
      <w:r w:rsidR="004F6E1E">
        <w:t>Dentre esses</w:t>
      </w:r>
      <w:r w:rsidR="00720022">
        <w:t xml:space="preserve"> taxista</w:t>
      </w:r>
      <w:r w:rsidR="004F6E1E">
        <w:t>s, aquele</w:t>
      </w:r>
      <w:r w:rsidR="00720022">
        <w:t xml:space="preserve"> com o menor tempo previsto para atendimento será aquele definido como responsável pela requisição.</w:t>
      </w:r>
    </w:p>
    <w:p w:rsidR="00EB21AF" w:rsidRPr="00B375D7" w:rsidRDefault="00EB21AF" w:rsidP="00A26792">
      <w:pPr>
        <w:ind w:firstLine="709"/>
      </w:pPr>
    </w:p>
    <w:p w:rsidR="00D00748" w:rsidRPr="009B64BF" w:rsidRDefault="00D00748" w:rsidP="00D00748">
      <w:pPr>
        <w:pStyle w:val="Ttulo3"/>
      </w:pPr>
      <w:bookmarkStart w:id="107" w:name="_Ref350010707"/>
      <w:bookmarkStart w:id="108" w:name="_Ref350013779"/>
      <w:bookmarkStart w:id="109" w:name="_Toc353231903"/>
      <w:r>
        <w:t xml:space="preserve">MÉTODO BASEADO EM </w:t>
      </w:r>
      <w:r w:rsidR="00F7153E">
        <w:t>GPS</w:t>
      </w:r>
      <w:r>
        <w:t xml:space="preserve"> COM DISTÂNCIA EUCLIDIANA</w:t>
      </w:r>
      <w:bookmarkEnd w:id="107"/>
      <w:bookmarkEnd w:id="108"/>
      <w:bookmarkEnd w:id="109"/>
    </w:p>
    <w:p w:rsidR="007A5CBF" w:rsidRDefault="00C43039" w:rsidP="00D00748">
      <w:r>
        <w:t xml:space="preserve">O método descrito na seção </w:t>
      </w:r>
      <w:r w:rsidR="00C14909">
        <w:fldChar w:fldCharType="begin"/>
      </w:r>
      <w:r>
        <w:instrText xml:space="preserve"> REF _Ref350011741 \r \h </w:instrText>
      </w:r>
      <w:r w:rsidR="00C14909">
        <w:fldChar w:fldCharType="separate"/>
      </w:r>
      <w:r w:rsidR="00EB28F7">
        <w:t>5.3.1</w:t>
      </w:r>
      <w:r w:rsidR="00C14909">
        <w:fldChar w:fldCharType="end"/>
      </w:r>
      <w:r>
        <w:t xml:space="preserve"> utiliza a rota real para estimar a distância entre taxistas e passageiros. No entanto, essa solução tem custo computacional alto, devido a diversas requisições a </w:t>
      </w:r>
      <w:r w:rsidRPr="00C43039">
        <w:rPr>
          <w:i/>
        </w:rPr>
        <w:t>web services</w:t>
      </w:r>
      <w:r>
        <w:t xml:space="preserve"> externos para avaliação do taxista mais próximo.</w:t>
      </w:r>
    </w:p>
    <w:p w:rsidR="00BB1747" w:rsidRDefault="00C43039" w:rsidP="009E5BED">
      <w:pPr>
        <w:ind w:firstLine="709"/>
      </w:pPr>
      <w:r>
        <w:t>Outra possível solução para o problema, com custo computacional reduzido</w:t>
      </w:r>
      <w:r w:rsidR="00215DA8">
        <w:t>,</w:t>
      </w:r>
      <w:r>
        <w:t xml:space="preserve"> </w:t>
      </w:r>
      <w:r w:rsidR="0067298F">
        <w:t>é</w:t>
      </w:r>
      <w:r>
        <w:t xml:space="preserve"> a </w:t>
      </w:r>
      <w:r w:rsidR="00344042">
        <w:t>definição do taxista mais</w:t>
      </w:r>
      <w:r>
        <w:t xml:space="preserve"> pró</w:t>
      </w:r>
      <w:r w:rsidR="00344042">
        <w:t>ximo</w:t>
      </w:r>
      <w:r>
        <w:t xml:space="preserve"> ao cliente, baseado apenas na distância Euclidiana. Conforme vimos na seção </w:t>
      </w:r>
      <w:r w:rsidR="00C14909">
        <w:fldChar w:fldCharType="begin"/>
      </w:r>
      <w:r>
        <w:instrText xml:space="preserve"> REF _Ref350011917 \r \h </w:instrText>
      </w:r>
      <w:r w:rsidR="00C14909">
        <w:fldChar w:fldCharType="separate"/>
      </w:r>
      <w:r w:rsidR="00EB28F7">
        <w:t>5.3.1</w:t>
      </w:r>
      <w:r w:rsidR="00C14909">
        <w:fldChar w:fldCharType="end"/>
      </w:r>
      <w:r>
        <w:t xml:space="preserve">, a utilização da distância Euclidiana tem como desvantagem a possibilidade de taxistas mais próximos </w:t>
      </w:r>
      <w:r w:rsidR="003477A1">
        <w:t>ao cliente</w:t>
      </w:r>
      <w:r w:rsidR="00215DA8">
        <w:t>,</w:t>
      </w:r>
      <w:r>
        <w:t xml:space="preserve"> terem que percorrer</w:t>
      </w:r>
      <w:r w:rsidR="00215DA8">
        <w:t>, em alguns casos,</w:t>
      </w:r>
      <w:r>
        <w:t xml:space="preserve"> um caminho </w:t>
      </w:r>
      <w:r w:rsidR="003477A1">
        <w:t xml:space="preserve">mais longo </w:t>
      </w:r>
      <w:r>
        <w:t>para atendiment</w:t>
      </w:r>
      <w:r w:rsidR="00215DA8">
        <w:t>o</w:t>
      </w:r>
      <w:r>
        <w:t>. Entretanto, devido ao alto custo computacional de processamento</w:t>
      </w:r>
      <w:r w:rsidR="00215DA8">
        <w:t xml:space="preserve"> da solução anterior</w:t>
      </w:r>
      <w:r>
        <w:t xml:space="preserve"> e </w:t>
      </w:r>
      <w:r w:rsidR="00215DA8">
        <w:t xml:space="preserve">a forma como o trânsito é organizado, </w:t>
      </w:r>
      <w:r w:rsidR="003151CB">
        <w:t>pode-se</w:t>
      </w:r>
      <w:r w:rsidR="00DD5A9E">
        <w:t xml:space="preserve"> utilizar </w:t>
      </w:r>
      <w:r w:rsidR="00964B1C">
        <w:t>esse método como alternativo para a escolha do taxista mais próximo, apostando no caso médio</w:t>
      </w:r>
      <w:r w:rsidR="00344042">
        <w:t>.</w:t>
      </w:r>
    </w:p>
    <w:p w:rsidR="00BB1747" w:rsidRDefault="00BB1747" w:rsidP="009E5BED">
      <w:pPr>
        <w:ind w:firstLine="709"/>
      </w:pPr>
      <w:r>
        <w:t xml:space="preserve">De modo semelhante ao que ocorre no algoritmo da seção </w:t>
      </w:r>
      <w:r w:rsidR="00C14909">
        <w:fldChar w:fldCharType="begin"/>
      </w:r>
      <w:r>
        <w:instrText xml:space="preserve"> REF _Ref350014211 \r \h </w:instrText>
      </w:r>
      <w:r w:rsidR="00C14909">
        <w:fldChar w:fldCharType="separate"/>
      </w:r>
      <w:r w:rsidR="00EB28F7">
        <w:t>5.3.1</w:t>
      </w:r>
      <w:r w:rsidR="00C14909">
        <w:fldChar w:fldCharType="end"/>
      </w:r>
      <w:r>
        <w:t>, definimos uma distância máxima</w:t>
      </w:r>
      <w:r w:rsidR="005B04D7">
        <w:t xml:space="preserve">, </w:t>
      </w:r>
      <w:r w:rsidR="003F05DD">
        <w:t>por meio de</w:t>
      </w:r>
      <w:r w:rsidR="005B04D7">
        <w:t xml:space="preserve"> distância euclidiana,</w:t>
      </w:r>
      <w:r>
        <w:t xml:space="preserve"> para que um tax</w:t>
      </w:r>
      <w:r w:rsidR="005B04D7">
        <w:t xml:space="preserve">ista seja </w:t>
      </w:r>
      <w:r w:rsidR="005B04D7">
        <w:lastRenderedPageBreak/>
        <w:t>avaliado pelo sistema -</w:t>
      </w:r>
      <w:r>
        <w:t xml:space="preserve"> taxistas muito longe do cliente </w:t>
      </w:r>
      <w:r w:rsidR="005B04D7">
        <w:t xml:space="preserve">são descartados </w:t>
      </w:r>
      <w:r>
        <w:t xml:space="preserve">para realizar o atendimento. </w:t>
      </w:r>
      <w:r w:rsidR="00344042">
        <w:t>Dessa forma</w:t>
      </w:r>
      <w:r>
        <w:t>, caso não seja encontrado um taxista próximo, o cliente será colocado na fila de espera.</w:t>
      </w:r>
    </w:p>
    <w:p w:rsidR="00704A88" w:rsidRDefault="00704A88" w:rsidP="00704A88"/>
    <w:p w:rsidR="00746B3B" w:rsidRPr="009B64BF" w:rsidRDefault="00746B3B" w:rsidP="00746B3B">
      <w:pPr>
        <w:pStyle w:val="Ttulo3"/>
      </w:pPr>
      <w:bookmarkStart w:id="110" w:name="_Toc353231904"/>
      <w:r>
        <w:t>PROCESSAMENTO DA FILA DE ESPERA</w:t>
      </w:r>
      <w:bookmarkEnd w:id="110"/>
    </w:p>
    <w:p w:rsidR="008C0EB0" w:rsidRDefault="003F08A6" w:rsidP="00396665">
      <w:r>
        <w:t xml:space="preserve">O modelo de processamento de fila de espera utilizado pelo </w:t>
      </w:r>
      <w:r w:rsidR="00E77271" w:rsidRPr="00E77271">
        <w:rPr>
          <w:i/>
        </w:rPr>
        <w:t>software</w:t>
      </w:r>
      <w:r>
        <w:t xml:space="preserve"> segue apenas 2 princípios: ordem de entrada na fila de espera e distância entre do cliente até os </w:t>
      </w:r>
      <w:r w:rsidR="00A4071A">
        <w:t>táxis</w:t>
      </w:r>
      <w:r>
        <w:t xml:space="preserve"> disponíveis.</w:t>
      </w:r>
      <w:r w:rsidR="008F0DB8">
        <w:t xml:space="preserve"> O método </w:t>
      </w:r>
      <w:r w:rsidR="00296F13">
        <w:t xml:space="preserve">de </w:t>
      </w:r>
      <w:r w:rsidR="00963D18">
        <w:t>processamento da</w:t>
      </w:r>
      <w:r w:rsidR="008F0DB8">
        <w:t xml:space="preserve"> fila de espera é o mesmo </w:t>
      </w:r>
      <w:r w:rsidR="00CE6BD8">
        <w:t>independente</w:t>
      </w:r>
      <w:r w:rsidR="008F0DB8">
        <w:t xml:space="preserve"> dos algoritmos utilizados para escolha do melhor </w:t>
      </w:r>
      <w:r w:rsidR="004F1B07">
        <w:t>táxi</w:t>
      </w:r>
      <w:r w:rsidR="008F0DB8">
        <w:t xml:space="preserve"> disponível.</w:t>
      </w:r>
    </w:p>
    <w:p w:rsidR="003F08A6" w:rsidRDefault="00735700" w:rsidP="00832396">
      <w:pPr>
        <w:ind w:firstLine="709"/>
      </w:pPr>
      <w:r>
        <w:t xml:space="preserve">Quando um cliente não pode ser atendido pelo </w:t>
      </w:r>
      <w:r w:rsidR="00E77271" w:rsidRPr="00E77271">
        <w:rPr>
          <w:i/>
        </w:rPr>
        <w:t>software</w:t>
      </w:r>
      <w:r>
        <w:t xml:space="preserve"> devido </w:t>
      </w:r>
      <w:r w:rsidR="00DC3E4E">
        <w:t>à</w:t>
      </w:r>
      <w:r>
        <w:t xml:space="preserve"> indisponibilidade de taxistas</w:t>
      </w:r>
      <w:r w:rsidR="008F0DB8">
        <w:t xml:space="preserve">, ele é colocado na fila de espera até que um </w:t>
      </w:r>
      <w:r w:rsidR="004F1B07">
        <w:t>táxi</w:t>
      </w:r>
      <w:r w:rsidR="008F0DB8">
        <w:t xml:space="preserve"> esteja desocupado para atendê-lo. </w:t>
      </w:r>
      <w:r w:rsidR="001B3E2C">
        <w:t>São dois os motivos para reavaliação da fila de espera:</w:t>
      </w:r>
    </w:p>
    <w:p w:rsidR="001B3E2C" w:rsidRDefault="00396665" w:rsidP="001B3E2C">
      <w:pPr>
        <w:pStyle w:val="PargrafodaLista"/>
        <w:numPr>
          <w:ilvl w:val="0"/>
          <w:numId w:val="21"/>
        </w:numPr>
      </w:pPr>
      <w:r>
        <w:t xml:space="preserve">Um taxista terminou seu atendimento e agora possui status </w:t>
      </w:r>
      <w:r w:rsidRPr="003151CB">
        <w:t xml:space="preserve">como </w:t>
      </w:r>
      <w:r w:rsidR="0067298F" w:rsidRPr="003151CB">
        <w:t>“L</w:t>
      </w:r>
      <w:r w:rsidRPr="003151CB">
        <w:t>ivre</w:t>
      </w:r>
      <w:r w:rsidR="0067298F" w:rsidRPr="003151CB">
        <w:t>”</w:t>
      </w:r>
      <w:r w:rsidRPr="003151CB">
        <w:t>;</w:t>
      </w:r>
    </w:p>
    <w:p w:rsidR="00396665" w:rsidRDefault="00396665" w:rsidP="001B3E2C">
      <w:pPr>
        <w:pStyle w:val="PargrafodaLista"/>
        <w:numPr>
          <w:ilvl w:val="0"/>
          <w:numId w:val="21"/>
        </w:numPr>
      </w:pPr>
      <w:r>
        <w:t xml:space="preserve">Reavaliação periódica dos </w:t>
      </w:r>
      <w:r w:rsidR="00A4071A">
        <w:t>táxis</w:t>
      </w:r>
      <w:r>
        <w:t>, devido ao caráter dinâmico do sistema, onde os taxistas movimentam-se pela cidade.</w:t>
      </w:r>
    </w:p>
    <w:p w:rsidR="00396665" w:rsidRDefault="007824D2" w:rsidP="00396665">
      <w:pPr>
        <w:ind w:firstLine="709"/>
      </w:pPr>
      <w:r>
        <w:t xml:space="preserve">O modelo de avaliação periódica </w:t>
      </w:r>
      <w:r w:rsidR="0067298F">
        <w:t>do sistema é utilizado com frequ</w:t>
      </w:r>
      <w:r>
        <w:t>ência muito b</w:t>
      </w:r>
      <w:r w:rsidR="0067298F">
        <w:t>aixa, uma vez que devido a frequ</w:t>
      </w:r>
      <w:r>
        <w:t xml:space="preserve">ente alteração dos estados dos taxistas, há </w:t>
      </w:r>
      <w:r w:rsidR="00344042">
        <w:t>constante</w:t>
      </w:r>
      <w:r>
        <w:t xml:space="preserve"> processamento da fila de espera, quando há veículos nela.</w:t>
      </w:r>
    </w:p>
    <w:p w:rsidR="00386A8F" w:rsidRDefault="002F38EE" w:rsidP="00396665">
      <w:pPr>
        <w:ind w:firstLine="709"/>
      </w:pPr>
      <w:r>
        <w:t xml:space="preserve">Ao reprocessar a fila de espera, devido ao término de um atendimento, o sistema utiliza como primeiro critério a região onde o taxista poderá atender aos clientes que estão aguardando por serviços. Para isso, o sistema utiliza o conceito dos círculos de distância vistos na Seção </w:t>
      </w:r>
      <w:r w:rsidR="00C14909">
        <w:fldChar w:fldCharType="begin"/>
      </w:r>
      <w:r>
        <w:instrText xml:space="preserve"> REF _Ref350015645 \r \h </w:instrText>
      </w:r>
      <w:r w:rsidR="00C14909">
        <w:fldChar w:fldCharType="separate"/>
      </w:r>
      <w:r w:rsidR="00EB28F7">
        <w:t>5.3.1</w:t>
      </w:r>
      <w:r w:rsidR="00C14909">
        <w:fldChar w:fldCharType="end"/>
      </w:r>
      <w:r>
        <w:t>.</w:t>
      </w:r>
      <w:r w:rsidR="00626830">
        <w:t xml:space="preserve"> Em seguida, para os </w:t>
      </w:r>
      <w:r w:rsidR="00A4071A">
        <w:t>táxis</w:t>
      </w:r>
      <w:r w:rsidR="00626830">
        <w:t xml:space="preserve"> dentro da região de atendimento, o sistema avalia o taxista que primeiro entrou na fila, </w:t>
      </w:r>
      <w:r w:rsidR="00626830">
        <w:lastRenderedPageBreak/>
        <w:t>utilizando o conceito FIFO (</w:t>
      </w:r>
      <w:r w:rsidR="00626830" w:rsidRPr="00626830">
        <w:rPr>
          <w:i/>
        </w:rPr>
        <w:t>First In, First Out</w:t>
      </w:r>
      <w:r w:rsidR="00626830">
        <w:t>)</w:t>
      </w:r>
      <w:r w:rsidR="00F45EF9">
        <w:t xml:space="preserve">, independentemente da distância que ele se encontra do taxista recém liberado. </w:t>
      </w:r>
    </w:p>
    <w:p w:rsidR="007824D2" w:rsidRDefault="008B1363" w:rsidP="000D5DDC">
      <w:pPr>
        <w:ind w:firstLine="709"/>
      </w:pPr>
      <w:r>
        <w:t>A utilização d</w:t>
      </w:r>
      <w:r w:rsidR="007D4E3C">
        <w:t>a</w:t>
      </w:r>
      <w:r>
        <w:t xml:space="preserve"> ordem de chegada</w:t>
      </w:r>
      <w:r w:rsidR="00634152">
        <w:t xml:space="preserve"> na fila</w:t>
      </w:r>
      <w:r>
        <w:t xml:space="preserve"> tem como objetivo permitir que todos os clientes sejam igualmente atendidos, </w:t>
      </w:r>
      <w:r w:rsidR="00634152">
        <w:t>sem que um cliente espere por</w:t>
      </w:r>
      <w:r w:rsidR="007D4E3C">
        <w:t xml:space="preserve"> um</w:t>
      </w:r>
      <w:r w:rsidR="00634152">
        <w:t xml:space="preserve"> tempo muito longo, enquanto outros são passados em sua frente</w:t>
      </w:r>
      <w:r w:rsidR="001C7650">
        <w:t xml:space="preserve">, devido </w:t>
      </w:r>
      <w:r w:rsidR="00C9309D">
        <w:t>à</w:t>
      </w:r>
      <w:r w:rsidR="001C7650">
        <w:t xml:space="preserve"> distância em relação aos </w:t>
      </w:r>
      <w:r w:rsidR="00A4071A">
        <w:t>táxis</w:t>
      </w:r>
      <w:r w:rsidR="001C7650">
        <w:t xml:space="preserve"> desocupados.</w:t>
      </w:r>
      <w:r w:rsidR="00386A8F">
        <w:t xml:space="preserve"> A escolha desse método evita situações </w:t>
      </w:r>
      <w:r w:rsidR="000E18F7">
        <w:t xml:space="preserve">em que um cliente nunca será </w:t>
      </w:r>
      <w:r w:rsidR="00834842">
        <w:t>atendido</w:t>
      </w:r>
      <w:r w:rsidR="000E18F7">
        <w:t xml:space="preserve">, devido a </w:t>
      </w:r>
      <w:r w:rsidR="00834842">
        <w:t>sua posição em relação aos táxis</w:t>
      </w:r>
      <w:r w:rsidR="000E18F7">
        <w:t>.</w:t>
      </w:r>
    </w:p>
    <w:p w:rsidR="009F2682" w:rsidRDefault="009F2682" w:rsidP="00AE62C3">
      <w:pPr>
        <w:pStyle w:val="Ttulo1"/>
      </w:pPr>
      <w:bookmarkStart w:id="111" w:name="_Toc353231905"/>
      <w:r>
        <w:lastRenderedPageBreak/>
        <w:t>TESTES D</w:t>
      </w:r>
      <w:r w:rsidR="00AE62C3">
        <w:t>O</w:t>
      </w:r>
      <w:r w:rsidR="00F45F3E">
        <w:t>S</w:t>
      </w:r>
      <w:r w:rsidR="00AE62C3">
        <w:t xml:space="preserve"> </w:t>
      </w:r>
      <w:r w:rsidR="00891D0D">
        <w:t>ALGORITMOS DE DESPACHO</w:t>
      </w:r>
      <w:bookmarkEnd w:id="111"/>
    </w:p>
    <w:p w:rsidR="00D94DE7" w:rsidRDefault="00D94DE7" w:rsidP="00D94DE7">
      <w:r>
        <w:t xml:space="preserve">Para avaliar o resultado do projeto em relação </w:t>
      </w:r>
      <w:r w:rsidR="00194EA5">
        <w:t>ao método utilizado atualmente -</w:t>
      </w:r>
      <w:r>
        <w:t xml:space="preserve"> </w:t>
      </w:r>
      <w:r w:rsidRPr="00D94DE7">
        <w:rPr>
          <w:i/>
        </w:rPr>
        <w:t>broadcasting</w:t>
      </w:r>
      <w:r w:rsidR="00817BAB">
        <w:t xml:space="preserve"> - foi proposta</w:t>
      </w:r>
      <w:r>
        <w:t xml:space="preserve"> uma série de testes de desempenho. Os testes têm como objetivo </w:t>
      </w:r>
      <w:r w:rsidR="007C4BAB">
        <w:t>medir</w:t>
      </w:r>
      <w:r>
        <w:t xml:space="preserve"> o desempenho dos algoritmos utilizados a fim de minimizar o temp</w:t>
      </w:r>
      <w:r w:rsidR="00817BAB">
        <w:t>o de espera até o atendimento das</w:t>
      </w:r>
      <w:r>
        <w:t xml:space="preserve"> requisições.</w:t>
      </w:r>
    </w:p>
    <w:p w:rsidR="007C4BAB" w:rsidRDefault="00834FBD" w:rsidP="007C4BAB">
      <w:pPr>
        <w:ind w:firstLine="709"/>
      </w:pPr>
      <w:r>
        <w:t>Para a</w:t>
      </w:r>
      <w:r w:rsidR="00AD153B">
        <w:t xml:space="preserve"> </w:t>
      </w:r>
      <w:r>
        <w:t>realização</w:t>
      </w:r>
      <w:r w:rsidR="00B579F5">
        <w:t xml:space="preserve"> dos testes</w:t>
      </w:r>
      <w:r>
        <w:t xml:space="preserve">, foi desenvolvido um ambiente que representa as solicitações dos clientes por serviços de </w:t>
      </w:r>
      <w:r w:rsidR="004F1B07">
        <w:t>táxi</w:t>
      </w:r>
      <w:r>
        <w:t xml:space="preserve">. Nesse ambiente, são colocados os taxistas sobre o mapa de uma cidade e </w:t>
      </w:r>
      <w:r w:rsidR="00AD153B">
        <w:t>são feitas</w:t>
      </w:r>
      <w:r>
        <w:t xml:space="preserve"> requisições que simule</w:t>
      </w:r>
      <w:r w:rsidR="00402144">
        <w:t>m</w:t>
      </w:r>
      <w:r>
        <w:t xml:space="preserve"> a chamada de </w:t>
      </w:r>
      <w:r w:rsidR="00A4071A">
        <w:t>táxis</w:t>
      </w:r>
      <w:r>
        <w:t xml:space="preserve">. O ambiente de testes será descrito com detalhes na Seção </w:t>
      </w:r>
      <w:r w:rsidR="00C14909">
        <w:fldChar w:fldCharType="begin"/>
      </w:r>
      <w:r w:rsidR="00746DD9">
        <w:instrText xml:space="preserve"> REF _Ref350090199 \r \h </w:instrText>
      </w:r>
      <w:r w:rsidR="00C14909">
        <w:fldChar w:fldCharType="separate"/>
      </w:r>
      <w:r w:rsidR="00EB28F7">
        <w:t>6.2</w:t>
      </w:r>
      <w:r w:rsidR="00C14909">
        <w:fldChar w:fldCharType="end"/>
      </w:r>
      <w:r w:rsidR="00746DD9">
        <w:t>.</w:t>
      </w:r>
    </w:p>
    <w:p w:rsidR="00B579F5" w:rsidRDefault="00B579F5" w:rsidP="00B579F5"/>
    <w:p w:rsidR="00B579F5" w:rsidRDefault="00B579F5" w:rsidP="00B579F5">
      <w:pPr>
        <w:pStyle w:val="Ttulo2"/>
      </w:pPr>
      <w:bookmarkStart w:id="112" w:name="_Toc353231906"/>
      <w:r>
        <w:t xml:space="preserve">SIMULAÇÃO DO MÉTODO </w:t>
      </w:r>
      <w:r w:rsidRPr="00B579F5">
        <w:rPr>
          <w:i/>
        </w:rPr>
        <w:t>BROADCASTING</w:t>
      </w:r>
      <w:bookmarkEnd w:id="112"/>
    </w:p>
    <w:p w:rsidR="00B579F5" w:rsidRDefault="00B579F5" w:rsidP="00B579F5">
      <w:r>
        <w:t xml:space="preserve">O método broadcasting, como dito na Seção </w:t>
      </w:r>
      <w:r w:rsidR="00C14909">
        <w:fldChar w:fldCharType="begin"/>
      </w:r>
      <w:r>
        <w:instrText xml:space="preserve"> REF _Ref350070219 \r \h </w:instrText>
      </w:r>
      <w:r w:rsidR="00C14909">
        <w:fldChar w:fldCharType="separate"/>
      </w:r>
      <w:r w:rsidR="00EB28F7">
        <w:t>3.1</w:t>
      </w:r>
      <w:r w:rsidR="00C14909">
        <w:fldChar w:fldCharType="end"/>
      </w:r>
      <w:r w:rsidR="008B4E15">
        <w:t xml:space="preserve">, é aquele utilizado atualmente para escolha do taxista responsável por </w:t>
      </w:r>
      <w:r w:rsidR="001A3113">
        <w:t>atender um cliente a</w:t>
      </w:r>
      <w:r w:rsidR="008B4E15">
        <w:t>pós o telefonema à central</w:t>
      </w:r>
      <w:r w:rsidR="001A3113">
        <w:t xml:space="preserve">. Nele, </w:t>
      </w:r>
      <w:r w:rsidR="008B4E15">
        <w:t>o atendente comunica</w:t>
      </w:r>
      <w:r w:rsidR="00817BAB">
        <w:t>,</w:t>
      </w:r>
      <w:r w:rsidR="008B4E15">
        <w:t xml:space="preserve"> por rádio</w:t>
      </w:r>
      <w:r w:rsidR="00A4071A">
        <w:t>,</w:t>
      </w:r>
      <w:r w:rsidR="008B4E15">
        <w:t xml:space="preserve"> aos taxistas</w:t>
      </w:r>
      <w:r w:rsidR="00817BAB">
        <w:t>,</w:t>
      </w:r>
      <w:r w:rsidR="008B4E15">
        <w:t xml:space="preserve"> a localização do passageiro. Um dos taxistas próximos ao cliente confirma que está disponível e é tomado como responsável</w:t>
      </w:r>
      <w:r w:rsidR="00817BAB">
        <w:t xml:space="preserve"> pelo atendimento</w:t>
      </w:r>
      <w:r w:rsidR="008B4E15">
        <w:t>.</w:t>
      </w:r>
    </w:p>
    <w:p w:rsidR="008B4E15" w:rsidRDefault="0098069B" w:rsidP="0098069B">
      <w:pPr>
        <w:ind w:firstLine="709"/>
      </w:pPr>
      <w:r>
        <w:t xml:space="preserve">No método </w:t>
      </w:r>
      <w:r w:rsidRPr="0098069B">
        <w:rPr>
          <w:i/>
        </w:rPr>
        <w:t>broadcasting</w:t>
      </w:r>
      <w:r>
        <w:t xml:space="preserve"> não há garant</w:t>
      </w:r>
      <w:r w:rsidR="00050A93">
        <w:t>ias que o taxista mais próximo</w:t>
      </w:r>
      <w:r>
        <w:t xml:space="preserve"> será </w:t>
      </w:r>
      <w:r w:rsidR="00050A93">
        <w:t>o</w:t>
      </w:r>
      <w:r w:rsidR="00F45F3E">
        <w:t xml:space="preserve"> responsável pela</w:t>
      </w:r>
      <w:r>
        <w:t xml:space="preserve"> requisição</w:t>
      </w:r>
      <w:r w:rsidR="003F7A53">
        <w:t>, tampouco que o sistema é otimizado para atendimento às solicitações</w:t>
      </w:r>
      <w:r>
        <w:t xml:space="preserve">: o taxista que primeiro responde a </w:t>
      </w:r>
      <w:r w:rsidR="00050A93">
        <w:t>demanda</w:t>
      </w:r>
      <w:r w:rsidR="00F67650">
        <w:t xml:space="preserve"> </w:t>
      </w:r>
      <w:r>
        <w:t xml:space="preserve">é aquele </w:t>
      </w:r>
      <w:r w:rsidR="00402144">
        <w:t xml:space="preserve">que </w:t>
      </w:r>
      <w:r w:rsidR="00922BAC">
        <w:t xml:space="preserve">realizará o atendimento. Podemos concluir que </w:t>
      </w:r>
      <w:r w:rsidR="000E482C">
        <w:t xml:space="preserve">a escolha do taxista </w:t>
      </w:r>
      <w:r w:rsidR="00922BAC">
        <w:t>é realizad</w:t>
      </w:r>
      <w:r w:rsidR="000E482C">
        <w:t>a</w:t>
      </w:r>
      <w:r w:rsidR="00F67650">
        <w:t>,</w:t>
      </w:r>
      <w:r w:rsidR="00922BAC">
        <w:t xml:space="preserve"> de certa forma</w:t>
      </w:r>
      <w:r w:rsidR="006E7D5C">
        <w:t>,</w:t>
      </w:r>
      <w:r w:rsidR="00922BAC">
        <w:t xml:space="preserve"> </w:t>
      </w:r>
      <w:r w:rsidR="006E7D5C">
        <w:t>de modo aleatório</w:t>
      </w:r>
      <w:r w:rsidR="000E482C">
        <w:t>, uma vez que o primeiro taxista</w:t>
      </w:r>
      <w:r w:rsidR="00766D10">
        <w:t>,</w:t>
      </w:r>
      <w:r w:rsidR="00F67650">
        <w:t xml:space="preserve"> </w:t>
      </w:r>
      <w:r w:rsidR="000E482C">
        <w:t>em uma região próxima ao cliente</w:t>
      </w:r>
      <w:r w:rsidR="00766D10">
        <w:t>,</w:t>
      </w:r>
      <w:r w:rsidR="000E482C">
        <w:t xml:space="preserve"> </w:t>
      </w:r>
      <w:r w:rsidR="00F67650">
        <w:t xml:space="preserve">que responda ao rádio </w:t>
      </w:r>
      <w:r w:rsidR="000E482C">
        <w:t>será designado para atendê-lo.</w:t>
      </w:r>
    </w:p>
    <w:p w:rsidR="000E482C" w:rsidRDefault="000E482C" w:rsidP="0098069B">
      <w:pPr>
        <w:ind w:firstLine="709"/>
      </w:pPr>
      <w:r>
        <w:lastRenderedPageBreak/>
        <w:t xml:space="preserve">Para simular essa característica do método </w:t>
      </w:r>
      <w:r w:rsidRPr="000E482C">
        <w:rPr>
          <w:i/>
        </w:rPr>
        <w:t>broadcasting</w:t>
      </w:r>
      <w:r>
        <w:t xml:space="preserve">, foi criado um algoritmo que </w:t>
      </w:r>
      <w:r w:rsidR="004A74A6">
        <w:t>representa</w:t>
      </w:r>
      <w:r>
        <w:t xml:space="preserve"> esse comportamento.</w:t>
      </w:r>
      <w:r w:rsidR="00D91709">
        <w:t xml:space="preserve"> Nele, após a solicitação de um cliente, o algoritmo seleciona um conjunto de taxistas próximos</w:t>
      </w:r>
      <w:r w:rsidR="00DD6220">
        <w:t xml:space="preserve"> (limitando a distância</w:t>
      </w:r>
      <w:r w:rsidR="00CE5DD8">
        <w:t xml:space="preserve"> </w:t>
      </w:r>
      <w:r w:rsidR="00DD6220">
        <w:t xml:space="preserve">do mesmo modo que nos algoritmos baseados em GPS) </w:t>
      </w:r>
      <w:r w:rsidR="005F315D">
        <w:t xml:space="preserve">e </w:t>
      </w:r>
      <w:r w:rsidR="004A74A6">
        <w:t>sorteia um taxista</w:t>
      </w:r>
      <w:r w:rsidR="00766D10">
        <w:t xml:space="preserve"> </w:t>
      </w:r>
      <w:r w:rsidR="00050A93">
        <w:t>responsável</w:t>
      </w:r>
      <w:r w:rsidR="00D91709">
        <w:t>.</w:t>
      </w:r>
      <w:r w:rsidR="006E7D5C">
        <w:t xml:space="preserve"> Através do sorteio, pode-se</w:t>
      </w:r>
      <w:r w:rsidR="005F315D">
        <w:t xml:space="preserve"> representar </w:t>
      </w:r>
      <w:r w:rsidR="0087141B">
        <w:t>a seleção</w:t>
      </w:r>
      <w:r w:rsidR="004A74A6">
        <w:t xml:space="preserve"> </w:t>
      </w:r>
      <w:r w:rsidR="0087141B">
        <w:t>do taxista que se candidatou para atendimento.</w:t>
      </w:r>
    </w:p>
    <w:p w:rsidR="00B579F5" w:rsidRDefault="00B579F5" w:rsidP="00834FBD"/>
    <w:p w:rsidR="00834FBD" w:rsidRDefault="00834FBD" w:rsidP="00834FBD">
      <w:pPr>
        <w:pStyle w:val="Ttulo2"/>
      </w:pPr>
      <w:bookmarkStart w:id="113" w:name="_Ref350090199"/>
      <w:bookmarkStart w:id="114" w:name="_Toc353231907"/>
      <w:r>
        <w:t>MODELO DE AVALIAÇÃO DOS ALGORITMOS</w:t>
      </w:r>
      <w:bookmarkEnd w:id="113"/>
      <w:bookmarkEnd w:id="114"/>
    </w:p>
    <w:p w:rsidR="00C7215F" w:rsidRPr="00C7215F" w:rsidRDefault="00C7215F" w:rsidP="005A5C7C">
      <w:pPr>
        <w:pStyle w:val="Ttulo3"/>
      </w:pPr>
      <w:bookmarkStart w:id="115" w:name="_Ref350726374"/>
      <w:bookmarkStart w:id="116" w:name="_Toc353231908"/>
      <w:r>
        <w:t xml:space="preserve">SOBRE </w:t>
      </w:r>
      <w:r w:rsidR="00402144">
        <w:t>O SIMULADOR</w:t>
      </w:r>
      <w:bookmarkEnd w:id="115"/>
      <w:bookmarkEnd w:id="116"/>
    </w:p>
    <w:p w:rsidR="00F836D0" w:rsidRDefault="00153631" w:rsidP="006E7D5C">
      <w:r>
        <w:t xml:space="preserve">O </w:t>
      </w:r>
      <w:r w:rsidR="00B40B3F">
        <w:t>mecanismo de simulação</w:t>
      </w:r>
      <w:r>
        <w:t xml:space="preserve"> desenvolvido para teste das soluções é classificado como </w:t>
      </w:r>
      <w:r w:rsidR="007C5D97">
        <w:t>S</w:t>
      </w:r>
      <w:r w:rsidR="00B40B3F">
        <w:t>imulação</w:t>
      </w:r>
      <w:r>
        <w:t xml:space="preserve"> </w:t>
      </w:r>
      <w:r w:rsidR="007C5D97">
        <w:t>a</w:t>
      </w:r>
      <w:r w:rsidR="004F75F0">
        <w:t xml:space="preserve"> </w:t>
      </w:r>
      <w:r w:rsidR="007C5D97">
        <w:t>E</w:t>
      </w:r>
      <w:r>
        <w:t xml:space="preserve">ventos </w:t>
      </w:r>
      <w:r w:rsidR="007C5D97">
        <w:t>D</w:t>
      </w:r>
      <w:r>
        <w:t>iscretos. Nesse tipo de simulador, o sistema somente tem seu valor alterado no mo</w:t>
      </w:r>
      <w:r w:rsidR="00050A93">
        <w:t>mento em que ocorre um evento</w:t>
      </w:r>
      <w:r w:rsidR="007C5D97">
        <w:t>;</w:t>
      </w:r>
      <w:r w:rsidR="004F75F0">
        <w:t xml:space="preserve"> </w:t>
      </w:r>
      <w:r w:rsidR="00050A93">
        <w:t xml:space="preserve">em outros momentos, nada se modifica </w:t>
      </w:r>
      <w:sdt>
        <w:sdtPr>
          <w:id w:val="114291309"/>
          <w:citation/>
        </w:sdtPr>
        <w:sdtContent>
          <w:r w:rsidR="00C14909">
            <w:fldChar w:fldCharType="begin"/>
          </w:r>
          <w:r w:rsidR="00D25248">
            <w:instrText xml:space="preserve"> CITATION NOG09 \l 1046 </w:instrText>
          </w:r>
          <w:r w:rsidR="00C14909">
            <w:fldChar w:fldCharType="separate"/>
          </w:r>
          <w:r w:rsidR="00EB28F7">
            <w:rPr>
              <w:noProof/>
            </w:rPr>
            <w:t>(NOGUEIRA, 2009)</w:t>
          </w:r>
          <w:r w:rsidR="00C14909">
            <w:rPr>
              <w:noProof/>
            </w:rPr>
            <w:fldChar w:fldCharType="end"/>
          </w:r>
        </w:sdtContent>
      </w:sdt>
      <w:r w:rsidR="007C5D97">
        <w:t xml:space="preserve">. Nos simuladores a eventos discretos, </w:t>
      </w:r>
      <w:r w:rsidR="002F64F3">
        <w:t xml:space="preserve">há direta ou indiretamente, situações de fila e os eventos processados deixam o sistema </w:t>
      </w:r>
      <w:sdt>
        <w:sdtPr>
          <w:id w:val="114291310"/>
          <w:citation/>
        </w:sdtPr>
        <w:sdtContent>
          <w:r w:rsidR="00C14909">
            <w:fldChar w:fldCharType="begin"/>
          </w:r>
          <w:r w:rsidR="00D25248">
            <w:instrText xml:space="preserve"> CITATION NOG09 \l 1046 </w:instrText>
          </w:r>
          <w:r w:rsidR="00C14909">
            <w:fldChar w:fldCharType="separate"/>
          </w:r>
          <w:r w:rsidR="00EB28F7">
            <w:rPr>
              <w:noProof/>
            </w:rPr>
            <w:t>(NOGUEIRA, 2009)</w:t>
          </w:r>
          <w:r w:rsidR="00C14909">
            <w:rPr>
              <w:noProof/>
            </w:rPr>
            <w:fldChar w:fldCharType="end"/>
          </w:r>
        </w:sdtContent>
      </w:sdt>
      <w:r w:rsidR="001D31E6">
        <w:t xml:space="preserve">, como ocorre </w:t>
      </w:r>
      <w:r w:rsidR="00050A93">
        <w:t>nas situações</w:t>
      </w:r>
      <w:r w:rsidR="001D31E6">
        <w:t xml:space="preserve"> de requisições de </w:t>
      </w:r>
      <w:r w:rsidR="004F1B07">
        <w:t>táxi</w:t>
      </w:r>
      <w:r w:rsidR="00050A93">
        <w:t>.</w:t>
      </w:r>
      <w:r w:rsidR="004F75F0">
        <w:t xml:space="preserve"> </w:t>
      </w:r>
      <w:r w:rsidR="00733101">
        <w:t xml:space="preserve">Esse simulador é adequado ao modelo, uma vez que o evento a ser medido é </w:t>
      </w:r>
      <w:r w:rsidR="001D31E6">
        <w:t xml:space="preserve">a solicitação de atendimento </w:t>
      </w:r>
      <w:r w:rsidR="00733101">
        <w:t>e a métrica utilizada é o tempo de espera.</w:t>
      </w:r>
    </w:p>
    <w:p w:rsidR="00733101" w:rsidRDefault="00733101" w:rsidP="00695547">
      <w:pPr>
        <w:ind w:firstLine="709"/>
      </w:pPr>
      <w:r>
        <w:t xml:space="preserve">Na literatura, existem </w:t>
      </w:r>
      <w:r w:rsidR="00A072D4" w:rsidRPr="00A072D4">
        <w:rPr>
          <w:i/>
        </w:rPr>
        <w:t>softwares</w:t>
      </w:r>
      <w:r>
        <w:t xml:space="preserve"> que realizam a simulação a eventos discretos com distribuição de probabilidade correspondente ao modelo adotado. No entanto, devido</w:t>
      </w:r>
      <w:r w:rsidR="00360280">
        <w:t xml:space="preserve"> à simplicidade da implementação</w:t>
      </w:r>
      <w:r>
        <w:t xml:space="preserve"> </w:t>
      </w:r>
      <w:r w:rsidR="00360280">
        <w:t>e a</w:t>
      </w:r>
      <w:r w:rsidR="004A27CF">
        <w:t>s características da simulação -</w:t>
      </w:r>
      <w:r>
        <w:t xml:space="preserve"> distribuição d</w:t>
      </w:r>
      <w:r w:rsidR="004A27CF">
        <w:t xml:space="preserve">as requisições </w:t>
      </w:r>
      <w:r w:rsidR="00FC4004">
        <w:t>gerada</w:t>
      </w:r>
      <w:r w:rsidR="004A27CF">
        <w:t>s</w:t>
      </w:r>
      <w:r w:rsidR="00FC4004">
        <w:t xml:space="preserve"> de forma aleatória</w:t>
      </w:r>
      <w:r w:rsidR="00F60C07">
        <w:t xml:space="preserve">, </w:t>
      </w:r>
      <w:r w:rsidR="001F132B">
        <w:t xml:space="preserve">porém com distribuição maior </w:t>
      </w:r>
      <w:r w:rsidR="00F60C07">
        <w:t>no</w:t>
      </w:r>
      <w:r w:rsidR="001F132B">
        <w:t xml:space="preserve"> local definido como</w:t>
      </w:r>
      <w:r w:rsidR="00F60C07">
        <w:t xml:space="preserve"> centro </w:t>
      </w:r>
      <w:r w:rsidR="001F132B">
        <w:t>geográfico</w:t>
      </w:r>
      <w:r w:rsidR="004A27CF">
        <w:t xml:space="preserve"> do experimento</w:t>
      </w:r>
      <w:r w:rsidR="001F132B">
        <w:t xml:space="preserve"> (centro da cidade</w:t>
      </w:r>
      <w:r w:rsidR="00360280">
        <w:t>)</w:t>
      </w:r>
      <w:r w:rsidR="004A27CF">
        <w:t xml:space="preserve"> - </w:t>
      </w:r>
      <w:r w:rsidR="00FC4004">
        <w:t xml:space="preserve">optou-se pela construção de um gerador próprio de </w:t>
      </w:r>
      <w:r w:rsidR="004A27CF">
        <w:t xml:space="preserve">requisições. </w:t>
      </w:r>
    </w:p>
    <w:p w:rsidR="00144203" w:rsidRDefault="005F4778" w:rsidP="00323468">
      <w:pPr>
        <w:ind w:firstLine="709"/>
      </w:pPr>
      <w:r w:rsidRPr="005F4778">
        <w:lastRenderedPageBreak/>
        <w:t xml:space="preserve">O gerador construído considera que a probabilidade de ocorrência de um evento em uma área </w:t>
      </w:r>
      <w:r w:rsidR="00323468">
        <w:t xml:space="preserve">periférica </w:t>
      </w:r>
      <w:r w:rsidRPr="005F4778">
        <w:t xml:space="preserve">da cidade </w:t>
      </w:r>
      <w:r w:rsidR="00323468">
        <w:t xml:space="preserve">é inferior </w:t>
      </w:r>
      <w:r w:rsidR="00F306C2">
        <w:t>à</w:t>
      </w:r>
      <w:r w:rsidR="00323468">
        <w:t xml:space="preserve"> probabilidade na região central</w:t>
      </w:r>
      <w:r w:rsidRPr="005F4778">
        <w:t xml:space="preserve">. Na prática, </w:t>
      </w:r>
      <w:r w:rsidR="00323468">
        <w:t xml:space="preserve">apesar </w:t>
      </w:r>
      <w:r w:rsidR="00F306C2">
        <w:t xml:space="preserve">de </w:t>
      </w:r>
      <w:r w:rsidR="00323468">
        <w:t xml:space="preserve">algumas regiões terem maior quantidade </w:t>
      </w:r>
      <w:r w:rsidRPr="005F4778">
        <w:t>de atendimentos,</w:t>
      </w:r>
      <w:r w:rsidR="00323468">
        <w:t xml:space="preserve"> a distribuição não é completamente uniforme, visto que alguns locais, como rodoviárias ou praças de eventos, possuem </w:t>
      </w:r>
      <w:r w:rsidRPr="005F4778">
        <w:t xml:space="preserve">demanda </w:t>
      </w:r>
      <w:r w:rsidR="00323468">
        <w:t xml:space="preserve">muito superior </w:t>
      </w:r>
      <w:r w:rsidRPr="005F4778">
        <w:t xml:space="preserve">por serviços. No entanto, essas características comuns a centros urbanos são complexas de serem modeladas, principalmente quando relacionadas a demanda estocástica por serviços de </w:t>
      </w:r>
      <w:r w:rsidR="004F1B07">
        <w:t>táxi</w:t>
      </w:r>
      <w:r w:rsidRPr="005F4778">
        <w:t xml:space="preserve"> </w:t>
      </w:r>
      <w:sdt>
        <w:sdtPr>
          <w:id w:val="114291308"/>
          <w:citation/>
        </w:sdtPr>
        <w:sdtContent>
          <w:r w:rsidR="00C14909">
            <w:fldChar w:fldCharType="begin"/>
          </w:r>
          <w:r w:rsidR="00D25248">
            <w:instrText xml:space="preserve"> CITATION CHE09 \l 1046 </w:instrText>
          </w:r>
          <w:r w:rsidR="00C14909">
            <w:fldChar w:fldCharType="separate"/>
          </w:r>
          <w:r w:rsidR="00EB28F7">
            <w:rPr>
              <w:noProof/>
            </w:rPr>
            <w:t>(CHENG e QU, 2009)</w:t>
          </w:r>
          <w:r w:rsidR="00C14909">
            <w:rPr>
              <w:noProof/>
            </w:rPr>
            <w:fldChar w:fldCharType="end"/>
          </w:r>
        </w:sdtContent>
      </w:sdt>
      <w:r w:rsidR="00144203" w:rsidRPr="005F4778">
        <w:t>.</w:t>
      </w:r>
    </w:p>
    <w:p w:rsidR="000C577A" w:rsidRDefault="00F92F1E" w:rsidP="000C577A">
      <w:pPr>
        <w:ind w:firstLine="709"/>
      </w:pPr>
      <w:r>
        <w:t xml:space="preserve">Os taxistas, assim como o </w:t>
      </w:r>
      <w:r w:rsidR="000C577A">
        <w:t>gerador de demanda, não foram distribuídos uniformemente pelo mapa. A distr</w:t>
      </w:r>
      <w:r>
        <w:t xml:space="preserve">ibuição dos </w:t>
      </w:r>
      <w:r w:rsidR="00A4071A">
        <w:t>táxis</w:t>
      </w:r>
      <w:r>
        <w:t xml:space="preserve"> é realizada do mesmo modo que a geração de demandas, utilizando o mesmo algoritmo, a fim de que a</w:t>
      </w:r>
      <w:r w:rsidR="000C577A">
        <w:t xml:space="preserve"> região central do sistema possua maior quantidade de veículos</w:t>
      </w:r>
      <w:r>
        <w:t xml:space="preserve"> para</w:t>
      </w:r>
      <w:r w:rsidR="00920CA7">
        <w:t xml:space="preserve"> atender a demanda de veículos. </w:t>
      </w:r>
      <w:r>
        <w:t xml:space="preserve">As </w:t>
      </w:r>
      <w:r w:rsidR="000C577A">
        <w:t>regiões periféri</w:t>
      </w:r>
      <w:r>
        <w:t xml:space="preserve">cas têm menos </w:t>
      </w:r>
      <w:r w:rsidR="00A4071A">
        <w:t>táxis</w:t>
      </w:r>
      <w:r>
        <w:t xml:space="preserve"> disponíveis, e de acordo com o algoritmo de requisição, menos chamados para atendimento.</w:t>
      </w:r>
      <w:r w:rsidR="00F45F3E">
        <w:t xml:space="preserve"> </w:t>
      </w:r>
      <w:r>
        <w:t xml:space="preserve">O sistema através dessas características busca </w:t>
      </w:r>
      <w:r w:rsidR="000C577A">
        <w:t xml:space="preserve">variar a quantidade de taxistas disponíveis para atendimento as requisições, obtendo um modelo mais próximo ao real </w:t>
      </w:r>
    </w:p>
    <w:p w:rsidR="00DA0184" w:rsidRDefault="000C577A" w:rsidP="000C577A">
      <w:pPr>
        <w:ind w:firstLine="709"/>
      </w:pPr>
      <w:r>
        <w:t>A fim de representar de forma mais plausível</w:t>
      </w:r>
      <w:r w:rsidR="00EE64E5">
        <w:t xml:space="preserve"> a dinâmica nos sistemas reais, </w:t>
      </w:r>
      <w:r w:rsidR="00C57F41">
        <w:t xml:space="preserve">simula-se também o deslocamento de taxistas </w:t>
      </w:r>
      <w:r w:rsidR="00EE64E5">
        <w:t xml:space="preserve">pela cidade, </w:t>
      </w:r>
      <w:r w:rsidR="00C57F41">
        <w:t xml:space="preserve">de forma a representar o atendimento de </w:t>
      </w:r>
      <w:r w:rsidR="00EE64E5">
        <w:t xml:space="preserve">requisições. Como o sistema é construído sobre eventos discretos, esses movimentos ocorrem </w:t>
      </w:r>
      <w:r w:rsidR="00C57F41">
        <w:t xml:space="preserve">em </w:t>
      </w:r>
      <w:r w:rsidR="00EE64E5">
        <w:t>sit</w:t>
      </w:r>
      <w:r w:rsidR="008508CA">
        <w:t xml:space="preserve">uações específicas do </w:t>
      </w:r>
      <w:r w:rsidR="00E77271" w:rsidRPr="00E77271">
        <w:rPr>
          <w:i/>
        </w:rPr>
        <w:t>software</w:t>
      </w:r>
      <w:r w:rsidR="008508CA">
        <w:t xml:space="preserve"> -</w:t>
      </w:r>
      <w:r w:rsidR="00EE64E5">
        <w:t xml:space="preserve"> logo após </w:t>
      </w:r>
      <w:r w:rsidR="00DA0184">
        <w:t>o processamento de um</w:t>
      </w:r>
      <w:r w:rsidR="002A0AAB">
        <w:t>a</w:t>
      </w:r>
      <w:r w:rsidR="00DA0184">
        <w:t xml:space="preserve"> requisição. </w:t>
      </w:r>
    </w:p>
    <w:p w:rsidR="002A0AAB" w:rsidRDefault="002A0AAB" w:rsidP="000C577A">
      <w:pPr>
        <w:ind w:firstLine="709"/>
      </w:pPr>
      <w:r>
        <w:t xml:space="preserve">Outra característica do simulador é quanto à alteração dos estados dos taxistas. Em uma situação real, é comum que após a solicitação de um </w:t>
      </w:r>
      <w:r w:rsidR="004F1B07">
        <w:t>táxi</w:t>
      </w:r>
      <w:r>
        <w:t xml:space="preserve">, em um ponto da cidade, em um intervalo de tempo próximo, outro cliente desembarque de </w:t>
      </w:r>
      <w:r>
        <w:lastRenderedPageBreak/>
        <w:t xml:space="preserve">outro </w:t>
      </w:r>
      <w:r w:rsidR="004F1B07">
        <w:t>táxi</w:t>
      </w:r>
      <w:r>
        <w:t xml:space="preserve"> em outra região. Isso ocorre devido ao número de requisições que são realizadas durante todo o dia e devido </w:t>
      </w:r>
      <w:r w:rsidR="00DD6550">
        <w:t>à</w:t>
      </w:r>
      <w:r>
        <w:t xml:space="preserve"> quantidade de </w:t>
      </w:r>
      <w:r w:rsidR="00C57F41">
        <w:t xml:space="preserve">taxistas </w:t>
      </w:r>
      <w:r>
        <w:t xml:space="preserve">e passageiros </w:t>
      </w:r>
      <w:r w:rsidR="00C57F41">
        <w:t>n</w:t>
      </w:r>
      <w:r>
        <w:t xml:space="preserve">o sistema. </w:t>
      </w:r>
      <w:r w:rsidR="002370CA">
        <w:t>O simulador, após o evento de processamento de uma requisição</w:t>
      </w:r>
      <w:r w:rsidR="00B40B3F">
        <w:t>,</w:t>
      </w:r>
      <w:r w:rsidR="002370CA">
        <w:t xml:space="preserve"> representa essa alteração de estado de </w:t>
      </w:r>
      <w:r w:rsidR="008508CA">
        <w:t>alguns</w:t>
      </w:r>
      <w:r w:rsidR="002370CA">
        <w:t xml:space="preserve"> taxista</w:t>
      </w:r>
      <w:r w:rsidR="008508CA">
        <w:t>s</w:t>
      </w:r>
      <w:r w:rsidR="002370CA">
        <w:t xml:space="preserve"> p</w:t>
      </w:r>
      <w:r w:rsidR="008508CA">
        <w:t>ela cidade, modificando seus estados</w:t>
      </w:r>
      <w:r w:rsidR="002370CA">
        <w:t>, para representar o início ou final de um</w:t>
      </w:r>
      <w:r w:rsidR="00F45F3E">
        <w:t>a</w:t>
      </w:r>
      <w:r w:rsidR="008508CA">
        <w:t xml:space="preserve"> requisição</w:t>
      </w:r>
      <w:r w:rsidR="002370CA">
        <w:t>.</w:t>
      </w:r>
    </w:p>
    <w:p w:rsidR="00F42FBA" w:rsidRDefault="00F42FBA" w:rsidP="000C577A">
      <w:pPr>
        <w:ind w:firstLine="709"/>
      </w:pPr>
    </w:p>
    <w:p w:rsidR="00F42FBA" w:rsidRPr="00C7215F" w:rsidRDefault="00F42FBA" w:rsidP="005A5C7C">
      <w:pPr>
        <w:pStyle w:val="Ttulo3"/>
      </w:pPr>
      <w:bookmarkStart w:id="117" w:name="_Ref350707627"/>
      <w:bookmarkStart w:id="118" w:name="_Toc353231909"/>
      <w:r>
        <w:t>CARACTERÍSTICAS DO SIMULADOR</w:t>
      </w:r>
      <w:bookmarkEnd w:id="117"/>
      <w:bookmarkEnd w:id="118"/>
    </w:p>
    <w:p w:rsidR="00EC474E" w:rsidRDefault="00F42FBA" w:rsidP="00BC469B">
      <w:r>
        <w:t xml:space="preserve">O simulador tem como característica a manutenção da razão aproximada entre a quantidade de </w:t>
      </w:r>
      <w:r w:rsidR="00A4071A">
        <w:t>táxis</w:t>
      </w:r>
      <w:r>
        <w:t xml:space="preserve"> ocupados e o número total de </w:t>
      </w:r>
      <w:r w:rsidR="00A4071A">
        <w:t>táxis</w:t>
      </w:r>
      <w:r>
        <w:t>. Com isso, os testes mantêm-se em um estado estacionário, sem tendência a</w:t>
      </w:r>
      <w:r w:rsidR="00C57F41">
        <w:t>o crescimento ou</w:t>
      </w:r>
      <w:r>
        <w:t xml:space="preserve"> decrescimento da oferta de taxistas em </w:t>
      </w:r>
      <w:r w:rsidR="00C57F41">
        <w:t>relação ao número de passageiros</w:t>
      </w:r>
      <w:r>
        <w:t>.</w:t>
      </w:r>
    </w:p>
    <w:p w:rsidR="0030118A" w:rsidRDefault="00744AAD" w:rsidP="000C577A">
      <w:pPr>
        <w:ind w:firstLine="709"/>
      </w:pPr>
      <w:r>
        <w:t xml:space="preserve">A manutenção de </w:t>
      </w:r>
      <w:r w:rsidR="00A4071A">
        <w:t>táxis</w:t>
      </w:r>
      <w:r>
        <w:t xml:space="preserve"> em um estado estacionário garante que o tempo de espera por serviços mantenha-se uniforme. Essa </w:t>
      </w:r>
      <w:r w:rsidR="000E3534">
        <w:t>analogia</w:t>
      </w:r>
      <w:r>
        <w:t xml:space="preserve"> deriva da relação proposta </w:t>
      </w:r>
      <w:r w:rsidR="00517C7A">
        <w:t>por</w:t>
      </w:r>
      <w:r w:rsidR="00214631">
        <w:t xml:space="preserve"> Yang e Wong (1998)</w:t>
      </w:r>
      <w:r w:rsidRPr="00214631">
        <w:t>,</w:t>
      </w:r>
      <w:r>
        <w:t xml:space="preserve"> onde o tempo </w:t>
      </w:r>
      <w:r w:rsidR="00B94B00">
        <w:t xml:space="preserve">de espera por </w:t>
      </w:r>
      <w:r w:rsidR="004F1B07">
        <w:t>táxi</w:t>
      </w:r>
      <w:r w:rsidR="00B94B00">
        <w:t xml:space="preserve"> é diretamente relacionado à quantidade de horas vagas dos taxistas. </w:t>
      </w:r>
    </w:p>
    <w:p w:rsidR="003876CF" w:rsidRDefault="00813CB7" w:rsidP="00116110">
      <w:pPr>
        <w:ind w:firstLine="709"/>
      </w:pPr>
      <w:r>
        <w:t xml:space="preserve">Devemos ainda lembrar que a elasticidade da demanda de serviços é ignorada pelo simulador. Na prática, há variação da quantidade de solicitações devido a dias da semana, condições climáticas, vésperas de feriados, entre outros. </w:t>
      </w:r>
      <w:r w:rsidR="0073429C">
        <w:t xml:space="preserve">Porém, durante a simulação, os testes foram realizados </w:t>
      </w:r>
      <w:r w:rsidR="00F306C2">
        <w:t>sob</w:t>
      </w:r>
      <w:r w:rsidR="0073429C">
        <w:t xml:space="preserve"> condições homogêneas, de modo que não </w:t>
      </w:r>
      <w:r w:rsidR="00517C7A">
        <w:t xml:space="preserve">há </w:t>
      </w:r>
      <w:r w:rsidR="0073429C">
        <w:t xml:space="preserve">variação na oferta </w:t>
      </w:r>
      <w:r w:rsidR="00517C7A">
        <w:t xml:space="preserve">de </w:t>
      </w:r>
      <w:r w:rsidR="0073429C">
        <w:t xml:space="preserve">serviços. </w:t>
      </w:r>
      <w:r w:rsidR="00A64A1F">
        <w:t>S</w:t>
      </w:r>
      <w:r w:rsidR="0073429C">
        <w:t>upõe-se</w:t>
      </w:r>
      <w:r w:rsidR="00A64A1F">
        <w:t>, então,</w:t>
      </w:r>
      <w:r w:rsidR="0073429C">
        <w:t xml:space="preserve"> que o algoritmo foi executado fora de um horário de pico e que a quantidade de solicitações nesse horário manteve-se inalterada.</w:t>
      </w:r>
    </w:p>
    <w:p w:rsidR="00DA581D" w:rsidRDefault="00DA581D" w:rsidP="00116110">
      <w:pPr>
        <w:ind w:firstLine="709"/>
      </w:pPr>
    </w:p>
    <w:p w:rsidR="00270745" w:rsidRDefault="005D019B" w:rsidP="005A5C7C">
      <w:pPr>
        <w:pStyle w:val="Ttulo3"/>
      </w:pPr>
      <w:bookmarkStart w:id="119" w:name="_Ref350707271"/>
      <w:bookmarkStart w:id="120" w:name="_Ref350707289"/>
      <w:bookmarkStart w:id="121" w:name="_Toc353231910"/>
      <w:r>
        <w:lastRenderedPageBreak/>
        <w:t>ALGORITMO DE SIMULAÇÃO</w:t>
      </w:r>
      <w:bookmarkEnd w:id="119"/>
      <w:bookmarkEnd w:id="120"/>
      <w:bookmarkEnd w:id="121"/>
    </w:p>
    <w:p w:rsidR="00270745" w:rsidRDefault="00DF2373" w:rsidP="00BC469B">
      <w:r>
        <w:t>Como resumo do procedimento utilizado para realização dos testes, é possível descrever todo o procedimento no seguinte algoritmo:</w:t>
      </w:r>
    </w:p>
    <w:tbl>
      <w:tblPr>
        <w:tblStyle w:val="Tabelacomgrade"/>
        <w:tblW w:w="0" w:type="auto"/>
        <w:tblLook w:val="04A0"/>
      </w:tblPr>
      <w:tblGrid>
        <w:gridCol w:w="9211"/>
      </w:tblGrid>
      <w:tr w:rsidR="004405C1" w:rsidTr="004405C1">
        <w:tc>
          <w:tcPr>
            <w:tcW w:w="9211" w:type="dxa"/>
          </w:tcPr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spacing w:before="240"/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 xml:space="preserve">O sistema define um número N de </w:t>
            </w:r>
            <w:r w:rsidR="00A4071A">
              <w:rPr>
                <w:rFonts w:cs="Arial"/>
                <w:szCs w:val="20"/>
              </w:rPr>
              <w:t>táxis</w:t>
            </w:r>
            <w:r w:rsidRPr="004A27CF">
              <w:rPr>
                <w:rFonts w:cs="Arial"/>
                <w:szCs w:val="20"/>
              </w:rPr>
              <w:t xml:space="preserve"> e os coloca de modo aleatório na cidade;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 xml:space="preserve">Cerca de metade dos </w:t>
            </w:r>
            <w:r w:rsidR="00A4071A">
              <w:rPr>
                <w:rFonts w:cs="Arial"/>
                <w:szCs w:val="20"/>
              </w:rPr>
              <w:t>táxis</w:t>
            </w:r>
            <w:r w:rsidRPr="004A27CF">
              <w:rPr>
                <w:rFonts w:cs="Arial"/>
                <w:szCs w:val="20"/>
              </w:rPr>
              <w:t xml:space="preserve"> são marcados como ocupados;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>Os taxistas movem-se aleatoriamente pela cidade, em eventos discretos sem alterar consideravelmente sua posição atual;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>Alguns taxistas têm seu status alterado de “Ocupado” para “Livre” e vice-versa, simulando o início/final de atendimentos;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>O algoritmo de teste simula uma requisição de um passageiro;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>O sistema de despacho de veículos escolhe o melhor taxista de acordo com o algoritmo utilizado.</w:t>
            </w:r>
          </w:p>
          <w:p w:rsidR="004405C1" w:rsidRPr="004A27CF" w:rsidRDefault="004405C1" w:rsidP="004405C1">
            <w:pPr>
              <w:pStyle w:val="PargrafodaLista"/>
              <w:numPr>
                <w:ilvl w:val="0"/>
                <w:numId w:val="24"/>
              </w:numPr>
              <w:ind w:left="709" w:hanging="142"/>
              <w:rPr>
                <w:rFonts w:cs="Arial"/>
                <w:szCs w:val="20"/>
              </w:rPr>
            </w:pPr>
            <w:r w:rsidRPr="004A27CF">
              <w:rPr>
                <w:rFonts w:cs="Arial"/>
                <w:szCs w:val="20"/>
              </w:rPr>
              <w:t>O sistema marca o taxista como ocupado, evitando que ele seja responsável por outros atendimentos;</w:t>
            </w:r>
          </w:p>
          <w:p w:rsidR="004405C1" w:rsidRPr="004405C1" w:rsidRDefault="004405C1" w:rsidP="004405C1">
            <w:pPr>
              <w:pStyle w:val="PargrafodaLista"/>
              <w:keepNext/>
              <w:numPr>
                <w:ilvl w:val="0"/>
                <w:numId w:val="24"/>
              </w:numPr>
              <w:ind w:left="709" w:hanging="142"/>
            </w:pPr>
            <w:r w:rsidRPr="004A27CF">
              <w:rPr>
                <w:rFonts w:cs="Arial"/>
                <w:szCs w:val="20"/>
              </w:rPr>
              <w:t>Se o número de requisições propostas no teste ainda não tiver sido ating</w:t>
            </w:r>
            <w:r w:rsidR="009379D0">
              <w:rPr>
                <w:rFonts w:cs="Arial"/>
                <w:szCs w:val="20"/>
              </w:rPr>
              <w:t>ido, o sistema volta ao passo (III</w:t>
            </w:r>
            <w:r w:rsidRPr="004A27CF">
              <w:rPr>
                <w:rFonts w:cs="Arial"/>
                <w:szCs w:val="20"/>
              </w:rPr>
              <w:t>). Caso contrário, o sistema contabiliza os tempos médios para atendimento e o tempo de processamento de cada um dos algoritmos, e exibe os resultados no console.</w:t>
            </w:r>
          </w:p>
        </w:tc>
      </w:tr>
    </w:tbl>
    <w:p w:rsidR="004405C1" w:rsidRPr="004405C1" w:rsidRDefault="004405C1" w:rsidP="001649BF">
      <w:pPr>
        <w:pStyle w:val="Legenda"/>
        <w:spacing w:before="120"/>
        <w:jc w:val="center"/>
        <w:rPr>
          <w:color w:val="auto"/>
        </w:rPr>
      </w:pPr>
      <w:bookmarkStart w:id="122" w:name="_Toc353231946"/>
      <w:r w:rsidRPr="004405C1">
        <w:rPr>
          <w:color w:val="auto"/>
        </w:rPr>
        <w:t xml:space="preserve">Algoritmo </w:t>
      </w:r>
      <w:r w:rsidR="00C14909" w:rsidRPr="004405C1">
        <w:rPr>
          <w:color w:val="auto"/>
        </w:rPr>
        <w:fldChar w:fldCharType="begin"/>
      </w:r>
      <w:r w:rsidRPr="004405C1">
        <w:rPr>
          <w:color w:val="auto"/>
        </w:rPr>
        <w:instrText xml:space="preserve"> SEQ Algoritmo \* ARABIC </w:instrText>
      </w:r>
      <w:r w:rsidR="00C14909" w:rsidRPr="004405C1">
        <w:rPr>
          <w:color w:val="auto"/>
        </w:rPr>
        <w:fldChar w:fldCharType="separate"/>
      </w:r>
      <w:r w:rsidR="00EB28F7">
        <w:rPr>
          <w:noProof/>
          <w:color w:val="auto"/>
        </w:rPr>
        <w:t>1</w:t>
      </w:r>
      <w:r w:rsidR="00C14909" w:rsidRPr="004405C1">
        <w:rPr>
          <w:color w:val="auto"/>
        </w:rPr>
        <w:fldChar w:fldCharType="end"/>
      </w:r>
      <w:r w:rsidRPr="004405C1">
        <w:rPr>
          <w:color w:val="auto"/>
        </w:rPr>
        <w:t>: Mecanismo para simulação de requisições.</w:t>
      </w:r>
      <w:bookmarkEnd w:id="122"/>
    </w:p>
    <w:p w:rsidR="00A6076A" w:rsidRDefault="00A6076A" w:rsidP="00A6076A">
      <w:pPr>
        <w:ind w:firstLine="426"/>
      </w:pPr>
    </w:p>
    <w:p w:rsidR="00A6076A" w:rsidRDefault="00A6076A" w:rsidP="005A5C7C">
      <w:pPr>
        <w:pStyle w:val="Ttulo3"/>
      </w:pPr>
      <w:bookmarkStart w:id="123" w:name="_Toc353231911"/>
      <w:r>
        <w:t>MÉTODO DE MEDIDA DE TEMPO ATÉ ATENDIMENTO</w:t>
      </w:r>
      <w:bookmarkEnd w:id="123"/>
    </w:p>
    <w:p w:rsidR="00710537" w:rsidRDefault="00A6076A" w:rsidP="00132FF4">
      <w:r>
        <w:t xml:space="preserve">Para medir o tempo médio de atendimento, foi utilizado o Google Maps API </w:t>
      </w:r>
      <w:r w:rsidR="00A64A1F">
        <w:t>a fim de</w:t>
      </w:r>
      <w:r>
        <w:t xml:space="preserve"> estimar o tempo</w:t>
      </w:r>
      <w:r w:rsidR="00710537">
        <w:t xml:space="preserve"> de </w:t>
      </w:r>
      <w:r w:rsidR="00050A93">
        <w:t>deslocamento do taxista até</w:t>
      </w:r>
      <w:r w:rsidR="00A64A1F">
        <w:t xml:space="preserve"> o cliente. Essa estimativa </w:t>
      </w:r>
      <w:r>
        <w:t xml:space="preserve">será </w:t>
      </w:r>
      <w:r w:rsidR="00A64A1F">
        <w:t>definida</w:t>
      </w:r>
      <w:r w:rsidR="00710537">
        <w:t xml:space="preserve"> como tempo para atendimento. </w:t>
      </w:r>
      <w:r w:rsidR="00050A93">
        <w:t>Foram</w:t>
      </w:r>
      <w:r w:rsidR="00710537">
        <w:t xml:space="preserve"> desconsiderada</w:t>
      </w:r>
      <w:r w:rsidR="00050A93">
        <w:t>s</w:t>
      </w:r>
      <w:r w:rsidR="00710537">
        <w:t xml:space="preserve"> na API do Google </w:t>
      </w:r>
      <w:r w:rsidR="00710537">
        <w:lastRenderedPageBreak/>
        <w:t>Maps as informações de tráfego, de modo que os testes independem das condições de trânsito.</w:t>
      </w:r>
    </w:p>
    <w:p w:rsidR="00A6076A" w:rsidRDefault="00710537" w:rsidP="00710537">
      <w:pPr>
        <w:ind w:firstLine="709"/>
      </w:pPr>
      <w:r>
        <w:t>Para métrica do sistema, quando uma requisição é</w:t>
      </w:r>
      <w:r w:rsidR="00A6076A">
        <w:t xml:space="preserve"> realizada, o </w:t>
      </w:r>
      <w:r w:rsidR="00E77271" w:rsidRPr="00E77271">
        <w:rPr>
          <w:i/>
        </w:rPr>
        <w:t>software</w:t>
      </w:r>
      <w:r>
        <w:t xml:space="preserve"> seleciona</w:t>
      </w:r>
      <w:r w:rsidR="00A6076A">
        <w:t xml:space="preserve"> o taxista responsável pelo atendimento, de acordo com o </w:t>
      </w:r>
      <w:r>
        <w:t>algoritmo a ser avaliado</w:t>
      </w:r>
      <w:r w:rsidR="00A6076A">
        <w:t xml:space="preserve">. O taxista selecionado terá seu tempo estimado pelo sistema, a partir de sua posição até o cliente. O tempo será computado pelo simulador e após um número pré-definido de requisições, o valor </w:t>
      </w:r>
      <w:r>
        <w:t>total e o valor médio serão medidos.</w:t>
      </w:r>
    </w:p>
    <w:p w:rsidR="00A6076A" w:rsidRDefault="00A6076A" w:rsidP="00132FF4">
      <w:pPr>
        <w:ind w:firstLine="709"/>
      </w:pPr>
      <w:r>
        <w:t xml:space="preserve">O objetivo </w:t>
      </w:r>
      <w:r w:rsidR="003A60A5">
        <w:t xml:space="preserve">desses testes foi obter </w:t>
      </w:r>
      <w:r>
        <w:t xml:space="preserve">o tempo médio de atendimento do modo GPS em relação ao </w:t>
      </w:r>
      <w:r w:rsidRPr="004730EE">
        <w:rPr>
          <w:i/>
        </w:rPr>
        <w:t>broadcasting</w:t>
      </w:r>
      <w:r>
        <w:t>, usando a estimativa do tempo de atendimento, uma vez que a simulação real do procedimento é considerada, hoje, inviável.</w:t>
      </w:r>
    </w:p>
    <w:p w:rsidR="00A6076A" w:rsidRDefault="00A6076A" w:rsidP="005D6968">
      <w:pPr>
        <w:ind w:firstLine="426"/>
      </w:pPr>
    </w:p>
    <w:p w:rsidR="006B6F61" w:rsidRDefault="006B6F61" w:rsidP="005A5C7C">
      <w:pPr>
        <w:pStyle w:val="Ttulo3"/>
      </w:pPr>
      <w:bookmarkStart w:id="124" w:name="_Toc353231912"/>
      <w:r>
        <w:t>CONSIDERAÇÕES FINAIS SOBRE O AMBIENTE DE TESTES</w:t>
      </w:r>
      <w:bookmarkEnd w:id="124"/>
    </w:p>
    <w:p w:rsidR="005D019B" w:rsidRDefault="002506A9" w:rsidP="006B6F61">
      <w:r>
        <w:t xml:space="preserve">Para melhor compreensão do ambiente de testes e validação do método criado, indica-se nessa seção situações que foram </w:t>
      </w:r>
      <w:r w:rsidR="007948F2">
        <w:t>desconsideradas nos testes e as justificativas para elas.</w:t>
      </w:r>
      <w:r>
        <w:t xml:space="preserve"> As situações aqui descritas representam implementações</w:t>
      </w:r>
      <w:r w:rsidR="00194EA5">
        <w:t xml:space="preserve"> </w:t>
      </w:r>
      <w:r>
        <w:t xml:space="preserve">que normalmente seriam exigidas para manutenção da robustez do </w:t>
      </w:r>
      <w:r w:rsidR="00E77271" w:rsidRPr="00E77271">
        <w:rPr>
          <w:i/>
        </w:rPr>
        <w:t>software</w:t>
      </w:r>
      <w:r>
        <w:t xml:space="preserve">, mas </w:t>
      </w:r>
      <w:r w:rsidR="00253242">
        <w:t xml:space="preserve">não </w:t>
      </w:r>
      <w:r>
        <w:t xml:space="preserve">foram </w:t>
      </w:r>
      <w:r w:rsidR="007948F2">
        <w:t>desenvolvidas</w:t>
      </w:r>
      <w:r w:rsidR="00253242">
        <w:t>,</w:t>
      </w:r>
      <w:r w:rsidR="00194EA5">
        <w:t xml:space="preserve"> </w:t>
      </w:r>
      <w:r>
        <w:t xml:space="preserve">devido ao ambiente sob controle </w:t>
      </w:r>
      <w:r w:rsidR="007948F2">
        <w:t>dos testes</w:t>
      </w:r>
      <w:r>
        <w:t>.</w:t>
      </w:r>
    </w:p>
    <w:p w:rsidR="009A1D08" w:rsidRDefault="002506A9" w:rsidP="00E55699">
      <w:pPr>
        <w:ind w:firstLine="709"/>
      </w:pPr>
      <w:r>
        <w:t xml:space="preserve">Uma das condições que não </w:t>
      </w:r>
      <w:r w:rsidR="00253242">
        <w:t xml:space="preserve">foi </w:t>
      </w:r>
      <w:r>
        <w:t>ava</w:t>
      </w:r>
      <w:r w:rsidR="00253242">
        <w:t>liada</w:t>
      </w:r>
      <w:r w:rsidR="002C7A51">
        <w:t xml:space="preserve"> pelo sistema é </w:t>
      </w:r>
      <w:r w:rsidR="00253242">
        <w:t xml:space="preserve">a </w:t>
      </w:r>
      <w:r w:rsidR="002C7A51">
        <w:t>simulação</w:t>
      </w:r>
      <w:r>
        <w:t xml:space="preserve"> de movimentação </w:t>
      </w:r>
      <w:r w:rsidR="002C7A51">
        <w:t xml:space="preserve">linear </w:t>
      </w:r>
      <w:r>
        <w:t xml:space="preserve">dos taxistas. Os </w:t>
      </w:r>
      <w:r w:rsidR="00A4071A">
        <w:t>táxis</w:t>
      </w:r>
      <w:r>
        <w:t xml:space="preserve"> colocados no sistema movimentam-se </w:t>
      </w:r>
      <w:r w:rsidR="002C7A51">
        <w:t>de modo completamente aleatório</w:t>
      </w:r>
      <w:r>
        <w:t xml:space="preserve"> pela cidade. O motivo para que não ho</w:t>
      </w:r>
      <w:r w:rsidR="003533BE">
        <w:t xml:space="preserve">uvesse preocupação em relação a movimentação </w:t>
      </w:r>
      <w:r w:rsidR="001B6074">
        <w:t xml:space="preserve">dos veículos </w:t>
      </w:r>
      <w:r w:rsidR="002C680C">
        <w:t>é devido</w:t>
      </w:r>
      <w:r w:rsidR="001B6074">
        <w:t xml:space="preserve"> </w:t>
      </w:r>
      <w:r w:rsidR="002C7A51">
        <w:t xml:space="preserve">a realização de requisições </w:t>
      </w:r>
      <w:r w:rsidR="001B6074">
        <w:t xml:space="preserve">em eventos discretos, onde a posição dos veículos </w:t>
      </w:r>
      <w:r w:rsidR="002C680C">
        <w:t xml:space="preserve">que </w:t>
      </w:r>
      <w:r w:rsidR="00163673">
        <w:t>realmente importa</w:t>
      </w:r>
      <w:r w:rsidR="002C680C">
        <w:t xml:space="preserve"> é aquela no momento em que o evento ocorre</w:t>
      </w:r>
      <w:r w:rsidR="001B6074">
        <w:t xml:space="preserve">. </w:t>
      </w:r>
      <w:r w:rsidR="009A1D08">
        <w:t>Desse modo, a</w:t>
      </w:r>
      <w:r w:rsidR="001B6074">
        <w:t xml:space="preserve"> </w:t>
      </w:r>
      <w:r w:rsidR="001B6074">
        <w:lastRenderedPageBreak/>
        <w:t xml:space="preserve">movimentação dos </w:t>
      </w:r>
      <w:r w:rsidR="00A4071A">
        <w:t>táxis</w:t>
      </w:r>
      <w:r w:rsidR="001B6074">
        <w:t xml:space="preserve"> serve para </w:t>
      </w:r>
      <w:r w:rsidR="009A1D08">
        <w:t>gerar</w:t>
      </w:r>
      <w:r w:rsidR="001B6074">
        <w:t xml:space="preserve"> </w:t>
      </w:r>
      <w:r w:rsidR="009A1D08">
        <w:t xml:space="preserve">maior nível de </w:t>
      </w:r>
      <w:r w:rsidR="001B6074">
        <w:t>aleatoriedade</w:t>
      </w:r>
      <w:r w:rsidR="002C7A51">
        <w:t xml:space="preserve"> do sistema</w:t>
      </w:r>
      <w:r w:rsidR="00DA22C1">
        <w:t xml:space="preserve">. No modelo de eventos discretos não é importante o trajeto percorrido pelo taxista e sim sua posição atual </w:t>
      </w:r>
      <w:r w:rsidR="00C46096">
        <w:t>no momento em que ocorre</w:t>
      </w:r>
      <w:r w:rsidR="00DA22C1">
        <w:t xml:space="preserve"> a </w:t>
      </w:r>
      <w:r w:rsidR="00C46096">
        <w:t>realização</w:t>
      </w:r>
      <w:r w:rsidR="00DA22C1">
        <w:t xml:space="preserve"> de um evento.</w:t>
      </w:r>
    </w:p>
    <w:p w:rsidR="000461A8" w:rsidRDefault="000461A8" w:rsidP="00E55699">
      <w:pPr>
        <w:ind w:firstLine="709"/>
      </w:pPr>
      <w:r>
        <w:t xml:space="preserve">Outra característica não avaliada pelo </w:t>
      </w:r>
      <w:r w:rsidR="00E77271" w:rsidRPr="00E77271">
        <w:rPr>
          <w:i/>
        </w:rPr>
        <w:t>software</w:t>
      </w:r>
      <w:r>
        <w:t xml:space="preserve"> foi a concorrência entre requisições. Em um sistema real, é possível que</w:t>
      </w:r>
      <w:r w:rsidR="00481B29">
        <w:t>,</w:t>
      </w:r>
      <w:r>
        <w:t xml:space="preserve"> ao selecionar um </w:t>
      </w:r>
      <w:r w:rsidR="004F1B07">
        <w:t>táxi</w:t>
      </w:r>
      <w:r>
        <w:t xml:space="preserve"> para atendimento ao cliente, o mesmo tenha seu estado alterado concorrentemente, em um instante de tempo semelhante, tornando-se indisponível. </w:t>
      </w:r>
      <w:r w:rsidR="00423521">
        <w:t>Entretanto, essa condição foi desprezada pelos testes.</w:t>
      </w:r>
    </w:p>
    <w:p w:rsidR="008F54AD" w:rsidRDefault="008F54AD" w:rsidP="00710537"/>
    <w:p w:rsidR="00313970" w:rsidRDefault="00313970" w:rsidP="00AE62C3">
      <w:pPr>
        <w:pStyle w:val="Ttulo2"/>
      </w:pPr>
      <w:bookmarkStart w:id="125" w:name="_Ref350861974"/>
      <w:bookmarkStart w:id="126" w:name="_Toc353231913"/>
      <w:r>
        <w:t>TESTES DO MODELO</w:t>
      </w:r>
      <w:bookmarkEnd w:id="125"/>
      <w:bookmarkEnd w:id="126"/>
    </w:p>
    <w:p w:rsidR="00313970" w:rsidRDefault="00BC6070" w:rsidP="00313970">
      <w:r>
        <w:t xml:space="preserve">A fim de avaliar os modelos criados, foram elaboradas situações que </w:t>
      </w:r>
      <w:r w:rsidR="00C043A0">
        <w:t>tentaram</w:t>
      </w:r>
      <w:r>
        <w:t xml:space="preserve"> reproduzir </w:t>
      </w:r>
      <w:r w:rsidR="00DA581D">
        <w:t xml:space="preserve">diferentes </w:t>
      </w:r>
      <w:r>
        <w:t xml:space="preserve">condições </w:t>
      </w:r>
      <w:r w:rsidR="00DA581D">
        <w:t xml:space="preserve">da busca por </w:t>
      </w:r>
      <w:r w:rsidR="004F1B07">
        <w:t>táxi</w:t>
      </w:r>
      <w:r w:rsidR="00DA581D">
        <w:t xml:space="preserve"> nas grandes cidades.</w:t>
      </w:r>
      <w:r w:rsidR="00097FC1">
        <w:t xml:space="preserve"> Os algoritmos utilizados pelo sistema foram </w:t>
      </w:r>
      <w:r w:rsidR="00297A35">
        <w:t>executados</w:t>
      </w:r>
      <w:r w:rsidR="00097FC1">
        <w:t xml:space="preserve"> sob as mesmas condições em todos os momentos, apesar da aleatoriedade das requisições</w:t>
      </w:r>
      <w:r w:rsidR="00297A35">
        <w:t xml:space="preserve"> e da</w:t>
      </w:r>
      <w:r w:rsidR="00ED3A1D">
        <w:t xml:space="preserve"> </w:t>
      </w:r>
      <w:r w:rsidR="00297A35">
        <w:t xml:space="preserve">posição geográfica </w:t>
      </w:r>
      <w:r w:rsidR="00E55699">
        <w:t>dos taxistas.</w:t>
      </w:r>
    </w:p>
    <w:p w:rsidR="00E55699" w:rsidRDefault="00B25319" w:rsidP="00E55699">
      <w:pPr>
        <w:ind w:firstLine="709"/>
      </w:pPr>
      <w:r>
        <w:t xml:space="preserve">Utilizando a mesma condição para todos </w:t>
      </w:r>
      <w:r w:rsidR="004157F9">
        <w:t xml:space="preserve">os algoritmos, </w:t>
      </w:r>
      <w:r w:rsidR="00E55699">
        <w:t xml:space="preserve">garantimos que </w:t>
      </w:r>
      <w:r w:rsidR="004157F9">
        <w:t xml:space="preserve">todos </w:t>
      </w:r>
      <w:r w:rsidR="00325B73">
        <w:t xml:space="preserve">eles </w:t>
      </w:r>
      <w:r>
        <w:t xml:space="preserve">têm um mesmo ambiente </w:t>
      </w:r>
      <w:r w:rsidR="004157F9">
        <w:t xml:space="preserve">para escolha do melhor </w:t>
      </w:r>
      <w:r w:rsidR="004F1B07">
        <w:t>táxi</w:t>
      </w:r>
      <w:r w:rsidR="004157F9">
        <w:t xml:space="preserve"> disponível, evitando possíveis </w:t>
      </w:r>
      <w:r>
        <w:t xml:space="preserve">situações </w:t>
      </w:r>
      <w:r w:rsidR="004157F9">
        <w:t>indesejadas</w:t>
      </w:r>
      <w:r w:rsidR="003A0E84">
        <w:t>, além da influê</w:t>
      </w:r>
      <w:r>
        <w:t xml:space="preserve">ncia de </w:t>
      </w:r>
      <w:r w:rsidR="00DE79EF">
        <w:t>diferentes condições</w:t>
      </w:r>
      <w:r w:rsidR="00201596">
        <w:t xml:space="preserve">, devido a casualidades, </w:t>
      </w:r>
      <w:r w:rsidR="00D71BF7">
        <w:t>alterando</w:t>
      </w:r>
      <w:r w:rsidR="00201596">
        <w:t xml:space="preserve"> o resultado médio final.</w:t>
      </w:r>
    </w:p>
    <w:p w:rsidR="00A66693" w:rsidRDefault="00A66693" w:rsidP="00A66693">
      <w:pPr>
        <w:ind w:firstLine="709"/>
      </w:pPr>
      <w:r w:rsidRPr="004B4B67">
        <w:t>Os resultados dos teste</w:t>
      </w:r>
      <w:r>
        <w:t>s</w:t>
      </w:r>
      <w:r w:rsidRPr="004B4B67">
        <w:t xml:space="preserve"> foram submetidos à análise de variância (</w:t>
      </w:r>
      <w:r w:rsidRPr="004B4B67">
        <w:rPr>
          <w:i/>
        </w:rPr>
        <w:t>One-way</w:t>
      </w:r>
      <w:r w:rsidRPr="004B4B67">
        <w:t xml:space="preserve"> ANOVA) seguida do teste de Tukey, para comparação múltipla das médias. Foi adota</w:t>
      </w:r>
      <w:r>
        <w:t>do intervalo de confiança de 95</w:t>
      </w:r>
      <w:r w:rsidRPr="004B4B67">
        <w:t xml:space="preserve">%, sendo as diferenças consideradas </w:t>
      </w:r>
      <w:r w:rsidRPr="004B4B67">
        <w:lastRenderedPageBreak/>
        <w:t xml:space="preserve">significativas quando o valor P˂0,05. Para análise estatística foi utilizado o </w:t>
      </w:r>
      <w:r w:rsidR="00E77271" w:rsidRPr="00E77271">
        <w:rPr>
          <w:i/>
        </w:rPr>
        <w:t>software</w:t>
      </w:r>
      <w:r w:rsidRPr="004B4B67">
        <w:t xml:space="preserve"> Graph Pad Prism (versão 5.01).</w:t>
      </w:r>
    </w:p>
    <w:p w:rsidR="003D7C73" w:rsidRDefault="003D7C73" w:rsidP="003D7C73"/>
    <w:p w:rsidR="001E1892" w:rsidRDefault="001E1892" w:rsidP="001E1892">
      <w:pPr>
        <w:pStyle w:val="Ttulo3"/>
      </w:pPr>
      <w:bookmarkStart w:id="127" w:name="_Toc353231914"/>
      <w:r>
        <w:t>CONDIÇÕES PARA OS TESTES</w:t>
      </w:r>
      <w:bookmarkEnd w:id="127"/>
    </w:p>
    <w:p w:rsidR="005845AA" w:rsidRDefault="005845AA" w:rsidP="00ED025E">
      <w:r>
        <w:t xml:space="preserve">O município de Belo Horizonte foi definido como aquele onde os testes seriam executados, simulando uma condição real. Devido </w:t>
      </w:r>
      <w:r w:rsidR="003A0E84">
        <w:t>à</w:t>
      </w:r>
      <w:r>
        <w:t xml:space="preserve"> existência de maior área urbanizada</w:t>
      </w:r>
      <w:r w:rsidR="002D75C6">
        <w:t xml:space="preserve"> no centro da cidade, com </w:t>
      </w:r>
      <w:r w:rsidR="00D30BB4">
        <w:t xml:space="preserve">baixo </w:t>
      </w:r>
      <w:r w:rsidR="002D75C6">
        <w:t xml:space="preserve">número </w:t>
      </w:r>
      <w:r w:rsidR="00D30BB4">
        <w:t xml:space="preserve">de </w:t>
      </w:r>
      <w:r>
        <w:t xml:space="preserve">grandes áreas verdes e com </w:t>
      </w:r>
      <w:r w:rsidR="00D30BB4">
        <w:t>ampla</w:t>
      </w:r>
      <w:r>
        <w:t xml:space="preserve"> malha viária, optou-se pela distribuição dos taxistas </w:t>
      </w:r>
      <w:r w:rsidR="00D30BB4">
        <w:t xml:space="preserve">e das requisições na </w:t>
      </w:r>
      <w:r w:rsidR="002D75C6">
        <w:t>área central</w:t>
      </w:r>
      <w:r w:rsidR="00D30BB4">
        <w:t xml:space="preserve"> e adjacências</w:t>
      </w:r>
      <w:r w:rsidR="002D75C6">
        <w:t>.</w:t>
      </w:r>
    </w:p>
    <w:p w:rsidR="00D10028" w:rsidRDefault="00D10028" w:rsidP="003F772E">
      <w:pPr>
        <w:ind w:firstLine="709"/>
      </w:pPr>
      <w:r>
        <w:t xml:space="preserve">Além da localização geográfica real de onde os testes foram executados, </w:t>
      </w:r>
      <w:r w:rsidR="00AE7477">
        <w:t>realizaram-se</w:t>
      </w:r>
      <w:r>
        <w:t xml:space="preserve"> vários ajustes no modelo, a fim de simular condições próximas à</w:t>
      </w:r>
      <w:r w:rsidR="008B6172">
        <w:t>s existentes</w:t>
      </w:r>
      <w:r>
        <w:t>.</w:t>
      </w:r>
      <w:r w:rsidR="00957532">
        <w:t xml:space="preserve"> Foram definidas </w:t>
      </w:r>
      <w:r w:rsidR="000B0933">
        <w:t>duas</w:t>
      </w:r>
      <w:r w:rsidR="00957532">
        <w:t xml:space="preserve"> variações </w:t>
      </w:r>
      <w:r w:rsidR="0080712E">
        <w:t xml:space="preserve">de </w:t>
      </w:r>
      <w:r w:rsidR="00957532">
        <w:t>testes</w:t>
      </w:r>
      <w:r w:rsidR="008B6172">
        <w:t xml:space="preserve">, </w:t>
      </w:r>
      <w:r w:rsidR="00AE7477">
        <w:t>para</w:t>
      </w:r>
      <w:r w:rsidR="00957532">
        <w:t xml:space="preserve"> simular a dispo</w:t>
      </w:r>
      <w:r w:rsidR="0080712E">
        <w:t xml:space="preserve">nibilidade de taxistas. O método escolhido para alterar a disponibilidade foi a variação da quantidade de </w:t>
      </w:r>
      <w:r w:rsidR="00A4071A">
        <w:t>táxis</w:t>
      </w:r>
      <w:r w:rsidR="00AC4346">
        <w:t xml:space="preserve">, disponíveis em uma mesma área. </w:t>
      </w:r>
      <w:r w:rsidR="00957532">
        <w:t xml:space="preserve"> Com isso houve </w:t>
      </w:r>
      <w:r w:rsidR="00AC4346">
        <w:t>alteração na quantidade de taxistas por km</w:t>
      </w:r>
      <w:r w:rsidR="00AC4346">
        <w:rPr>
          <w:vertAlign w:val="superscript"/>
        </w:rPr>
        <w:t>2</w:t>
      </w:r>
      <w:r w:rsidR="00AC4346">
        <w:t>, simulando situações de maior oferta de serviços.</w:t>
      </w:r>
    </w:p>
    <w:p w:rsidR="00957532" w:rsidRDefault="00957532" w:rsidP="00A02686">
      <w:pPr>
        <w:ind w:firstLine="709"/>
      </w:pPr>
      <w:r>
        <w:t>Conforme informado na seção</w:t>
      </w:r>
      <w:r w:rsidR="0067086B">
        <w:t xml:space="preserve"> </w:t>
      </w:r>
      <w:r w:rsidR="00C14909">
        <w:fldChar w:fldCharType="begin"/>
      </w:r>
      <w:r w:rsidR="00EE7FB3">
        <w:instrText xml:space="preserve"> REF _Ref350726374 \r \h </w:instrText>
      </w:r>
      <w:r w:rsidR="00C14909">
        <w:fldChar w:fldCharType="separate"/>
      </w:r>
      <w:r w:rsidR="00EB28F7">
        <w:t>6.2.1</w:t>
      </w:r>
      <w:r w:rsidR="00C14909">
        <w:fldChar w:fldCharType="end"/>
      </w:r>
      <w:r>
        <w:t xml:space="preserve">, </w:t>
      </w:r>
      <w:r w:rsidR="00EE7FB3">
        <w:t>o sistema procurou</w:t>
      </w:r>
      <w:r w:rsidR="00F45F3E">
        <w:t xml:space="preserve"> </w:t>
      </w:r>
      <w:r w:rsidR="00EE7FB3">
        <w:t>distribuir maior quantidade de taxistas mais próximos ao</w:t>
      </w:r>
      <w:r>
        <w:t xml:space="preserve"> po</w:t>
      </w:r>
      <w:r w:rsidR="008B4A9A">
        <w:t>nto central do experimento</w:t>
      </w:r>
      <w:r w:rsidR="00EE7FB3">
        <w:t>, deixando a periferia com menor quantidade de veículos</w:t>
      </w:r>
      <w:r>
        <w:t xml:space="preserve">. Essa </w:t>
      </w:r>
      <w:r w:rsidR="00B9766A">
        <w:t xml:space="preserve">distribuição </w:t>
      </w:r>
      <w:r>
        <w:t xml:space="preserve">foi </w:t>
      </w:r>
      <w:r w:rsidR="00B9766A">
        <w:t xml:space="preserve">feita </w:t>
      </w:r>
      <w:r>
        <w:t>com base em um algoritmo</w:t>
      </w:r>
      <w:r w:rsidR="00B40B3F">
        <w:t xml:space="preserve"> próprio</w:t>
      </w:r>
      <w:r>
        <w:t xml:space="preserve"> </w:t>
      </w:r>
      <w:r w:rsidR="00B9766A">
        <w:t xml:space="preserve">de </w:t>
      </w:r>
      <w:r w:rsidR="00262844">
        <w:t>posicionamento aleatório</w:t>
      </w:r>
      <w:r w:rsidR="00FA4599">
        <w:t xml:space="preserve"> dos taxistas.</w:t>
      </w:r>
      <w:r w:rsidR="00A02686">
        <w:t xml:space="preserve"> Apesar do </w:t>
      </w:r>
      <w:r w:rsidR="00E77271" w:rsidRPr="00E77271">
        <w:rPr>
          <w:i/>
        </w:rPr>
        <w:t>software</w:t>
      </w:r>
      <w:r w:rsidR="00A02686">
        <w:t xml:space="preserve"> não ter utilizado nenhuma função conhecida para a distribuição de taxistas ao longo da cidade, é possível, através das análises de distância dos taxistas em relação ao ponto central</w:t>
      </w:r>
      <w:r w:rsidR="008E5D82">
        <w:t xml:space="preserve">, verificar </w:t>
      </w:r>
      <w:r w:rsidR="00A02686">
        <w:t>valores médios obtidos pelo algoritmo, durante um total de 10</w:t>
      </w:r>
      <w:r w:rsidR="008E4E22">
        <w:rPr>
          <w:vertAlign w:val="superscript"/>
        </w:rPr>
        <w:t>4</w:t>
      </w:r>
      <w:r w:rsidR="00A02686">
        <w:t xml:space="preserve"> posicionamentos aleatórios</w:t>
      </w:r>
      <w:r w:rsidR="00815290">
        <w:t xml:space="preserve">, distribuídos em 40 amostras de 250 </w:t>
      </w:r>
      <w:r w:rsidR="008E5D82">
        <w:t>localizações</w:t>
      </w:r>
      <w:r w:rsidR="00815290">
        <w:t>.</w:t>
      </w:r>
      <w:r w:rsidR="000D1AAE">
        <w:t xml:space="preserve"> </w:t>
      </w:r>
      <w:r w:rsidR="00CA0CD3">
        <w:t xml:space="preserve">O </w:t>
      </w:r>
      <w:r w:rsidR="000614E9">
        <w:lastRenderedPageBreak/>
        <w:t>histograma</w:t>
      </w:r>
      <w:r w:rsidR="00CA0CD3">
        <w:t xml:space="preserve"> correspondente as</w:t>
      </w:r>
      <w:r w:rsidR="000D1AAE">
        <w:t xml:space="preserve"> </w:t>
      </w:r>
      <w:r w:rsidR="00AA2258">
        <w:t xml:space="preserve">distâncias dos taxistas em relação ao ponto central, </w:t>
      </w:r>
      <w:r w:rsidR="00C74845">
        <w:t>pode ser visto</w:t>
      </w:r>
      <w:r w:rsidR="00AA2258">
        <w:t xml:space="preserve">, na </w:t>
      </w:r>
      <w:r w:rsidR="00C14909">
        <w:fldChar w:fldCharType="begin"/>
      </w:r>
      <w:r w:rsidR="00AA2258">
        <w:instrText xml:space="preserve"> REF _Ref350706718 \h </w:instrText>
      </w:r>
      <w:r w:rsidR="00C14909">
        <w:fldChar w:fldCharType="separate"/>
      </w:r>
      <w:r w:rsidR="00EB28F7" w:rsidRPr="005B0C66">
        <w:t xml:space="preserve">Figura </w:t>
      </w:r>
      <w:r w:rsidR="00EB28F7">
        <w:rPr>
          <w:noProof/>
        </w:rPr>
        <w:t>12</w:t>
      </w:r>
      <w:r w:rsidR="00C14909">
        <w:fldChar w:fldCharType="end"/>
      </w:r>
      <w:r w:rsidR="00C30AFF">
        <w:t>.</w:t>
      </w:r>
    </w:p>
    <w:p w:rsidR="00AA2258" w:rsidRDefault="00586670" w:rsidP="005B0C66">
      <w:pPr>
        <w:keepNext/>
        <w:spacing w:after="0" w:line="360" w:lineRule="auto"/>
        <w:jc w:val="center"/>
      </w:pPr>
      <w:r w:rsidRPr="00586670">
        <w:rPr>
          <w:noProof/>
          <w:lang w:eastAsia="pt-BR"/>
        </w:rPr>
        <w:drawing>
          <wp:inline distT="0" distB="0" distL="0" distR="0">
            <wp:extent cx="5613209" cy="2855343"/>
            <wp:effectExtent l="19050" t="0" r="25591" b="2157"/>
            <wp:docPr id="3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957532" w:rsidRPr="00300052" w:rsidRDefault="00AA2258" w:rsidP="00AA2258">
      <w:pPr>
        <w:pStyle w:val="Legenda"/>
        <w:jc w:val="center"/>
        <w:rPr>
          <w:color w:val="auto"/>
        </w:rPr>
      </w:pPr>
      <w:bookmarkStart w:id="128" w:name="_Ref350706718"/>
      <w:bookmarkStart w:id="129" w:name="_Toc353231932"/>
      <w:r w:rsidRPr="005B0C66">
        <w:rPr>
          <w:color w:val="auto"/>
        </w:rPr>
        <w:t xml:space="preserve">Figura </w:t>
      </w:r>
      <w:r w:rsidR="00C14909" w:rsidRPr="005B0C66">
        <w:rPr>
          <w:color w:val="auto"/>
        </w:rPr>
        <w:fldChar w:fldCharType="begin"/>
      </w:r>
      <w:r w:rsidRPr="005B0C66">
        <w:rPr>
          <w:color w:val="auto"/>
        </w:rPr>
        <w:instrText xml:space="preserve"> SEQ Figura \* ARABIC </w:instrText>
      </w:r>
      <w:r w:rsidR="00C14909" w:rsidRPr="005B0C66">
        <w:rPr>
          <w:color w:val="auto"/>
        </w:rPr>
        <w:fldChar w:fldCharType="separate"/>
      </w:r>
      <w:r w:rsidR="00EB28F7">
        <w:rPr>
          <w:noProof/>
          <w:color w:val="auto"/>
        </w:rPr>
        <w:t>12</w:t>
      </w:r>
      <w:r w:rsidR="00C14909" w:rsidRPr="005B0C66">
        <w:rPr>
          <w:color w:val="auto"/>
        </w:rPr>
        <w:fldChar w:fldCharType="end"/>
      </w:r>
      <w:bookmarkEnd w:id="128"/>
      <w:r w:rsidRPr="005B0C66">
        <w:rPr>
          <w:color w:val="auto"/>
        </w:rPr>
        <w:t xml:space="preserve">: </w:t>
      </w:r>
      <w:r w:rsidR="00300052">
        <w:rPr>
          <w:color w:val="auto"/>
        </w:rPr>
        <w:t>Histograma</w:t>
      </w:r>
      <w:r w:rsidRPr="005B0C66">
        <w:rPr>
          <w:color w:val="auto"/>
        </w:rPr>
        <w:t xml:space="preserve"> contendo a distribuição dos taxistas em relação ao ponto central</w:t>
      </w:r>
      <w:r w:rsidR="00300052">
        <w:rPr>
          <w:color w:val="auto"/>
        </w:rPr>
        <w:t xml:space="preserve"> (em 10</w:t>
      </w:r>
      <w:r w:rsidR="00300052">
        <w:rPr>
          <w:color w:val="auto"/>
          <w:vertAlign w:val="superscript"/>
        </w:rPr>
        <w:t>4</w:t>
      </w:r>
      <w:r w:rsidR="00300052">
        <w:rPr>
          <w:color w:val="auto"/>
        </w:rPr>
        <w:t xml:space="preserve"> execuções)</w:t>
      </w:r>
      <w:bookmarkEnd w:id="129"/>
    </w:p>
    <w:p w:rsidR="00945BA7" w:rsidRDefault="00945BA7" w:rsidP="005B0C66">
      <w:pPr>
        <w:spacing w:before="240"/>
        <w:ind w:firstLine="709"/>
      </w:pPr>
      <w:r>
        <w:t xml:space="preserve">A partir da </w:t>
      </w:r>
      <w:r w:rsidR="00323731">
        <w:t>avaliação</w:t>
      </w:r>
      <w:r>
        <w:t xml:space="preserve"> dos pontos gerados, </w:t>
      </w:r>
      <w:r w:rsidR="00323731">
        <w:t>pô</w:t>
      </w:r>
      <w:r w:rsidR="00FC5554">
        <w:t>de-se</w:t>
      </w:r>
      <w:r>
        <w:t xml:space="preserve"> iniciar a construção dos testes do sistema, de acordo com as configurações adotadas. </w:t>
      </w:r>
      <w:r w:rsidR="003476B2">
        <w:t>A</w:t>
      </w:r>
      <w:r>
        <w:t xml:space="preserve">s configurações </w:t>
      </w:r>
      <w:r w:rsidR="003476B2">
        <w:t>adotadas para os testes, definidas a partir de valores empíricos, estão especificadas abaixo,</w:t>
      </w:r>
      <w:r>
        <w:t xml:space="preserve"> comple</w:t>
      </w:r>
      <w:r w:rsidR="003476B2">
        <w:t>men</w:t>
      </w:r>
      <w:r>
        <w:t xml:space="preserve">tando as informações </w:t>
      </w:r>
      <w:r w:rsidR="00011E8F">
        <w:t xml:space="preserve">existentes na seção </w:t>
      </w:r>
      <w:r w:rsidR="00C14909">
        <w:fldChar w:fldCharType="begin"/>
      </w:r>
      <w:r w:rsidR="00011E8F">
        <w:instrText xml:space="preserve"> REF _Ref350090199 \r \h </w:instrText>
      </w:r>
      <w:r w:rsidR="00C14909">
        <w:fldChar w:fldCharType="separate"/>
      </w:r>
      <w:r w:rsidR="00EB28F7">
        <w:t>6.2</w:t>
      </w:r>
      <w:r w:rsidR="00C14909">
        <w:fldChar w:fldCharType="end"/>
      </w:r>
      <w:r>
        <w:t>:</w:t>
      </w:r>
    </w:p>
    <w:p w:rsidR="00CB337B" w:rsidRDefault="00B4352C" w:rsidP="00B4352C">
      <w:pPr>
        <w:pStyle w:val="PargrafodaLista"/>
        <w:numPr>
          <w:ilvl w:val="0"/>
          <w:numId w:val="23"/>
        </w:numPr>
      </w:pPr>
      <w:r>
        <w:t>Coordenadas do ponto inicial: (</w:t>
      </w:r>
      <w:r w:rsidRPr="00B4352C">
        <w:t>-19.918001</w:t>
      </w:r>
      <w:r w:rsidR="001244B6">
        <w:t>º</w:t>
      </w:r>
      <w:r w:rsidRPr="00B4352C">
        <w:t>, -43.934455</w:t>
      </w:r>
      <w:r w:rsidR="001244B6">
        <w:t>º</w:t>
      </w:r>
      <w:r>
        <w:t>)</w:t>
      </w:r>
      <w:r w:rsidR="004A3F44">
        <w:t>;</w:t>
      </w:r>
    </w:p>
    <w:p w:rsidR="00977E51" w:rsidRDefault="00977E51" w:rsidP="00B4352C">
      <w:pPr>
        <w:pStyle w:val="PargrafodaLista"/>
        <w:numPr>
          <w:ilvl w:val="0"/>
          <w:numId w:val="23"/>
        </w:numPr>
      </w:pPr>
      <w:r>
        <w:t xml:space="preserve">Taxa de </w:t>
      </w:r>
      <w:r w:rsidR="00411B48">
        <w:t xml:space="preserve">ocupação média dos </w:t>
      </w:r>
      <w:r w:rsidR="00AE7477">
        <w:t>táxis</w:t>
      </w:r>
      <w:r w:rsidR="00411B48">
        <w:t>: 50%</w:t>
      </w:r>
      <w:r w:rsidR="004A3F44">
        <w:t>;</w:t>
      </w:r>
    </w:p>
    <w:p w:rsidR="00B4352C" w:rsidRDefault="00AE7477" w:rsidP="00B4352C">
      <w:pPr>
        <w:pStyle w:val="PargrafodaLista"/>
        <w:numPr>
          <w:ilvl w:val="0"/>
          <w:numId w:val="23"/>
        </w:numPr>
      </w:pPr>
      <w:r>
        <w:t>Probabilidade de táxis</w:t>
      </w:r>
      <w:r w:rsidR="00411B48">
        <w:t xml:space="preserve"> a leste do ponto inicial: 50%</w:t>
      </w:r>
      <w:r w:rsidR="004A3F44">
        <w:t>;</w:t>
      </w:r>
    </w:p>
    <w:p w:rsidR="00B4352C" w:rsidRDefault="00AE7477" w:rsidP="00B4352C">
      <w:pPr>
        <w:pStyle w:val="PargrafodaLista"/>
        <w:numPr>
          <w:ilvl w:val="0"/>
          <w:numId w:val="23"/>
        </w:numPr>
      </w:pPr>
      <w:r>
        <w:t>Probabilidade de táxis</w:t>
      </w:r>
      <w:r w:rsidR="00411B48">
        <w:t xml:space="preserve"> a norte do ponto inicial: 50%</w:t>
      </w:r>
      <w:r w:rsidR="004A3F44">
        <w:t>;</w:t>
      </w:r>
    </w:p>
    <w:p w:rsidR="00B4352C" w:rsidRDefault="00AE7477" w:rsidP="00B4352C">
      <w:pPr>
        <w:pStyle w:val="PargrafodaLista"/>
        <w:numPr>
          <w:ilvl w:val="0"/>
          <w:numId w:val="23"/>
        </w:numPr>
      </w:pPr>
      <w:r>
        <w:t>Números de táxis</w:t>
      </w:r>
      <w:r w:rsidR="00B4352C">
        <w:t xml:space="preserve"> avaliados nos círculos próximos ao cliente: 7</w:t>
      </w:r>
      <w:r w:rsidR="004A3F44">
        <w:t>;</w:t>
      </w:r>
    </w:p>
    <w:p w:rsidR="00B4352C" w:rsidRDefault="0053505A" w:rsidP="00B4352C">
      <w:pPr>
        <w:pStyle w:val="PargrafodaLista"/>
        <w:numPr>
          <w:ilvl w:val="0"/>
          <w:numId w:val="23"/>
        </w:numPr>
      </w:pPr>
      <w:r>
        <w:t>Raios de busca dos círculos: 0,7km, 1,2</w:t>
      </w:r>
      <w:r w:rsidR="00B4352C">
        <w:t>km</w:t>
      </w:r>
      <w:r w:rsidR="00153C1D">
        <w:t xml:space="preserve"> e</w:t>
      </w:r>
      <w:r>
        <w:t xml:space="preserve"> 1</w:t>
      </w:r>
      <w:r w:rsidR="00B4352C">
        <w:t>,5km</w:t>
      </w:r>
      <w:r w:rsidR="004A3F44">
        <w:t>;</w:t>
      </w:r>
    </w:p>
    <w:p w:rsidR="00B4352C" w:rsidRDefault="00B4352C" w:rsidP="00B4352C">
      <w:pPr>
        <w:pStyle w:val="PargrafodaLista"/>
        <w:numPr>
          <w:ilvl w:val="0"/>
          <w:numId w:val="23"/>
        </w:numPr>
      </w:pPr>
      <w:r>
        <w:t>Probabilidade de</w:t>
      </w:r>
      <w:r w:rsidR="00411B48">
        <w:t xml:space="preserve"> movimentação de um taxista: 90%</w:t>
      </w:r>
      <w:r w:rsidR="004A3F44">
        <w:t>;</w:t>
      </w:r>
    </w:p>
    <w:p w:rsidR="00823EF8" w:rsidRDefault="00B4352C" w:rsidP="00823EF8">
      <w:pPr>
        <w:pStyle w:val="PargrafodaLista"/>
        <w:numPr>
          <w:ilvl w:val="0"/>
          <w:numId w:val="23"/>
        </w:numPr>
      </w:pPr>
      <w:r>
        <w:t>Probabilidade</w:t>
      </w:r>
      <w:r w:rsidR="00AC0AFC">
        <w:t xml:space="preserve"> máxima</w:t>
      </w:r>
      <w:r>
        <w:t xml:space="preserve"> da alteração do status de um taxista (“Livre” para “Ocupado” ou vice-versa): 1</w:t>
      </w:r>
      <w:r w:rsidR="00411B48">
        <w:t>0%</w:t>
      </w:r>
      <w:r w:rsidR="004A3F44">
        <w:t>.</w:t>
      </w:r>
    </w:p>
    <w:p w:rsidR="004A700A" w:rsidRDefault="00FD708B" w:rsidP="00977E51">
      <w:pPr>
        <w:spacing w:before="240"/>
        <w:ind w:firstLine="709"/>
      </w:pPr>
      <w:r>
        <w:lastRenderedPageBreak/>
        <w:t>A simulação</w:t>
      </w:r>
      <w:r w:rsidR="00E159DC">
        <w:t xml:space="preserve"> executou</w:t>
      </w:r>
      <w:r>
        <w:t>,</w:t>
      </w:r>
      <w:r w:rsidR="00E159DC">
        <w:t xml:space="preserve"> em cada teste</w:t>
      </w:r>
      <w:r>
        <w:t>,</w:t>
      </w:r>
      <w:r w:rsidR="00E159DC">
        <w:t xml:space="preserve"> </w:t>
      </w:r>
      <w:r w:rsidR="00BD1945">
        <w:t>30</w:t>
      </w:r>
      <w:r w:rsidR="00E159DC">
        <w:t xml:space="preserve"> solicitações de atendimento de </w:t>
      </w:r>
      <w:r w:rsidR="004F1B07">
        <w:t>táxi</w:t>
      </w:r>
      <w:r w:rsidR="00E159DC">
        <w:t xml:space="preserve">, em eventos discretos, conforme especificado no algoritmo da seção </w:t>
      </w:r>
      <w:r w:rsidR="00C14909">
        <w:fldChar w:fldCharType="begin"/>
      </w:r>
      <w:r w:rsidR="00E159DC">
        <w:instrText xml:space="preserve"> REF _Ref350707289 \r \h </w:instrText>
      </w:r>
      <w:r w:rsidR="00C14909">
        <w:fldChar w:fldCharType="separate"/>
      </w:r>
      <w:r w:rsidR="00EB28F7">
        <w:t>6.2.3</w:t>
      </w:r>
      <w:r w:rsidR="00C14909">
        <w:fldChar w:fldCharType="end"/>
      </w:r>
      <w:r w:rsidR="00E951E9">
        <w:t xml:space="preserve"> e conforme as condições descritas na seção </w:t>
      </w:r>
      <w:r w:rsidR="00C14909">
        <w:fldChar w:fldCharType="begin"/>
      </w:r>
      <w:r w:rsidR="00E951E9">
        <w:instrText xml:space="preserve"> REF _Ref350707627 \r \h </w:instrText>
      </w:r>
      <w:r w:rsidR="00C14909">
        <w:fldChar w:fldCharType="separate"/>
      </w:r>
      <w:r w:rsidR="00EB28F7">
        <w:t>6.2.2</w:t>
      </w:r>
      <w:r w:rsidR="00C14909">
        <w:fldChar w:fldCharType="end"/>
      </w:r>
      <w:r w:rsidR="00E951E9">
        <w:t>.</w:t>
      </w:r>
      <w:r w:rsidR="00E159DC">
        <w:t xml:space="preserve"> O número de testes executados foi de </w:t>
      </w:r>
      <w:r w:rsidR="0023544F">
        <w:t>20</w:t>
      </w:r>
      <w:r w:rsidR="00BD1945">
        <w:t xml:space="preserve"> </w:t>
      </w:r>
      <w:r w:rsidR="00E159DC">
        <w:t>execuções</w:t>
      </w:r>
      <w:r w:rsidR="00BD1945">
        <w:t xml:space="preserve"> para cada um dos algoritmos</w:t>
      </w:r>
      <w:r w:rsidR="00E159DC">
        <w:t>, com configuração de quantidade de requisição semelhante, porém com localização de taxistas e clientes diferentes</w:t>
      </w:r>
      <w:r w:rsidR="0067628C">
        <w:t xml:space="preserve">, devido </w:t>
      </w:r>
      <w:r w:rsidR="001349B4">
        <w:t>à</w:t>
      </w:r>
      <w:r w:rsidR="0067628C">
        <w:t xml:space="preserve"> aleatoriedade das amostras</w:t>
      </w:r>
      <w:r w:rsidR="00551385">
        <w:t>.</w:t>
      </w:r>
    </w:p>
    <w:p w:rsidR="002E4FBA" w:rsidRDefault="002E4FBA" w:rsidP="00977E51">
      <w:pPr>
        <w:spacing w:before="240"/>
        <w:ind w:firstLine="709"/>
      </w:pPr>
      <w:r>
        <w:t xml:space="preserve">Os testes procuraram representar, em escalas reduzidas as condições avaliadas na cidade de Belo Horizonte. Para isso, estimou-se a quantidade de taxistas que </w:t>
      </w:r>
      <w:r w:rsidR="00AD3ABE">
        <w:t>circulam</w:t>
      </w:r>
      <w:r>
        <w:t xml:space="preserve"> na cidade em um determinado horário e sobre </w:t>
      </w:r>
      <w:r w:rsidR="00AD3ABE">
        <w:t>ela</w:t>
      </w:r>
      <w:r>
        <w:t xml:space="preserve"> procedeu-se alterações, de modo a representar as condições encontradas. </w:t>
      </w:r>
    </w:p>
    <w:p w:rsidR="00C96661" w:rsidRDefault="00C96661" w:rsidP="00977E51">
      <w:pPr>
        <w:spacing w:before="240"/>
        <w:ind w:firstLine="709"/>
      </w:pPr>
      <w:r>
        <w:t>A cidade de Belo Horizonte, segundo estimativas da empresa de transporte urbano da cidade, têm em média 60.000 corridas por dia</w:t>
      </w:r>
      <w:r w:rsidR="00543C31">
        <w:t xml:space="preserve"> </w:t>
      </w:r>
      <w:sdt>
        <w:sdtPr>
          <w:id w:val="173069959"/>
          <w:citation/>
        </w:sdtPr>
        <w:sdtContent>
          <w:fldSimple w:instr=" CITATION Est12 \l 1046 ">
            <w:r w:rsidR="00EB28F7">
              <w:rPr>
                <w:noProof/>
              </w:rPr>
              <w:t>(ESTADO DE MINAS, 2012)</w:t>
            </w:r>
          </w:fldSimple>
        </w:sdtContent>
      </w:sdt>
      <w:r w:rsidR="00DA1B2B">
        <w:t>, com média de 12 corridas por taxista</w:t>
      </w:r>
      <w:r w:rsidR="00543C31">
        <w:t xml:space="preserve"> </w:t>
      </w:r>
      <w:sdt>
        <w:sdtPr>
          <w:id w:val="173069960"/>
          <w:citation/>
        </w:sdtPr>
        <w:sdtContent>
          <w:fldSimple w:instr=" CITATION Est12 \l 1046 ">
            <w:r w:rsidR="00EB28F7">
              <w:rPr>
                <w:noProof/>
              </w:rPr>
              <w:t>(ESTADO DE MINAS, 2012)</w:t>
            </w:r>
          </w:fldSimple>
        </w:sdtContent>
      </w:sdt>
      <w:r w:rsidR="00DA1B2B">
        <w:t>.</w:t>
      </w:r>
      <w:r w:rsidR="00FC5554">
        <w:t xml:space="preserve"> </w:t>
      </w:r>
      <w:r w:rsidR="00DA1B2B">
        <w:t xml:space="preserve">Na cidade, </w:t>
      </w:r>
      <w:r w:rsidR="00192F71">
        <w:t xml:space="preserve">existem 5961 </w:t>
      </w:r>
      <w:r w:rsidR="00A4071A">
        <w:t>táxis</w:t>
      </w:r>
      <w:r w:rsidR="00192F71">
        <w:t xml:space="preserve"> cadastrados, que trabalham </w:t>
      </w:r>
      <w:r w:rsidR="00DA1B2B">
        <w:t>aproximadamente</w:t>
      </w:r>
      <w:r w:rsidR="00192F71">
        <w:t xml:space="preserve"> 13 horas por dia, segundo estimativas</w:t>
      </w:r>
      <w:r w:rsidR="00543C31">
        <w:t xml:space="preserve"> </w:t>
      </w:r>
      <w:sdt>
        <w:sdtPr>
          <w:id w:val="173069961"/>
          <w:citation/>
        </w:sdtPr>
        <w:sdtContent>
          <w:fldSimple w:instr=" CITATION Est13 \l 1046 ">
            <w:r w:rsidR="00EB28F7">
              <w:rPr>
                <w:noProof/>
              </w:rPr>
              <w:t>(ESTADO DE MINAS, 2013)</w:t>
            </w:r>
          </w:fldSimple>
        </w:sdtContent>
      </w:sdt>
      <w:r w:rsidR="00192F71">
        <w:t xml:space="preserve">. </w:t>
      </w:r>
      <w:r w:rsidR="00DA1B2B">
        <w:t>Como os valores médios não correspondem ao número de t</w:t>
      </w:r>
      <w:r w:rsidR="009B58CA">
        <w:t xml:space="preserve">axistas que </w:t>
      </w:r>
      <w:r w:rsidR="00634A25">
        <w:t>circulam</w:t>
      </w:r>
      <w:r w:rsidR="009B58CA">
        <w:t xml:space="preserve"> por dia, a BHT</w:t>
      </w:r>
      <w:r w:rsidR="00DA1B2B">
        <w:t>rans</w:t>
      </w:r>
      <w:r w:rsidR="00FC5554">
        <w:t xml:space="preserve">, empresa responsável por gerenciar a atividade de </w:t>
      </w:r>
      <w:r w:rsidR="00A4071A">
        <w:t>táxis</w:t>
      </w:r>
      <w:r w:rsidR="00FC5554">
        <w:t xml:space="preserve"> em Belo Horizonte,</w:t>
      </w:r>
      <w:r w:rsidR="00DA1B2B">
        <w:t xml:space="preserve"> estima que cerca de 1500 taxistas não </w:t>
      </w:r>
      <w:r w:rsidR="00634A25">
        <w:t>rodam</w:t>
      </w:r>
      <w:r w:rsidR="00DA1B2B">
        <w:t xml:space="preserve"> </w:t>
      </w:r>
      <w:r w:rsidR="00FC5554">
        <w:t>a cada</w:t>
      </w:r>
      <w:r w:rsidR="00DA1B2B">
        <w:t xml:space="preserve"> dia, enquanto que o sindicato estima esse número em 600 veículos</w:t>
      </w:r>
      <w:r w:rsidR="00543C31">
        <w:t xml:space="preserve"> </w:t>
      </w:r>
      <w:sdt>
        <w:sdtPr>
          <w:id w:val="173069962"/>
          <w:citation/>
        </w:sdtPr>
        <w:sdtContent>
          <w:fldSimple w:instr=" CITATION Est13 \l 1046 ">
            <w:r w:rsidR="00EB28F7">
              <w:rPr>
                <w:noProof/>
              </w:rPr>
              <w:t>(ESTADO DE MINAS, 2013)</w:t>
            </w:r>
          </w:fldSimple>
        </w:sdtContent>
      </w:sdt>
      <w:r w:rsidR="00DA1B2B" w:rsidRPr="00543C31">
        <w:t>.</w:t>
      </w:r>
      <w:r w:rsidR="00DA1B2B">
        <w:t xml:space="preserve"> Realizando uma média, devido </w:t>
      </w:r>
      <w:r w:rsidR="00634A25">
        <w:t>à</w:t>
      </w:r>
      <w:r w:rsidR="00DA1B2B">
        <w:t xml:space="preserve"> divergência de informações, temos um número de 1050 </w:t>
      </w:r>
      <w:r w:rsidR="00634A25">
        <w:t>veículos</w:t>
      </w:r>
      <w:r w:rsidR="00DA1B2B">
        <w:t xml:space="preserve"> que não trabalham em um dia.</w:t>
      </w:r>
    </w:p>
    <w:p w:rsidR="00DA1B2B" w:rsidRDefault="00DD725A" w:rsidP="00977E51">
      <w:pPr>
        <w:spacing w:before="240"/>
        <w:ind w:firstLine="709"/>
      </w:pPr>
      <w:r>
        <w:t xml:space="preserve">Para </w:t>
      </w:r>
      <w:r w:rsidR="00634A25">
        <w:t>realização</w:t>
      </w:r>
      <w:r>
        <w:t xml:space="preserve"> </w:t>
      </w:r>
      <w:r w:rsidR="00634A25">
        <w:t>d</w:t>
      </w:r>
      <w:r>
        <w:t xml:space="preserve">os testes, </w:t>
      </w:r>
      <w:r w:rsidR="00634A25">
        <w:t>considerou-se</w:t>
      </w:r>
      <w:r>
        <w:t xml:space="preserve"> as informações acima, supondo que a distribuição de requisições </w:t>
      </w:r>
      <w:r w:rsidR="00634A25">
        <w:t>fosse homogênea</w:t>
      </w:r>
      <w:r w:rsidR="00FA53DD">
        <w:t xml:space="preserve"> durante todo o dia -</w:t>
      </w:r>
      <w:r>
        <w:t xml:space="preserve"> o que não ocorre na prática. Nessa representação, em um dado instante de tempo haveria </w:t>
      </w:r>
      <w:r>
        <w:lastRenderedPageBreak/>
        <w:t xml:space="preserve">2708 taxistas trabalhando, considerando o número de horas trabalhadas por placa. </w:t>
      </w:r>
      <w:r w:rsidR="008F185B">
        <w:t>A área total de Belo Horizonte é de 331,40 km</w:t>
      </w:r>
      <w:r w:rsidR="008F185B">
        <w:rPr>
          <w:vertAlign w:val="superscript"/>
        </w:rPr>
        <w:t>2</w:t>
      </w:r>
      <w:r w:rsidR="00A55291">
        <w:t xml:space="preserve"> </w:t>
      </w:r>
      <w:sdt>
        <w:sdtPr>
          <w:id w:val="323885649"/>
          <w:citation/>
        </w:sdtPr>
        <w:sdtContent>
          <w:fldSimple w:instr=" CITATION BHT10 \l 1046 ">
            <w:r w:rsidR="00EB28F7">
              <w:rPr>
                <w:noProof/>
              </w:rPr>
              <w:t>(BHTRANS, 2010)</w:t>
            </w:r>
          </w:fldSimple>
        </w:sdtContent>
      </w:sdt>
      <w:r w:rsidR="00A55291">
        <w:t>.</w:t>
      </w:r>
      <w:r w:rsidR="008F185B">
        <w:t xml:space="preserve"> Através dessa informação, podemos definir </w:t>
      </w:r>
      <w:r w:rsidR="00A8432C">
        <w:t>a existência de um taxista a cada 0,12 km</w:t>
      </w:r>
      <w:r w:rsidR="0014172F">
        <w:rPr>
          <w:vertAlign w:val="superscript"/>
        </w:rPr>
        <w:t>2</w:t>
      </w:r>
      <w:r w:rsidR="0014172F">
        <w:t>.</w:t>
      </w:r>
    </w:p>
    <w:p w:rsidR="0014172F" w:rsidRDefault="0014172F" w:rsidP="00977E51">
      <w:pPr>
        <w:spacing w:before="240"/>
        <w:ind w:firstLine="709"/>
      </w:pPr>
      <w:r>
        <w:t xml:space="preserve">Para a construção de um modelo de avaliação, </w:t>
      </w:r>
      <w:r w:rsidR="00634A25">
        <w:t>tomou-se</w:t>
      </w:r>
      <w:r>
        <w:t xml:space="preserve"> um número aproximado de taxistas em uma área restrita da cidade. Em seguida </w:t>
      </w:r>
      <w:r w:rsidR="00634A25">
        <w:t>avaliou-se</w:t>
      </w:r>
      <w:r>
        <w:t xml:space="preserve"> o aumento do número de taxistas, bem como a diminuição da oferta de serviços, em um modelo reduzido. No teste correspondente ao caso médio, </w:t>
      </w:r>
      <w:r w:rsidR="00634A25">
        <w:t>definiu-se</w:t>
      </w:r>
      <w:r>
        <w:t xml:space="preserve"> uma quantidade de 300 </w:t>
      </w:r>
      <w:r w:rsidR="00634A25">
        <w:t>táxis</w:t>
      </w:r>
      <w:r>
        <w:t xml:space="preserve"> em uma área de aproximadamente 34,84 km</w:t>
      </w:r>
      <w:r>
        <w:rPr>
          <w:vertAlign w:val="superscript"/>
        </w:rPr>
        <w:t>2</w:t>
      </w:r>
      <w:r>
        <w:t>, com uma taxa média de</w:t>
      </w:r>
      <w:r w:rsidR="00FA53DD">
        <w:t xml:space="preserve"> </w:t>
      </w:r>
      <w:r w:rsidR="00570B7A">
        <w:t>8,61</w:t>
      </w:r>
      <w:r>
        <w:t xml:space="preserve"> </w:t>
      </w:r>
      <w:r w:rsidR="00634A25">
        <w:t>táxis</w:t>
      </w:r>
      <w:r>
        <w:t xml:space="preserve"> por km</w:t>
      </w:r>
      <w:r>
        <w:rPr>
          <w:vertAlign w:val="superscript"/>
        </w:rPr>
        <w:t>2</w:t>
      </w:r>
      <w:r w:rsidR="00570B7A">
        <w:t xml:space="preserve"> ou um </w:t>
      </w:r>
      <w:r w:rsidR="00634A25">
        <w:t xml:space="preserve">táxi </w:t>
      </w:r>
      <w:r w:rsidR="00570B7A">
        <w:t>a cada 0</w:t>
      </w:r>
      <w:r w:rsidR="007976D1">
        <w:t>,1</w:t>
      </w:r>
      <w:r w:rsidR="00460BAF">
        <w:t>2</w:t>
      </w:r>
      <w:r w:rsidR="00570B7A">
        <w:t xml:space="preserve"> km</w:t>
      </w:r>
      <w:r w:rsidR="00570B7A">
        <w:rPr>
          <w:vertAlign w:val="superscript"/>
        </w:rPr>
        <w:t>2</w:t>
      </w:r>
      <w:r>
        <w:t>.</w:t>
      </w:r>
    </w:p>
    <w:p w:rsidR="00D05846" w:rsidRDefault="00766D10" w:rsidP="00977E51">
      <w:pPr>
        <w:spacing w:before="240"/>
        <w:ind w:firstLine="709"/>
      </w:pPr>
      <w:r>
        <w:t>Em um segundo teste</w:t>
      </w:r>
      <w:r w:rsidR="000B0933">
        <w:t>, com menor quantidade de taxistas disponíveis para atendimento a uma requisiç</w:t>
      </w:r>
      <w:r w:rsidR="00D501C4">
        <w:t>ão,</w:t>
      </w:r>
      <w:r w:rsidR="00C2402D">
        <w:t xml:space="preserve"> </w:t>
      </w:r>
      <w:r w:rsidR="00C66E05">
        <w:t xml:space="preserve">foi </w:t>
      </w:r>
      <w:r w:rsidR="00BB17E9">
        <w:t>colocado</w:t>
      </w:r>
      <w:r w:rsidR="00C66E05">
        <w:t xml:space="preserve"> no sistema</w:t>
      </w:r>
      <w:r w:rsidR="000B0933">
        <w:t xml:space="preserve"> a quantidade de 200 taxistas, sendo cerca de 50% </w:t>
      </w:r>
      <w:r w:rsidR="005615E1">
        <w:t>deles estão com status “L</w:t>
      </w:r>
      <w:r w:rsidR="000B0933">
        <w:t>ivre</w:t>
      </w:r>
      <w:r w:rsidR="005615E1">
        <w:t>”</w:t>
      </w:r>
      <w:r w:rsidR="000B0933">
        <w:t xml:space="preserve"> p</w:t>
      </w:r>
      <w:r w:rsidR="005615E1">
        <w:t>ara o atendimento a requisições, do mesmo modo que o primeiro teste.</w:t>
      </w:r>
      <w:r w:rsidR="000B0933">
        <w:t xml:space="preserve"> </w:t>
      </w:r>
      <w:r w:rsidR="00904E14">
        <w:t xml:space="preserve">Com isso, buscamos </w:t>
      </w:r>
      <w:r w:rsidR="005615E1">
        <w:t>restringir</w:t>
      </w:r>
      <w:r w:rsidR="000B0933">
        <w:t xml:space="preserve"> a oferta de serviços na cidade,</w:t>
      </w:r>
      <w:r w:rsidR="005615E1">
        <w:t xml:space="preserve"> através da quantidade de </w:t>
      </w:r>
      <w:r w:rsidR="00A4071A">
        <w:t>táxis</w:t>
      </w:r>
      <w:r w:rsidR="005615E1">
        <w:t xml:space="preserve"> disponíveis para atendimento</w:t>
      </w:r>
      <w:r w:rsidR="000B0933">
        <w:t>.</w:t>
      </w:r>
    </w:p>
    <w:p w:rsidR="00030090" w:rsidRPr="0014172F" w:rsidRDefault="00030090" w:rsidP="00276349">
      <w:pPr>
        <w:spacing w:before="240"/>
        <w:rPr>
          <w:sz w:val="28"/>
        </w:rPr>
      </w:pPr>
    </w:p>
    <w:p w:rsidR="004A700A" w:rsidRDefault="00AC0B99" w:rsidP="0007323C">
      <w:pPr>
        <w:pStyle w:val="Ttulo3"/>
      </w:pPr>
      <w:bookmarkStart w:id="130" w:name="_Toc353231915"/>
      <w:r>
        <w:t>RESULTADOS DOS TESTES</w:t>
      </w:r>
      <w:bookmarkEnd w:id="130"/>
    </w:p>
    <w:p w:rsidR="000C4B34" w:rsidRDefault="000C4B34" w:rsidP="00990EA7">
      <w:r>
        <w:t>A fim de reduzir o nome</w:t>
      </w:r>
      <w:r w:rsidR="007A1BA7">
        <w:t xml:space="preserve"> dos algoritmos</w:t>
      </w:r>
      <w:r>
        <w:t xml:space="preserve"> nos gráficos dessa seção, utilizou-se o padrão de nomenclatura descrito na </w:t>
      </w:r>
      <w:r w:rsidR="00C14909">
        <w:fldChar w:fldCharType="begin"/>
      </w:r>
      <w:r w:rsidR="00400868">
        <w:instrText xml:space="preserve"> REF _Ref351101249 \h </w:instrText>
      </w:r>
      <w:r w:rsidR="00C14909">
        <w:fldChar w:fldCharType="separate"/>
      </w:r>
      <w:r w:rsidR="00EB28F7" w:rsidRPr="000C4B34">
        <w:t xml:space="preserve">Tabela </w:t>
      </w:r>
      <w:r w:rsidR="00EB28F7">
        <w:rPr>
          <w:noProof/>
        </w:rPr>
        <w:t>2</w:t>
      </w:r>
      <w:r w:rsidR="00C14909">
        <w:fldChar w:fldCharType="end"/>
      </w:r>
      <w:r w:rsidR="00400868">
        <w:t>.</w:t>
      </w:r>
    </w:p>
    <w:tbl>
      <w:tblPr>
        <w:tblStyle w:val="Tabelacomgrade"/>
        <w:tblW w:w="92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07"/>
        <w:gridCol w:w="1708"/>
        <w:gridCol w:w="1977"/>
        <w:gridCol w:w="2548"/>
      </w:tblGrid>
      <w:tr w:rsidR="000C4B34" w:rsidRPr="000C4B34" w:rsidTr="00450795">
        <w:trPr>
          <w:trHeight w:val="300"/>
        </w:trPr>
        <w:tc>
          <w:tcPr>
            <w:tcW w:w="300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left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</w:p>
        </w:tc>
        <w:tc>
          <w:tcPr>
            <w:tcW w:w="170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Tempo de Espera</w:t>
            </w:r>
          </w:p>
        </w:tc>
        <w:tc>
          <w:tcPr>
            <w:tcW w:w="197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Distância Percorrida</w:t>
            </w:r>
          </w:p>
        </w:tc>
        <w:tc>
          <w:tcPr>
            <w:tcW w:w="254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Tempo de Processamento</w:t>
            </w:r>
          </w:p>
        </w:tc>
      </w:tr>
      <w:tr w:rsidR="000C4B34" w:rsidRPr="000C4B34" w:rsidTr="00450795">
        <w:trPr>
          <w:trHeight w:val="300"/>
        </w:trPr>
        <w:tc>
          <w:tcPr>
            <w:tcW w:w="300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left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GPS Estimativa Tempo Mínimo</w:t>
            </w:r>
          </w:p>
        </w:tc>
        <w:tc>
          <w:tcPr>
            <w:tcW w:w="170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GPS-T</w:t>
            </w:r>
          </w:p>
        </w:tc>
        <w:tc>
          <w:tcPr>
            <w:tcW w:w="197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GPS-D</w:t>
            </w:r>
          </w:p>
        </w:tc>
        <w:tc>
          <w:tcPr>
            <w:tcW w:w="254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GPS-P</w:t>
            </w:r>
          </w:p>
        </w:tc>
      </w:tr>
      <w:tr w:rsidR="000C4B34" w:rsidRPr="000C4B34" w:rsidTr="00450795">
        <w:trPr>
          <w:trHeight w:val="300"/>
        </w:trPr>
        <w:tc>
          <w:tcPr>
            <w:tcW w:w="3007" w:type="dxa"/>
            <w:noWrap/>
            <w:vAlign w:val="center"/>
            <w:hideMark/>
          </w:tcPr>
          <w:p w:rsidR="000C4B34" w:rsidRPr="00A6656D" w:rsidRDefault="000C4B34" w:rsidP="004A4670">
            <w:pPr>
              <w:spacing w:line="240" w:lineRule="auto"/>
              <w:jc w:val="left"/>
              <w:rPr>
                <w:rFonts w:ascii="Calibri" w:eastAsia="Times New Roman" w:hAnsi="Calibri" w:cs="Calibri"/>
                <w:i/>
                <w:sz w:val="20"/>
                <w:szCs w:val="20"/>
                <w:lang w:eastAsia="pt-BR"/>
              </w:rPr>
            </w:pPr>
            <w:r w:rsidRPr="00A6656D">
              <w:rPr>
                <w:rFonts w:ascii="Calibri" w:eastAsia="Times New Roman" w:hAnsi="Calibri" w:cs="Calibri"/>
                <w:i/>
                <w:sz w:val="20"/>
                <w:szCs w:val="20"/>
                <w:lang w:eastAsia="pt-BR"/>
              </w:rPr>
              <w:t>Broadcasting</w:t>
            </w:r>
          </w:p>
        </w:tc>
        <w:tc>
          <w:tcPr>
            <w:tcW w:w="170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BRC-T</w:t>
            </w:r>
          </w:p>
        </w:tc>
        <w:tc>
          <w:tcPr>
            <w:tcW w:w="197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BRC-D</w:t>
            </w:r>
          </w:p>
        </w:tc>
        <w:tc>
          <w:tcPr>
            <w:tcW w:w="254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BRC-P</w:t>
            </w:r>
          </w:p>
        </w:tc>
      </w:tr>
      <w:tr w:rsidR="000C4B34" w:rsidRPr="000C4B34" w:rsidTr="00450795">
        <w:trPr>
          <w:trHeight w:val="300"/>
        </w:trPr>
        <w:tc>
          <w:tcPr>
            <w:tcW w:w="300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left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GPS Distância Euclidiana</w:t>
            </w:r>
          </w:p>
        </w:tc>
        <w:tc>
          <w:tcPr>
            <w:tcW w:w="1708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EUC-T</w:t>
            </w:r>
          </w:p>
        </w:tc>
        <w:tc>
          <w:tcPr>
            <w:tcW w:w="1977" w:type="dxa"/>
            <w:noWrap/>
            <w:vAlign w:val="center"/>
            <w:hideMark/>
          </w:tcPr>
          <w:p w:rsidR="000C4B34" w:rsidRPr="000C4B34" w:rsidRDefault="000C4B34" w:rsidP="004A4670">
            <w:pPr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EUC-D</w:t>
            </w:r>
          </w:p>
        </w:tc>
        <w:tc>
          <w:tcPr>
            <w:tcW w:w="2548" w:type="dxa"/>
            <w:noWrap/>
            <w:vAlign w:val="center"/>
            <w:hideMark/>
          </w:tcPr>
          <w:p w:rsidR="000C4B34" w:rsidRPr="000C4B34" w:rsidRDefault="000C4B34" w:rsidP="004A4670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</w:pPr>
            <w:r w:rsidRPr="000C4B34">
              <w:rPr>
                <w:rFonts w:ascii="Calibri" w:eastAsia="Times New Roman" w:hAnsi="Calibri" w:cs="Calibri"/>
                <w:sz w:val="20"/>
                <w:szCs w:val="20"/>
                <w:lang w:eastAsia="pt-BR"/>
              </w:rPr>
              <w:t>EUC-P</w:t>
            </w:r>
          </w:p>
        </w:tc>
      </w:tr>
    </w:tbl>
    <w:p w:rsidR="000C4B34" w:rsidRPr="000C4B34" w:rsidRDefault="000C4B34" w:rsidP="00450795">
      <w:pPr>
        <w:pStyle w:val="Legenda"/>
        <w:spacing w:before="240" w:line="480" w:lineRule="auto"/>
        <w:jc w:val="center"/>
        <w:rPr>
          <w:color w:val="auto"/>
        </w:rPr>
      </w:pPr>
      <w:bookmarkStart w:id="131" w:name="_Ref351101249"/>
      <w:bookmarkStart w:id="132" w:name="_Toc353231940"/>
      <w:r w:rsidRPr="000C4B34">
        <w:rPr>
          <w:color w:val="auto"/>
        </w:rPr>
        <w:t xml:space="preserve">Tabela </w:t>
      </w:r>
      <w:r w:rsidR="00C14909" w:rsidRPr="000C4B34">
        <w:rPr>
          <w:color w:val="auto"/>
        </w:rPr>
        <w:fldChar w:fldCharType="begin"/>
      </w:r>
      <w:r w:rsidRPr="000C4B34">
        <w:rPr>
          <w:color w:val="auto"/>
        </w:rPr>
        <w:instrText xml:space="preserve"> SEQ Tabela \* ARABIC </w:instrText>
      </w:r>
      <w:r w:rsidR="00C14909" w:rsidRPr="000C4B34">
        <w:rPr>
          <w:color w:val="auto"/>
        </w:rPr>
        <w:fldChar w:fldCharType="separate"/>
      </w:r>
      <w:r w:rsidR="00EB28F7">
        <w:rPr>
          <w:noProof/>
          <w:color w:val="auto"/>
        </w:rPr>
        <w:t>2</w:t>
      </w:r>
      <w:r w:rsidR="00C14909" w:rsidRPr="000C4B34">
        <w:rPr>
          <w:color w:val="auto"/>
        </w:rPr>
        <w:fldChar w:fldCharType="end"/>
      </w:r>
      <w:bookmarkEnd w:id="131"/>
      <w:r w:rsidRPr="000C4B34">
        <w:rPr>
          <w:color w:val="auto"/>
        </w:rPr>
        <w:t>: Padrão de nomenclatura</w:t>
      </w:r>
      <w:r w:rsidR="007A1BA7">
        <w:rPr>
          <w:color w:val="auto"/>
        </w:rPr>
        <w:t xml:space="preserve"> dos algoritmos</w:t>
      </w:r>
      <w:r w:rsidRPr="000C4B34">
        <w:rPr>
          <w:color w:val="auto"/>
        </w:rPr>
        <w:t xml:space="preserve"> para os testes.</w:t>
      </w:r>
      <w:bookmarkEnd w:id="132"/>
    </w:p>
    <w:p w:rsidR="003727CA" w:rsidRDefault="009B52C7" w:rsidP="003727CA">
      <w:pPr>
        <w:ind w:firstLine="709"/>
      </w:pPr>
      <w:r>
        <w:lastRenderedPageBreak/>
        <w:t>O primeiro resultado obtido pelas execuções é o tempo de espera</w:t>
      </w:r>
      <w:r w:rsidR="00EA40A3">
        <w:t xml:space="preserve"> médio</w:t>
      </w:r>
      <w:r>
        <w:t xml:space="preserve"> dos clientes até o atendimento de uma requisição, que pode ser visto na </w:t>
      </w:r>
      <w:r w:rsidR="00C14909">
        <w:fldChar w:fldCharType="begin"/>
      </w:r>
      <w:r>
        <w:instrText xml:space="preserve"> REF _Ref350711628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13</w:t>
      </w:r>
      <w:r w:rsidR="00C14909">
        <w:fldChar w:fldCharType="end"/>
      </w:r>
      <w:r w:rsidR="00B37E77">
        <w:t>.</w:t>
      </w:r>
      <w:r w:rsidR="00841DD0">
        <w:t xml:space="preserve"> A análise estatística de variabilidade das amostras pode ser vista na </w:t>
      </w:r>
      <w:r w:rsidR="00C14909">
        <w:fldChar w:fldCharType="begin"/>
      </w:r>
      <w:r w:rsidR="00841DD0">
        <w:instrText xml:space="preserve"> REF _Ref351102075 \h </w:instrText>
      </w:r>
      <w:r w:rsidR="00C14909">
        <w:fldChar w:fldCharType="separate"/>
      </w:r>
      <w:r w:rsidR="00EB28F7" w:rsidRPr="00450795">
        <w:t xml:space="preserve">Tabela </w:t>
      </w:r>
      <w:r w:rsidR="00EB28F7">
        <w:rPr>
          <w:noProof/>
        </w:rPr>
        <w:t>3</w:t>
      </w:r>
      <w:r w:rsidR="00C14909">
        <w:fldChar w:fldCharType="end"/>
      </w:r>
      <w:r w:rsidR="00841DD0">
        <w:t>.</w:t>
      </w:r>
    </w:p>
    <w:p w:rsidR="009B52C7" w:rsidRDefault="000B07A3" w:rsidP="009B52C7">
      <w:pPr>
        <w:keepNext/>
        <w:spacing w:after="0" w:line="360" w:lineRule="auto"/>
        <w:jc w:val="center"/>
      </w:pPr>
      <w:r w:rsidRPr="000B07A3">
        <w:rPr>
          <w:noProof/>
          <w:lang w:eastAsia="pt-BR"/>
        </w:rPr>
        <w:drawing>
          <wp:inline distT="0" distB="0" distL="0" distR="0">
            <wp:extent cx="5613400" cy="2971800"/>
            <wp:effectExtent l="19050" t="0" r="25400" b="0"/>
            <wp:docPr id="20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FC462D" w:rsidRPr="00456D07" w:rsidRDefault="009B52C7" w:rsidP="00456D07">
      <w:pPr>
        <w:pStyle w:val="Legenda"/>
        <w:spacing w:line="480" w:lineRule="auto"/>
        <w:jc w:val="center"/>
        <w:rPr>
          <w:color w:val="auto"/>
        </w:rPr>
      </w:pPr>
      <w:bookmarkStart w:id="133" w:name="_Ref350711628"/>
      <w:bookmarkStart w:id="134" w:name="_Toc353231933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13</w:t>
      </w:r>
      <w:r w:rsidR="00C14909" w:rsidRPr="009B52C7">
        <w:rPr>
          <w:color w:val="auto"/>
        </w:rPr>
        <w:fldChar w:fldCharType="end"/>
      </w:r>
      <w:bookmarkEnd w:id="133"/>
      <w:r w:rsidRPr="009B52C7">
        <w:rPr>
          <w:color w:val="auto"/>
        </w:rPr>
        <w:t xml:space="preserve">: Tempo médio de espera dos </w:t>
      </w:r>
      <w:r w:rsidR="00A8621D">
        <w:rPr>
          <w:color w:val="auto"/>
        </w:rPr>
        <w:t>clientes</w:t>
      </w:r>
      <w:r w:rsidRPr="009B52C7">
        <w:rPr>
          <w:color w:val="auto"/>
        </w:rPr>
        <w:t xml:space="preserve"> nas amostras, por tipo de requisição.</w:t>
      </w:r>
      <w:bookmarkEnd w:id="134"/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3128"/>
        <w:gridCol w:w="974"/>
        <w:gridCol w:w="550"/>
        <w:gridCol w:w="2044"/>
        <w:gridCol w:w="916"/>
        <w:gridCol w:w="1489"/>
      </w:tblGrid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ANOVA Table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SS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df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MS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Treatment (between columns)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102000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2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51010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Residual (within columns)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11620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57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203,8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Total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113600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59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Tukey's Multiple Comparison Test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Mean Diff.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q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Significant? P &lt; 0.05?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Summary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95% CI of diff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val="en-US" w:eastAsia="pt-BR"/>
              </w:rPr>
              <w:t>GPS-TS300 vs BRC-TS300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-101,0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31,64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-111.9 to -90.13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val="en-US" w:eastAsia="pt-BR"/>
              </w:rPr>
              <w:t>GPS-TS300 vs EUC-TS300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-51,00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15,98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-61.87 to -40.13</w:t>
            </w:r>
          </w:p>
        </w:tc>
      </w:tr>
      <w:tr w:rsidR="0030564F" w:rsidRPr="0030564F" w:rsidTr="0030564F">
        <w:tc>
          <w:tcPr>
            <w:tcW w:w="1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val="en-US" w:eastAsia="pt-BR"/>
              </w:rPr>
              <w:t>BRC-TS300 vs EUC-TS300</w:t>
            </w:r>
          </w:p>
        </w:tc>
        <w:tc>
          <w:tcPr>
            <w:tcW w:w="5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50,00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15,66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0564F" w:rsidRPr="0030564F" w:rsidRDefault="0030564F" w:rsidP="00450795">
            <w:pPr>
              <w:keepNext/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0564F">
              <w:rPr>
                <w:rFonts w:eastAsia="Times New Roman" w:cs="Arial"/>
                <w:sz w:val="18"/>
                <w:szCs w:val="18"/>
                <w:lang w:eastAsia="pt-BR"/>
              </w:rPr>
              <w:t>39.13 to 60.87</w:t>
            </w:r>
          </w:p>
        </w:tc>
      </w:tr>
    </w:tbl>
    <w:p w:rsidR="0030564F" w:rsidRPr="00450795" w:rsidRDefault="00450795" w:rsidP="00450795">
      <w:pPr>
        <w:pStyle w:val="Legenda"/>
        <w:spacing w:before="240" w:line="480" w:lineRule="auto"/>
        <w:jc w:val="center"/>
        <w:rPr>
          <w:color w:val="auto"/>
        </w:rPr>
      </w:pPr>
      <w:bookmarkStart w:id="135" w:name="_Ref351102075"/>
      <w:bookmarkStart w:id="136" w:name="_Ref351103281"/>
      <w:bookmarkStart w:id="137" w:name="_Toc353231941"/>
      <w:r w:rsidRPr="00450795">
        <w:rPr>
          <w:color w:val="auto"/>
        </w:rPr>
        <w:t xml:space="preserve">Tabela </w:t>
      </w:r>
      <w:r w:rsidR="00C14909" w:rsidRPr="00450795">
        <w:rPr>
          <w:color w:val="auto"/>
        </w:rPr>
        <w:fldChar w:fldCharType="begin"/>
      </w:r>
      <w:r w:rsidRPr="00450795">
        <w:rPr>
          <w:color w:val="auto"/>
        </w:rPr>
        <w:instrText xml:space="preserve"> SEQ Tabela \* ARABIC </w:instrText>
      </w:r>
      <w:r w:rsidR="00C14909" w:rsidRPr="00450795">
        <w:rPr>
          <w:color w:val="auto"/>
        </w:rPr>
        <w:fldChar w:fldCharType="separate"/>
      </w:r>
      <w:r w:rsidR="00EB28F7">
        <w:rPr>
          <w:noProof/>
          <w:color w:val="auto"/>
        </w:rPr>
        <w:t>3</w:t>
      </w:r>
      <w:r w:rsidR="00C14909" w:rsidRPr="00450795">
        <w:rPr>
          <w:color w:val="auto"/>
        </w:rPr>
        <w:fldChar w:fldCharType="end"/>
      </w:r>
      <w:bookmarkEnd w:id="135"/>
      <w:r w:rsidRPr="00450795">
        <w:rPr>
          <w:color w:val="auto"/>
        </w:rPr>
        <w:t>: Análise estatística de variabilidade dos testes</w:t>
      </w:r>
      <w:bookmarkEnd w:id="136"/>
      <w:bookmarkEnd w:id="137"/>
    </w:p>
    <w:p w:rsidR="00AC7081" w:rsidRPr="00966B2A" w:rsidRDefault="00966B2A" w:rsidP="00AC7081">
      <w:pPr>
        <w:spacing w:before="240"/>
        <w:ind w:firstLine="709"/>
        <w:rPr>
          <w:u w:val="single"/>
        </w:rPr>
      </w:pPr>
      <w:r>
        <w:t>O</w:t>
      </w:r>
      <w:r w:rsidR="00693918">
        <w:t xml:space="preserve"> algoritmo GPS com Estimativa do Tempo Mínimo para Atendimento</w:t>
      </w:r>
      <w:r w:rsidR="00AC7081">
        <w:t xml:space="preserve"> </w:t>
      </w:r>
      <w:r>
        <w:t>obteve</w:t>
      </w:r>
      <w:r w:rsidR="00AC7081">
        <w:t xml:space="preserve"> tempo de espera menor</w:t>
      </w:r>
      <w:r>
        <w:t>, quando comparado</w:t>
      </w:r>
      <w:r w:rsidR="00AC7081">
        <w:t xml:space="preserve"> </w:t>
      </w:r>
      <w:r>
        <w:t>a</w:t>
      </w:r>
      <w:r w:rsidR="00693918">
        <w:t xml:space="preserve">os algoritmos GPS com Distância Euclidiana </w:t>
      </w:r>
      <w:r w:rsidR="00AC7081">
        <w:t>e</w:t>
      </w:r>
      <w:r w:rsidR="00693918">
        <w:t xml:space="preserve"> </w:t>
      </w:r>
      <w:r w:rsidR="00693918" w:rsidRPr="00693918">
        <w:rPr>
          <w:i/>
        </w:rPr>
        <w:t>Broadcasting</w:t>
      </w:r>
      <w:r w:rsidR="00693918">
        <w:t>. P</w:t>
      </w:r>
      <w:r w:rsidR="00AC7081">
        <w:t xml:space="preserve">ortanto pode-se </w:t>
      </w:r>
      <w:r w:rsidR="0084784C">
        <w:t>inferir</w:t>
      </w:r>
      <w:r w:rsidR="00803DF0">
        <w:t>,</w:t>
      </w:r>
      <w:r w:rsidR="00AC7081">
        <w:t xml:space="preserve"> </w:t>
      </w:r>
      <w:r w:rsidR="00803DF0">
        <w:t xml:space="preserve">de acordo com os testes realizados, </w:t>
      </w:r>
      <w:r w:rsidR="00AC7081">
        <w:t xml:space="preserve">que este o algoritmo </w:t>
      </w:r>
      <w:r w:rsidR="002B20B4">
        <w:t>apresenta</w:t>
      </w:r>
      <w:r w:rsidR="00AC7081">
        <w:t xml:space="preserve"> menor tempo de espera médio para os clientes</w:t>
      </w:r>
      <w:r w:rsidR="0084784C">
        <w:t>.</w:t>
      </w:r>
      <w:r>
        <w:t xml:space="preserve"> E</w:t>
      </w:r>
      <w:r w:rsidRPr="00966B2A">
        <w:t>sses resultados</w:t>
      </w:r>
      <w:r>
        <w:t xml:space="preserve"> foram obtidos com 95% de confia</w:t>
      </w:r>
      <w:r w:rsidRPr="00966B2A">
        <w:t>nça e mostram</w:t>
      </w:r>
      <w:r>
        <w:t xml:space="preserve"> que </w:t>
      </w:r>
      <w:r>
        <w:lastRenderedPageBreak/>
        <w:t xml:space="preserve">existe uma diferença estatisticamente </w:t>
      </w:r>
      <w:r w:rsidR="00A8621D">
        <w:t>significativa</w:t>
      </w:r>
      <w:r>
        <w:t xml:space="preserve">, </w:t>
      </w:r>
      <w:r w:rsidRPr="00966B2A">
        <w:t xml:space="preserve">que favorece o algoritmo GPS </w:t>
      </w:r>
      <w:r>
        <w:t>c</w:t>
      </w:r>
      <w:r w:rsidRPr="00966B2A">
        <w:t xml:space="preserve">om </w:t>
      </w:r>
      <w:r>
        <w:t>Estimativa do T</w:t>
      </w:r>
      <w:r w:rsidRPr="00966B2A">
        <w:t xml:space="preserve">empo </w:t>
      </w:r>
      <w:r>
        <w:t>M</w:t>
      </w:r>
      <w:r w:rsidRPr="00966B2A">
        <w:t xml:space="preserve">ínimo para </w:t>
      </w:r>
      <w:r>
        <w:t>A</w:t>
      </w:r>
      <w:r w:rsidRPr="00966B2A">
        <w:t>tendimento</w:t>
      </w:r>
      <w:r>
        <w:t>.</w:t>
      </w:r>
    </w:p>
    <w:p w:rsidR="00456D07" w:rsidRDefault="00456D07" w:rsidP="00F613E7">
      <w:pPr>
        <w:ind w:firstLine="709"/>
      </w:pPr>
      <w:r>
        <w:t>As informações correspondentes a distância média percorrida pelos taxistas nas amostras pode ser vista por meio da</w:t>
      </w:r>
      <w:r w:rsidR="007106A7">
        <w:t xml:space="preserve"> </w:t>
      </w:r>
      <w:r w:rsidR="00C14909">
        <w:fldChar w:fldCharType="begin"/>
      </w:r>
      <w:r w:rsidR="005B1FA0">
        <w:instrText xml:space="preserve"> REF _Ref350711717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14</w:t>
      </w:r>
      <w:r w:rsidR="00C14909">
        <w:fldChar w:fldCharType="end"/>
      </w:r>
      <w:r w:rsidR="005B1FA0">
        <w:t>.</w:t>
      </w:r>
      <w:r w:rsidR="00F613E7" w:rsidRPr="00F613E7">
        <w:t xml:space="preserve"> </w:t>
      </w:r>
      <w:r w:rsidR="00F613E7">
        <w:t>A análise</w:t>
      </w:r>
      <w:r w:rsidR="007E5562">
        <w:t xml:space="preserve"> de</w:t>
      </w:r>
      <w:r w:rsidR="00F613E7">
        <w:t xml:space="preserve"> variabilidade das amostras pode ser vista na </w:t>
      </w:r>
      <w:r w:rsidR="00C14909">
        <w:fldChar w:fldCharType="begin"/>
      </w:r>
      <w:r w:rsidR="00F613E7">
        <w:instrText xml:space="preserve"> REF _Ref351102193 \h </w:instrText>
      </w:r>
      <w:r w:rsidR="00C14909">
        <w:fldChar w:fldCharType="separate"/>
      </w:r>
      <w:r w:rsidR="00EB28F7" w:rsidRPr="009C7DE6">
        <w:t xml:space="preserve">Tabela </w:t>
      </w:r>
      <w:r w:rsidR="00EB28F7">
        <w:rPr>
          <w:noProof/>
        </w:rPr>
        <w:t>4</w:t>
      </w:r>
      <w:r w:rsidR="00C14909">
        <w:fldChar w:fldCharType="end"/>
      </w:r>
      <w:r w:rsidR="00F613E7">
        <w:t>.</w:t>
      </w:r>
    </w:p>
    <w:p w:rsidR="00456D07" w:rsidRDefault="00917888" w:rsidP="00456D07">
      <w:pPr>
        <w:keepNext/>
        <w:spacing w:after="0" w:line="360" w:lineRule="auto"/>
        <w:jc w:val="center"/>
      </w:pPr>
      <w:r w:rsidRPr="00917888">
        <w:rPr>
          <w:noProof/>
          <w:lang w:eastAsia="pt-BR"/>
        </w:rPr>
        <w:drawing>
          <wp:inline distT="0" distB="0" distL="0" distR="0">
            <wp:extent cx="5612130" cy="2914650"/>
            <wp:effectExtent l="19050" t="0" r="26670" b="0"/>
            <wp:docPr id="25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456D07" w:rsidRDefault="00456D07" w:rsidP="00135F63">
      <w:pPr>
        <w:pStyle w:val="Legenda"/>
        <w:spacing w:line="480" w:lineRule="auto"/>
        <w:jc w:val="center"/>
        <w:rPr>
          <w:color w:val="auto"/>
        </w:rPr>
      </w:pPr>
      <w:bookmarkStart w:id="138" w:name="_Ref350711717"/>
      <w:bookmarkStart w:id="139" w:name="_Toc353231934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14</w:t>
      </w:r>
      <w:r w:rsidR="00C14909" w:rsidRPr="009B52C7">
        <w:rPr>
          <w:color w:val="auto"/>
        </w:rPr>
        <w:fldChar w:fldCharType="end"/>
      </w:r>
      <w:bookmarkEnd w:id="138"/>
      <w:r w:rsidRPr="009B52C7">
        <w:rPr>
          <w:color w:val="auto"/>
        </w:rPr>
        <w:t xml:space="preserve">: </w:t>
      </w:r>
      <w:r w:rsidR="005B1FA0">
        <w:rPr>
          <w:color w:val="auto"/>
        </w:rPr>
        <w:t>Distância média</w:t>
      </w:r>
      <w:r w:rsidRPr="009B52C7">
        <w:rPr>
          <w:color w:val="auto"/>
        </w:rPr>
        <w:t xml:space="preserve"> de espera dos taxistas nas amostras, por tipo de requisição.</w:t>
      </w:r>
      <w:bookmarkEnd w:id="139"/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3460"/>
        <w:gridCol w:w="919"/>
        <w:gridCol w:w="519"/>
        <w:gridCol w:w="1931"/>
        <w:gridCol w:w="865"/>
        <w:gridCol w:w="1407"/>
      </w:tblGrid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ANOVA Table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SS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df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MS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Treatment (between columns)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3363000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2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1681000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Residual (within columns)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706600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57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12400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Total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4069000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59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Tukey's Multiple Comparison Test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Mean Diff.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q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Significant? P &lt; 0.05?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Summary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95% CI of diff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val="en-US" w:eastAsia="pt-BR"/>
              </w:rPr>
              <w:t>GPS-D vs BRC-D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-579,9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23,29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-664.7 to -495.1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GPS-D vs EUC-D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-290,7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11,68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-375.5 to -205.9</w:t>
            </w:r>
          </w:p>
        </w:tc>
      </w:tr>
      <w:tr w:rsidR="00A8446D" w:rsidRPr="00A8446D" w:rsidTr="001E63EF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BRC-D vs EUC-D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289,2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11,62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8446D" w:rsidRPr="00A8446D" w:rsidRDefault="00A8446D" w:rsidP="009C7DE6">
            <w:pPr>
              <w:keepNext/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A8446D">
              <w:rPr>
                <w:rFonts w:eastAsia="Times New Roman" w:cs="Arial"/>
                <w:sz w:val="18"/>
                <w:szCs w:val="18"/>
                <w:lang w:eastAsia="pt-BR"/>
              </w:rPr>
              <w:t>204.4 to 374.0</w:t>
            </w:r>
          </w:p>
        </w:tc>
      </w:tr>
    </w:tbl>
    <w:p w:rsidR="00A8446D" w:rsidRPr="009C7DE6" w:rsidRDefault="009C7DE6" w:rsidP="009C7DE6">
      <w:pPr>
        <w:pStyle w:val="Legenda"/>
        <w:spacing w:before="240" w:line="360" w:lineRule="auto"/>
        <w:jc w:val="center"/>
        <w:rPr>
          <w:color w:val="auto"/>
        </w:rPr>
      </w:pPr>
      <w:bookmarkStart w:id="140" w:name="_Ref351102193"/>
      <w:bookmarkStart w:id="141" w:name="_Toc353231942"/>
      <w:r w:rsidRPr="009C7DE6">
        <w:rPr>
          <w:color w:val="auto"/>
        </w:rPr>
        <w:t xml:space="preserve">Tabela </w:t>
      </w:r>
      <w:r w:rsidR="00C14909" w:rsidRPr="009C7DE6">
        <w:rPr>
          <w:color w:val="auto"/>
        </w:rPr>
        <w:fldChar w:fldCharType="begin"/>
      </w:r>
      <w:r w:rsidRPr="009C7DE6">
        <w:rPr>
          <w:color w:val="auto"/>
        </w:rPr>
        <w:instrText xml:space="preserve"> SEQ Tabela \* ARABIC </w:instrText>
      </w:r>
      <w:r w:rsidR="00C14909" w:rsidRPr="009C7DE6">
        <w:rPr>
          <w:color w:val="auto"/>
        </w:rPr>
        <w:fldChar w:fldCharType="separate"/>
      </w:r>
      <w:r w:rsidR="00EB28F7">
        <w:rPr>
          <w:noProof/>
          <w:color w:val="auto"/>
        </w:rPr>
        <w:t>4</w:t>
      </w:r>
      <w:r w:rsidR="00C14909" w:rsidRPr="009C7DE6">
        <w:rPr>
          <w:color w:val="auto"/>
        </w:rPr>
        <w:fldChar w:fldCharType="end"/>
      </w:r>
      <w:bookmarkEnd w:id="140"/>
      <w:r w:rsidRPr="009C7DE6">
        <w:rPr>
          <w:color w:val="auto"/>
        </w:rPr>
        <w:t>: Análise estatística de variabilidade dos testes</w:t>
      </w:r>
      <w:bookmarkEnd w:id="141"/>
    </w:p>
    <w:p w:rsidR="00CF6773" w:rsidRDefault="00E170EE" w:rsidP="002212CD">
      <w:pPr>
        <w:spacing w:before="240"/>
        <w:ind w:firstLine="709"/>
      </w:pPr>
      <w:r>
        <w:t xml:space="preserve">Pode-se observar, </w:t>
      </w:r>
      <w:r w:rsidR="00A8621D">
        <w:t>a partir da</w:t>
      </w:r>
      <w:r>
        <w:t xml:space="preserve"> </w:t>
      </w:r>
      <w:r w:rsidR="002212CD">
        <w:t xml:space="preserve">análise dos dados, que </w:t>
      </w:r>
      <w:r w:rsidR="00DE6DE3">
        <w:t>a distância média percorrida pelos taxistas n</w:t>
      </w:r>
      <w:r w:rsidR="00414295">
        <w:t>o algoritmo GPS</w:t>
      </w:r>
      <w:r w:rsidR="002212CD">
        <w:t xml:space="preserve"> </w:t>
      </w:r>
      <w:r w:rsidR="00DE6DE3">
        <w:t xml:space="preserve">é </w:t>
      </w:r>
      <w:r w:rsidR="002212CD">
        <w:t>menor</w:t>
      </w:r>
      <w:r w:rsidR="00DE6DE3">
        <w:t xml:space="preserve"> </w:t>
      </w:r>
      <w:r w:rsidR="006C4D29">
        <w:t xml:space="preserve">que </w:t>
      </w:r>
      <w:r w:rsidR="00DE6DE3">
        <w:t>as distâncias encontradas nos algoritmos</w:t>
      </w:r>
      <w:r w:rsidR="002212CD">
        <w:t xml:space="preserve"> </w:t>
      </w:r>
      <w:r w:rsidR="00414295">
        <w:t>EUC e BRC</w:t>
      </w:r>
      <w:r w:rsidR="00DE6DE3">
        <w:t>.</w:t>
      </w:r>
      <w:r w:rsidR="0040476E">
        <w:t xml:space="preserve"> A </w:t>
      </w:r>
      <w:r w:rsidR="00C14909">
        <w:fldChar w:fldCharType="begin"/>
      </w:r>
      <w:r w:rsidR="0040476E">
        <w:instrText xml:space="preserve"> REF _Ref351102193 \h </w:instrText>
      </w:r>
      <w:r w:rsidR="00C14909">
        <w:fldChar w:fldCharType="separate"/>
      </w:r>
      <w:r w:rsidR="00EB28F7" w:rsidRPr="009C7DE6">
        <w:t xml:space="preserve">Tabela </w:t>
      </w:r>
      <w:r w:rsidR="00EB28F7">
        <w:rPr>
          <w:noProof/>
        </w:rPr>
        <w:t>4</w:t>
      </w:r>
      <w:r w:rsidR="00C14909">
        <w:fldChar w:fldCharType="end"/>
      </w:r>
      <w:r w:rsidR="0040476E">
        <w:t xml:space="preserve"> mostra que, assim como na análise do </w:t>
      </w:r>
      <w:r w:rsidR="0040476E">
        <w:lastRenderedPageBreak/>
        <w:t>tempo de atendimento, a dif</w:t>
      </w:r>
      <w:r w:rsidR="00DD5F9D">
        <w:t>erença entre os algoritmos GPS e BRC</w:t>
      </w:r>
      <w:r w:rsidR="0040476E">
        <w:t xml:space="preserve"> é </w:t>
      </w:r>
      <w:r w:rsidR="00CF6773">
        <w:t>significativamente</w:t>
      </w:r>
      <w:r w:rsidR="0040476E">
        <w:t xml:space="preserve"> superior </w:t>
      </w:r>
      <w:r w:rsidR="00CF6773">
        <w:t xml:space="preserve">às outras </w:t>
      </w:r>
      <w:r w:rsidR="003144A2">
        <w:t>comparações entre algoritmos.</w:t>
      </w:r>
    </w:p>
    <w:p w:rsidR="00135F63" w:rsidRPr="00135F63" w:rsidRDefault="003144A2" w:rsidP="00CF6773">
      <w:pPr>
        <w:spacing w:before="240"/>
        <w:ind w:firstLine="709"/>
      </w:pPr>
      <w:r>
        <w:t xml:space="preserve">De acordo com os resultados obtidos, pode-se </w:t>
      </w:r>
      <w:r w:rsidR="00CF6773">
        <w:t xml:space="preserve">correlacionar o tempo </w:t>
      </w:r>
      <w:r>
        <w:t xml:space="preserve">médio </w:t>
      </w:r>
      <w:r w:rsidR="00CF6773">
        <w:t>de espera e a distância percorrida</w:t>
      </w:r>
      <w:r>
        <w:t xml:space="preserve"> pelos taxistas</w:t>
      </w:r>
      <w:r w:rsidR="0040476E">
        <w:t>.</w:t>
      </w:r>
      <w:r w:rsidR="00CF6773">
        <w:t xml:space="preserve"> </w:t>
      </w:r>
      <w:r w:rsidR="00135F63">
        <w:t xml:space="preserve">Como </w:t>
      </w:r>
      <w:r w:rsidR="00EC506C">
        <w:t>é sabido</w:t>
      </w:r>
      <w:r w:rsidR="00135F63">
        <w:t>,</w:t>
      </w:r>
      <w:r w:rsidR="00F15BCA">
        <w:t xml:space="preserve"> o tempo médio para atendimento está </w:t>
      </w:r>
      <w:r w:rsidR="00371A34">
        <w:t>relacionado</w:t>
      </w:r>
      <w:r w:rsidR="00F15BCA">
        <w:t xml:space="preserve"> à</w:t>
      </w:r>
      <w:r w:rsidR="00135F63">
        <w:t xml:space="preserve"> distância </w:t>
      </w:r>
      <w:r w:rsidR="00F15BCA">
        <w:t xml:space="preserve">que o taxista deve percorrer até o cliente: quanto mais longe o taxista, </w:t>
      </w:r>
      <w:r w:rsidR="00BE0D21">
        <w:t>maior o tempo que</w:t>
      </w:r>
      <w:r w:rsidR="00F15BCA">
        <w:t xml:space="preserve"> o cliente deverá esperar até ser atendido. Como os testes propostos não consideram trânsito, </w:t>
      </w:r>
      <w:r w:rsidR="00BE0D21">
        <w:t>o que poderia causar variação na distância em relação ao tempo de espera</w:t>
      </w:r>
      <w:r w:rsidR="00D818A5">
        <w:t>, é possível correlacionar</w:t>
      </w:r>
      <w:r w:rsidR="00BE0D21">
        <w:t xml:space="preserve"> essas duas métricas, conforme vemos </w:t>
      </w:r>
      <w:r w:rsidR="00D818A5">
        <w:t>n</w:t>
      </w:r>
      <w:r w:rsidR="00CF6D40">
        <w:t xml:space="preserve">a </w:t>
      </w:r>
      <w:r w:rsidR="00C14909">
        <w:fldChar w:fldCharType="begin"/>
      </w:r>
      <w:r w:rsidR="00CF6D40">
        <w:instrText xml:space="preserve"> REF _Ref350711987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15</w:t>
      </w:r>
      <w:r w:rsidR="00C14909">
        <w:fldChar w:fldCharType="end"/>
      </w:r>
      <w:r w:rsidR="00CF6D40">
        <w:t xml:space="preserve">. </w:t>
      </w:r>
    </w:p>
    <w:p w:rsidR="00CF6D40" w:rsidRDefault="00A32E10" w:rsidP="00CF6D40">
      <w:pPr>
        <w:keepNext/>
        <w:spacing w:after="0" w:line="360" w:lineRule="auto"/>
        <w:jc w:val="center"/>
      </w:pPr>
      <w:r w:rsidRPr="00A32E10">
        <w:rPr>
          <w:rStyle w:val="Refdecomentrio"/>
          <w:noProof/>
          <w:sz w:val="24"/>
          <w:lang w:eastAsia="pt-BR"/>
        </w:rPr>
        <w:drawing>
          <wp:inline distT="0" distB="0" distL="0" distR="0">
            <wp:extent cx="5617210" cy="2895600"/>
            <wp:effectExtent l="19050" t="0" r="21590" b="0"/>
            <wp:docPr id="40" name="Gráfico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  <w:r w:rsidR="00082B60" w:rsidRPr="00082B60">
        <w:rPr>
          <w:rStyle w:val="Refdecomentrio"/>
          <w:sz w:val="24"/>
        </w:rPr>
        <w:t xml:space="preserve"> </w:t>
      </w:r>
    </w:p>
    <w:p w:rsidR="00CF6D40" w:rsidRDefault="00CF6D40" w:rsidP="00CF6D40">
      <w:pPr>
        <w:pStyle w:val="Legenda"/>
        <w:spacing w:line="480" w:lineRule="auto"/>
        <w:jc w:val="center"/>
        <w:rPr>
          <w:color w:val="auto"/>
        </w:rPr>
      </w:pPr>
      <w:bookmarkStart w:id="142" w:name="_Ref350711987"/>
      <w:bookmarkStart w:id="143" w:name="_Toc353231935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15</w:t>
      </w:r>
      <w:r w:rsidR="00C14909" w:rsidRPr="009B52C7">
        <w:rPr>
          <w:color w:val="auto"/>
        </w:rPr>
        <w:fldChar w:fldCharType="end"/>
      </w:r>
      <w:bookmarkEnd w:id="142"/>
      <w:r w:rsidRPr="009B52C7">
        <w:rPr>
          <w:color w:val="auto"/>
        </w:rPr>
        <w:t xml:space="preserve">: </w:t>
      </w:r>
      <w:r>
        <w:rPr>
          <w:color w:val="auto"/>
        </w:rPr>
        <w:t>Correlação entre o tempo de atendimento e a distância percorrida.</w:t>
      </w:r>
      <w:bookmarkEnd w:id="143"/>
    </w:p>
    <w:p w:rsidR="00456D07" w:rsidRDefault="00E80D5B" w:rsidP="001019E9">
      <w:pPr>
        <w:ind w:firstLine="709"/>
      </w:pPr>
      <w:r>
        <w:t xml:space="preserve">Por fim, </w:t>
      </w:r>
      <w:r w:rsidR="004C2F6D">
        <w:t>deve-se</w:t>
      </w:r>
      <w:r>
        <w:t xml:space="preserve"> avaliar o tempo de execução dos algoritmos</w:t>
      </w:r>
      <w:r w:rsidR="004C2F6D">
        <w:t>,</w:t>
      </w:r>
      <w:r>
        <w:t xml:space="preserve"> </w:t>
      </w:r>
      <w:r w:rsidR="00A8621D">
        <w:t>para</w:t>
      </w:r>
      <w:r>
        <w:t xml:space="preserve"> que </w:t>
      </w:r>
      <w:r w:rsidR="004C2F6D">
        <w:t xml:space="preserve">seja possível </w:t>
      </w:r>
      <w:r>
        <w:t xml:space="preserve">medir sua eficiência na busca pelo melhor taxista disponível para atender as requisições. </w:t>
      </w:r>
      <w:r w:rsidR="004C2F6D">
        <w:t>O</w:t>
      </w:r>
      <w:r>
        <w:t xml:space="preserve"> tempo</w:t>
      </w:r>
      <w:r w:rsidR="00B73B6C">
        <w:t xml:space="preserve"> médio</w:t>
      </w:r>
      <w:r>
        <w:t xml:space="preserve"> de </w:t>
      </w:r>
      <w:r w:rsidR="000F71AD">
        <w:t>processamento</w:t>
      </w:r>
      <w:r w:rsidR="00EC7D11">
        <w:t xml:space="preserve"> dos algoritmos pode ser visto</w:t>
      </w:r>
      <w:r>
        <w:t xml:space="preserve"> na </w:t>
      </w:r>
      <w:r w:rsidR="00C14909">
        <w:fldChar w:fldCharType="begin"/>
      </w:r>
      <w:r>
        <w:instrText xml:space="preserve"> REF _Ref350712103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16</w:t>
      </w:r>
      <w:r w:rsidR="00C14909">
        <w:fldChar w:fldCharType="end"/>
      </w:r>
      <w:r w:rsidR="000309B9">
        <w:t>.</w:t>
      </w:r>
    </w:p>
    <w:p w:rsidR="00E80D5B" w:rsidRDefault="003B57D0" w:rsidP="00E80D5B">
      <w:pPr>
        <w:keepNext/>
        <w:spacing w:after="0" w:line="360" w:lineRule="auto"/>
        <w:jc w:val="center"/>
      </w:pPr>
      <w:r w:rsidRPr="003B57D0">
        <w:rPr>
          <w:noProof/>
          <w:lang w:eastAsia="pt-BR"/>
        </w:rPr>
        <w:lastRenderedPageBreak/>
        <w:drawing>
          <wp:inline distT="0" distB="0" distL="0" distR="0">
            <wp:extent cx="5623560" cy="3295650"/>
            <wp:effectExtent l="19050" t="0" r="15240" b="0"/>
            <wp:docPr id="37" name="Grá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E80D5B" w:rsidRDefault="00E80D5B" w:rsidP="00E80D5B">
      <w:pPr>
        <w:pStyle w:val="Legenda"/>
        <w:spacing w:line="480" w:lineRule="auto"/>
        <w:jc w:val="center"/>
        <w:rPr>
          <w:color w:val="auto"/>
        </w:rPr>
      </w:pPr>
      <w:bookmarkStart w:id="144" w:name="_Ref350712103"/>
      <w:bookmarkStart w:id="145" w:name="_Toc353231936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16</w:t>
      </w:r>
      <w:r w:rsidR="00C14909" w:rsidRPr="009B52C7">
        <w:rPr>
          <w:color w:val="auto"/>
        </w:rPr>
        <w:fldChar w:fldCharType="end"/>
      </w:r>
      <w:bookmarkEnd w:id="144"/>
      <w:r w:rsidRPr="009B52C7">
        <w:rPr>
          <w:color w:val="auto"/>
        </w:rPr>
        <w:t xml:space="preserve">: </w:t>
      </w:r>
      <w:r>
        <w:rPr>
          <w:color w:val="auto"/>
        </w:rPr>
        <w:t>Tempo</w:t>
      </w:r>
      <w:r w:rsidR="00DC7340">
        <w:rPr>
          <w:color w:val="auto"/>
        </w:rPr>
        <w:t xml:space="preserve"> médio</w:t>
      </w:r>
      <w:r>
        <w:rPr>
          <w:color w:val="auto"/>
        </w:rPr>
        <w:t xml:space="preserve"> de execução dos algoritmos</w:t>
      </w:r>
      <w:bookmarkEnd w:id="145"/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3331"/>
        <w:gridCol w:w="970"/>
        <w:gridCol w:w="814"/>
        <w:gridCol w:w="1860"/>
        <w:gridCol w:w="834"/>
        <w:gridCol w:w="1292"/>
      </w:tblGrid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ANOVA Table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SS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df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MS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Treatment (between columns)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194500000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2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97250000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Residual (within columns)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1137000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57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19950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Total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195600000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59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Tukey's Multiple Comparison Test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Mean Diff.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q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Significant? P &lt; 0.05?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Summary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95% CI of diff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val="en-US" w:eastAsia="pt-BR"/>
              </w:rPr>
              <w:t>GPS-P vs BRC-P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3819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120,9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3712 to 3927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GPS-P vs EUC-P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3819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120,9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3712 to 3927</w:t>
            </w:r>
          </w:p>
        </w:tc>
      </w:tr>
      <w:tr w:rsidR="003E09EF" w:rsidRPr="003E09EF" w:rsidTr="003E09EF">
        <w:tc>
          <w:tcPr>
            <w:tcW w:w="18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BRC-P vs EUC-P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0,06667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0,002111</w:t>
            </w:r>
          </w:p>
        </w:tc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No</w:t>
            </w:r>
          </w:p>
        </w:tc>
        <w:tc>
          <w:tcPr>
            <w:tcW w:w="4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ns</w:t>
            </w:r>
          </w:p>
        </w:tc>
        <w:tc>
          <w:tcPr>
            <w:tcW w:w="7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3E09EF" w:rsidRPr="003E09EF" w:rsidRDefault="003E09EF" w:rsidP="003E09EF">
            <w:pPr>
              <w:keepNext/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3E09EF">
              <w:rPr>
                <w:rFonts w:eastAsia="Times New Roman" w:cs="Arial"/>
                <w:sz w:val="18"/>
                <w:szCs w:val="18"/>
                <w:lang w:eastAsia="pt-BR"/>
              </w:rPr>
              <w:t>-107.5 to 107.6</w:t>
            </w:r>
          </w:p>
        </w:tc>
      </w:tr>
    </w:tbl>
    <w:p w:rsidR="00132D49" w:rsidRPr="003E09EF" w:rsidRDefault="003E09EF" w:rsidP="003E09EF">
      <w:pPr>
        <w:pStyle w:val="Legenda"/>
        <w:spacing w:before="240" w:line="480" w:lineRule="auto"/>
        <w:jc w:val="center"/>
        <w:rPr>
          <w:color w:val="auto"/>
        </w:rPr>
      </w:pPr>
      <w:bookmarkStart w:id="146" w:name="_Ref351104141"/>
      <w:bookmarkStart w:id="147" w:name="_Toc353231943"/>
      <w:r w:rsidRPr="003E09EF">
        <w:rPr>
          <w:color w:val="auto"/>
        </w:rPr>
        <w:t xml:space="preserve">Tabela </w:t>
      </w:r>
      <w:r w:rsidR="00C14909" w:rsidRPr="003E09EF">
        <w:rPr>
          <w:color w:val="auto"/>
        </w:rPr>
        <w:fldChar w:fldCharType="begin"/>
      </w:r>
      <w:r w:rsidRPr="003E09EF">
        <w:rPr>
          <w:color w:val="auto"/>
        </w:rPr>
        <w:instrText xml:space="preserve"> SEQ Tabela \* ARABIC </w:instrText>
      </w:r>
      <w:r w:rsidR="00C14909" w:rsidRPr="003E09EF">
        <w:rPr>
          <w:color w:val="auto"/>
        </w:rPr>
        <w:fldChar w:fldCharType="separate"/>
      </w:r>
      <w:r w:rsidR="00EB28F7">
        <w:rPr>
          <w:noProof/>
          <w:color w:val="auto"/>
        </w:rPr>
        <w:t>5</w:t>
      </w:r>
      <w:r w:rsidR="00C14909" w:rsidRPr="003E09EF">
        <w:rPr>
          <w:color w:val="auto"/>
        </w:rPr>
        <w:fldChar w:fldCharType="end"/>
      </w:r>
      <w:bookmarkEnd w:id="146"/>
      <w:r w:rsidRPr="003E09EF">
        <w:rPr>
          <w:color w:val="auto"/>
        </w:rPr>
        <w:t>: Análise estatística de variabilidade dos testes</w:t>
      </w:r>
      <w:bookmarkEnd w:id="147"/>
    </w:p>
    <w:p w:rsidR="00134429" w:rsidRDefault="00134429" w:rsidP="00134429">
      <w:pPr>
        <w:spacing w:before="240"/>
        <w:ind w:firstLine="709"/>
      </w:pPr>
      <w:r>
        <w:t xml:space="preserve">A análise dos dados da </w:t>
      </w:r>
      <w:r w:rsidR="00C14909">
        <w:fldChar w:fldCharType="begin"/>
      </w:r>
      <w:r>
        <w:instrText xml:space="preserve"> REF _Ref350712103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16</w:t>
      </w:r>
      <w:r w:rsidR="00C14909">
        <w:fldChar w:fldCharType="end"/>
      </w:r>
      <w:r>
        <w:t xml:space="preserve"> e da</w:t>
      </w:r>
      <w:r w:rsidR="00D13F70">
        <w:t xml:space="preserve"> </w:t>
      </w:r>
      <w:r w:rsidR="00C14909">
        <w:fldChar w:fldCharType="begin"/>
      </w:r>
      <w:r w:rsidR="00D13F70">
        <w:instrText xml:space="preserve"> REF _Ref351104141 \h </w:instrText>
      </w:r>
      <w:r w:rsidR="00C14909">
        <w:fldChar w:fldCharType="separate"/>
      </w:r>
      <w:r w:rsidR="00EB28F7" w:rsidRPr="003E09EF">
        <w:t xml:space="preserve">Tabela </w:t>
      </w:r>
      <w:r w:rsidR="00EB28F7">
        <w:rPr>
          <w:noProof/>
        </w:rPr>
        <w:t>5</w:t>
      </w:r>
      <w:r w:rsidR="00C14909">
        <w:fldChar w:fldCharType="end"/>
      </w:r>
      <w:r>
        <w:t xml:space="preserve"> mostra que os algoritmos </w:t>
      </w:r>
      <w:r w:rsidR="00CF0DB8">
        <w:t xml:space="preserve">GPS com Distância Euclidiana e </w:t>
      </w:r>
      <w:r w:rsidR="00CF0DB8" w:rsidRPr="00693918">
        <w:rPr>
          <w:i/>
        </w:rPr>
        <w:t>Broadcasting</w:t>
      </w:r>
      <w:r w:rsidR="001D0B69">
        <w:t xml:space="preserve"> </w:t>
      </w:r>
      <w:r w:rsidR="00E07603">
        <w:t xml:space="preserve">possuem tempo de processamento </w:t>
      </w:r>
      <w:r w:rsidR="00BE3087">
        <w:t>significativamente</w:t>
      </w:r>
      <w:r w:rsidR="00E07603">
        <w:t xml:space="preserve"> inferio</w:t>
      </w:r>
      <w:r w:rsidR="00B103EE">
        <w:t>r</w:t>
      </w:r>
      <w:r w:rsidR="00E07603">
        <w:t xml:space="preserve"> aos obtidos </w:t>
      </w:r>
      <w:r w:rsidR="00B103EE">
        <w:t>na execução do</w:t>
      </w:r>
      <w:r w:rsidR="00E07603">
        <w:t xml:space="preserve"> </w:t>
      </w:r>
      <w:r>
        <w:t xml:space="preserve">algoritmo </w:t>
      </w:r>
      <w:r w:rsidR="00CF0DB8">
        <w:t>GPS com Estimativa do Tempo Mínimo para Atendimento</w:t>
      </w:r>
      <w:r>
        <w:t>.</w:t>
      </w:r>
    </w:p>
    <w:p w:rsidR="00DD5F9D" w:rsidRDefault="00DD5F9D" w:rsidP="00134429">
      <w:pPr>
        <w:spacing w:before="240"/>
        <w:ind w:firstLine="709"/>
      </w:pPr>
      <w:r>
        <w:t>Apesar dos valores de processamento do algoritmo GPS</w:t>
      </w:r>
      <w:r w:rsidR="00AB6A34">
        <w:t xml:space="preserve"> serem significativamente superiores aos algoritmos BRC e EUC, pode-se observar que seu valor absoluto é baixo, quando considerado seu uso em uma aplicação real. Devido a características do algoritmo, onde </w:t>
      </w:r>
      <w:r w:rsidR="004B63CB">
        <w:t xml:space="preserve">o número de taxistas processados é limitado de </w:t>
      </w:r>
      <w:r w:rsidR="004B63CB">
        <w:lastRenderedPageBreak/>
        <w:t>acordo com definições do algoritmo</w:t>
      </w:r>
      <w:r w:rsidR="00AB6A34">
        <w:t xml:space="preserve"> e</w:t>
      </w:r>
      <w:r w:rsidR="004B63CB">
        <w:t>,</w:t>
      </w:r>
      <w:r w:rsidR="00AB6A34">
        <w:t xml:space="preserve"> levando-se em conta que o maior custo computacional é gasto nas chamadas de </w:t>
      </w:r>
      <w:r w:rsidR="00AB6A34" w:rsidRPr="00AB6A34">
        <w:rPr>
          <w:i/>
        </w:rPr>
        <w:t>web service</w:t>
      </w:r>
      <w:r w:rsidR="00AB6A34">
        <w:t xml:space="preserve">, pode-se dizer que o </w:t>
      </w:r>
      <w:r w:rsidR="004B63CB">
        <w:t>tempo de processamento</w:t>
      </w:r>
      <w:r w:rsidR="00AB6A34">
        <w:t xml:space="preserve"> manter-se-á estável</w:t>
      </w:r>
      <w:r w:rsidR="004B63CB">
        <w:t>,</w:t>
      </w:r>
      <w:r w:rsidR="00AB6A34">
        <w:t xml:space="preserve"> mesmo com o aumento do número de taxistas </w:t>
      </w:r>
      <w:r w:rsidR="008D1231">
        <w:t>existentes</w:t>
      </w:r>
      <w:r w:rsidR="00AB6A34">
        <w:t xml:space="preserve"> </w:t>
      </w:r>
      <w:r w:rsidR="008D1231">
        <w:t>n</w:t>
      </w:r>
      <w:r w:rsidR="00AB6A34">
        <w:t>o sistema.</w:t>
      </w:r>
    </w:p>
    <w:p w:rsidR="004B63CB" w:rsidRDefault="004B63CB" w:rsidP="00134429">
      <w:pPr>
        <w:spacing w:before="240"/>
        <w:ind w:firstLine="709"/>
      </w:pPr>
    </w:p>
    <w:p w:rsidR="00F30E65" w:rsidRDefault="0007323C" w:rsidP="000B0933">
      <w:pPr>
        <w:pStyle w:val="Ttulo4"/>
      </w:pPr>
      <w:r>
        <w:t>TESTE</w:t>
      </w:r>
      <w:r w:rsidR="00F30E65">
        <w:t xml:space="preserve"> II: </w:t>
      </w:r>
      <w:r w:rsidR="000B0933">
        <w:t xml:space="preserve">DIMINUIÇÃO DA OFERTA DE </w:t>
      </w:r>
      <w:r w:rsidR="00A4071A">
        <w:t>TÁXIS</w:t>
      </w:r>
    </w:p>
    <w:p w:rsidR="00927194" w:rsidRPr="00927194" w:rsidRDefault="005035C5" w:rsidP="00313970">
      <w:r>
        <w:t>No</w:t>
      </w:r>
      <w:r w:rsidR="005A78D7">
        <w:t xml:space="preserve"> segundo </w:t>
      </w:r>
      <w:r w:rsidR="00B569CD">
        <w:t>teste</w:t>
      </w:r>
      <w:r w:rsidR="00C9732F">
        <w:t xml:space="preserve">, buscou-se </w:t>
      </w:r>
      <w:r w:rsidR="00B569CD">
        <w:t>diminuir a</w:t>
      </w:r>
      <w:r w:rsidR="00E4715F">
        <w:t xml:space="preserve"> </w:t>
      </w:r>
      <w:r>
        <w:t xml:space="preserve">oferta </w:t>
      </w:r>
      <w:r w:rsidR="00C9732F">
        <w:t xml:space="preserve">de taxistas em relação </w:t>
      </w:r>
      <w:r w:rsidR="005A78D7">
        <w:t>à primeira simulação.</w:t>
      </w:r>
      <w:r w:rsidR="00C9732F">
        <w:t xml:space="preserve"> Para isso, </w:t>
      </w:r>
      <w:r>
        <w:t xml:space="preserve">reduziu-se o </w:t>
      </w:r>
      <w:r w:rsidR="00927194">
        <w:t>número de taxistas disponíveis</w:t>
      </w:r>
      <w:r w:rsidR="00EC506C">
        <w:t xml:space="preserve"> </w:t>
      </w:r>
      <w:r w:rsidR="00B569CD">
        <w:t xml:space="preserve">na </w:t>
      </w:r>
      <w:r w:rsidR="00F54531">
        <w:t>mesma área</w:t>
      </w:r>
      <w:r w:rsidR="00B569CD">
        <w:t xml:space="preserve"> da cidade</w:t>
      </w:r>
      <w:r>
        <w:t xml:space="preserve">. </w:t>
      </w:r>
      <w:r w:rsidR="00927194">
        <w:t xml:space="preserve">Nesse segundo experimento, a concentração de </w:t>
      </w:r>
      <w:r w:rsidR="00DC7340">
        <w:t>táxis</w:t>
      </w:r>
      <w:r w:rsidR="00927194">
        <w:t xml:space="preserve"> foi de </w:t>
      </w:r>
      <w:r>
        <w:t xml:space="preserve">5,74 </w:t>
      </w:r>
      <w:r w:rsidR="00DC7340">
        <w:t>táxis</w:t>
      </w:r>
      <w:r>
        <w:t xml:space="preserve"> por </w:t>
      </w:r>
      <w:r w:rsidR="00927194">
        <w:t>km</w:t>
      </w:r>
      <w:r w:rsidR="00927194">
        <w:rPr>
          <w:vertAlign w:val="superscript"/>
        </w:rPr>
        <w:t>2</w:t>
      </w:r>
      <w:r w:rsidR="00927194">
        <w:t xml:space="preserve">. </w:t>
      </w:r>
    </w:p>
    <w:p w:rsidR="00C42BCE" w:rsidRDefault="002228D7" w:rsidP="00C42BCE">
      <w:pPr>
        <w:ind w:firstLine="709"/>
      </w:pPr>
      <w:r>
        <w:t xml:space="preserve">Para avaliar a alteração do desempenho causado pela modificação dos testes, podemos </w:t>
      </w:r>
      <w:r w:rsidR="00C42BCE">
        <w:t>novamente comparar os tempos de atendimento médio entre os algoritmos</w:t>
      </w:r>
      <w:r w:rsidR="00631372">
        <w:t>.</w:t>
      </w:r>
      <w:r w:rsidR="00C42BCE">
        <w:t xml:space="preserve"> </w:t>
      </w:r>
      <w:r w:rsidR="00932B9E">
        <w:t>O resultado</w:t>
      </w:r>
      <w:r w:rsidR="00C42BCE">
        <w:t xml:space="preserve"> dessa comparação pode ser visto</w:t>
      </w:r>
      <w:r w:rsidR="00932B9E">
        <w:t xml:space="preserve"> </w:t>
      </w:r>
      <w:r w:rsidR="00C42BCE">
        <w:t>n</w:t>
      </w:r>
      <w:r w:rsidR="00932B9E">
        <w:t>a</w:t>
      </w:r>
      <w:r w:rsidR="00C42BCE">
        <w:t xml:space="preserve"> </w:t>
      </w:r>
      <w:r w:rsidR="00C14909">
        <w:fldChar w:fldCharType="begin"/>
      </w:r>
      <w:r w:rsidR="001F623E">
        <w:instrText xml:space="preserve"> REF _Ref350712386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17</w:t>
      </w:r>
      <w:r w:rsidR="00C14909">
        <w:fldChar w:fldCharType="end"/>
      </w:r>
      <w:r w:rsidR="001F623E">
        <w:t xml:space="preserve">. </w:t>
      </w:r>
      <w:r w:rsidR="00C42BCE">
        <w:t xml:space="preserve"> A análise</w:t>
      </w:r>
      <w:r w:rsidR="007E5562">
        <w:t xml:space="preserve"> de</w:t>
      </w:r>
      <w:r w:rsidR="00C42BCE">
        <w:t xml:space="preserve"> variabilidade das amostras pode ser vista na </w:t>
      </w:r>
      <w:r w:rsidR="00C14909">
        <w:fldChar w:fldCharType="begin"/>
      </w:r>
      <w:r w:rsidR="00C42BCE">
        <w:instrText xml:space="preserve"> REF _Ref351105231 \h </w:instrText>
      </w:r>
      <w:r w:rsidR="00C14909">
        <w:fldChar w:fldCharType="separate"/>
      </w:r>
      <w:r w:rsidR="00EB28F7" w:rsidRPr="00617654">
        <w:t xml:space="preserve">Tabela </w:t>
      </w:r>
      <w:r w:rsidR="00EB28F7">
        <w:rPr>
          <w:noProof/>
        </w:rPr>
        <w:t>6</w:t>
      </w:r>
      <w:r w:rsidR="00C14909">
        <w:fldChar w:fldCharType="end"/>
      </w:r>
      <w:r w:rsidR="00C42BCE">
        <w:t>.</w:t>
      </w:r>
    </w:p>
    <w:p w:rsidR="001F623E" w:rsidRDefault="0088011B" w:rsidP="001F623E">
      <w:pPr>
        <w:keepNext/>
        <w:spacing w:after="0" w:line="360" w:lineRule="auto"/>
        <w:jc w:val="center"/>
      </w:pPr>
      <w:r w:rsidRPr="0088011B">
        <w:rPr>
          <w:noProof/>
          <w:lang w:eastAsia="pt-BR"/>
        </w:rPr>
        <w:drawing>
          <wp:inline distT="0" distB="0" distL="0" distR="0">
            <wp:extent cx="5613400" cy="2886075"/>
            <wp:effectExtent l="19050" t="0" r="25400" b="0"/>
            <wp:docPr id="9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1F623E" w:rsidRDefault="001F623E" w:rsidP="001F623E">
      <w:pPr>
        <w:pStyle w:val="Legenda"/>
        <w:spacing w:line="480" w:lineRule="auto"/>
        <w:jc w:val="center"/>
        <w:rPr>
          <w:color w:val="auto"/>
        </w:rPr>
      </w:pPr>
      <w:bookmarkStart w:id="148" w:name="_Ref350712386"/>
      <w:bookmarkStart w:id="149" w:name="_Toc353231937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17</w:t>
      </w:r>
      <w:r w:rsidR="00C14909" w:rsidRPr="009B52C7">
        <w:rPr>
          <w:color w:val="auto"/>
        </w:rPr>
        <w:fldChar w:fldCharType="end"/>
      </w:r>
      <w:bookmarkEnd w:id="148"/>
      <w:r w:rsidRPr="009B52C7">
        <w:rPr>
          <w:color w:val="auto"/>
        </w:rPr>
        <w:t>: Tempo médio de espera dos taxistas nas amostras, por tipo de requisição.</w:t>
      </w:r>
      <w:bookmarkEnd w:id="149"/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3460"/>
        <w:gridCol w:w="919"/>
        <w:gridCol w:w="519"/>
        <w:gridCol w:w="1931"/>
        <w:gridCol w:w="865"/>
        <w:gridCol w:w="1407"/>
      </w:tblGrid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lastRenderedPageBreak/>
              <w:t> 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ANOVA Table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SS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df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MS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Treatment (between columns)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110500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2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55240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Residual (within columns)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18290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57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320,9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Total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128800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59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Tukey's Multiple Comparison Test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Mean Diff.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q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Significant? P &lt; 0.05?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Summary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95% CI of diff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val="en-US" w:eastAsia="pt-BR"/>
              </w:rPr>
              <w:t>GPS-TS200 vs BRC-TS200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-105,1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26,23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-118.7 to -91.41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val="en-US" w:eastAsia="pt-BR"/>
              </w:rPr>
              <w:t>GPS-TS200 vs EUC-TS200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-49,50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12,36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-63.14 to -35.86</w:t>
            </w:r>
          </w:p>
        </w:tc>
      </w:tr>
      <w:tr w:rsidR="0084784C" w:rsidRPr="0084784C" w:rsidTr="0084784C">
        <w:tc>
          <w:tcPr>
            <w:tcW w:w="19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val="en-US" w:eastAsia="pt-BR"/>
              </w:rPr>
              <w:t>BRC-TS200 vs EUC-TS200</w:t>
            </w:r>
          </w:p>
        </w:tc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55,55</w:t>
            </w:r>
          </w:p>
        </w:tc>
        <w:tc>
          <w:tcPr>
            <w:tcW w:w="2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13,87</w:t>
            </w:r>
          </w:p>
        </w:tc>
        <w:tc>
          <w:tcPr>
            <w:tcW w:w="10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7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84784C" w:rsidRPr="0084784C" w:rsidRDefault="0084784C" w:rsidP="00617654">
            <w:pPr>
              <w:keepNext/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84784C">
              <w:rPr>
                <w:rFonts w:eastAsia="Times New Roman" w:cs="Arial"/>
                <w:sz w:val="18"/>
                <w:szCs w:val="18"/>
                <w:lang w:eastAsia="pt-BR"/>
              </w:rPr>
              <w:t>41.91 to 69.19</w:t>
            </w:r>
          </w:p>
        </w:tc>
      </w:tr>
    </w:tbl>
    <w:p w:rsidR="0084784C" w:rsidRPr="00617654" w:rsidRDefault="00617654" w:rsidP="00617654">
      <w:pPr>
        <w:pStyle w:val="Legenda"/>
        <w:spacing w:before="240" w:line="480" w:lineRule="auto"/>
        <w:jc w:val="center"/>
        <w:rPr>
          <w:color w:val="auto"/>
        </w:rPr>
      </w:pPr>
      <w:bookmarkStart w:id="150" w:name="_Ref351105231"/>
      <w:bookmarkStart w:id="151" w:name="_Toc353231944"/>
      <w:r w:rsidRPr="00617654">
        <w:rPr>
          <w:color w:val="auto"/>
        </w:rPr>
        <w:t xml:space="preserve">Tabela </w:t>
      </w:r>
      <w:r w:rsidR="00C14909" w:rsidRPr="00617654">
        <w:rPr>
          <w:color w:val="auto"/>
        </w:rPr>
        <w:fldChar w:fldCharType="begin"/>
      </w:r>
      <w:r w:rsidRPr="00617654">
        <w:rPr>
          <w:color w:val="auto"/>
        </w:rPr>
        <w:instrText xml:space="preserve"> SEQ Tabela \* ARABIC </w:instrText>
      </w:r>
      <w:r w:rsidR="00C14909" w:rsidRPr="00617654">
        <w:rPr>
          <w:color w:val="auto"/>
        </w:rPr>
        <w:fldChar w:fldCharType="separate"/>
      </w:r>
      <w:r w:rsidR="00EB28F7">
        <w:rPr>
          <w:noProof/>
          <w:color w:val="auto"/>
        </w:rPr>
        <w:t>6</w:t>
      </w:r>
      <w:r w:rsidR="00C14909" w:rsidRPr="00617654">
        <w:rPr>
          <w:color w:val="auto"/>
        </w:rPr>
        <w:fldChar w:fldCharType="end"/>
      </w:r>
      <w:bookmarkEnd w:id="150"/>
      <w:r w:rsidRPr="00617654">
        <w:rPr>
          <w:color w:val="auto"/>
        </w:rPr>
        <w:t>: Análise estatística de variabilidade dos testes</w:t>
      </w:r>
      <w:bookmarkEnd w:id="151"/>
    </w:p>
    <w:p w:rsidR="00D13F70" w:rsidRDefault="00E170EE" w:rsidP="008C7A6D">
      <w:pPr>
        <w:spacing w:before="240"/>
        <w:ind w:firstLine="709"/>
      </w:pPr>
      <w:r>
        <w:t xml:space="preserve">No </w:t>
      </w:r>
      <w:r w:rsidR="008C7A6D">
        <w:t>segundo experimento</w:t>
      </w:r>
      <w:r w:rsidR="00D13F70">
        <w:t>, pode-se observar que</w:t>
      </w:r>
      <w:r w:rsidR="008C7A6D">
        <w:t xml:space="preserve">, do mesmo modo que o </w:t>
      </w:r>
      <w:r w:rsidR="00D40B47">
        <w:t xml:space="preserve">primeiro </w:t>
      </w:r>
      <w:r w:rsidR="008C7A6D">
        <w:t>test</w:t>
      </w:r>
      <w:r w:rsidR="00D40B47">
        <w:t>e</w:t>
      </w:r>
      <w:r w:rsidR="008C7A6D">
        <w:t>,</w:t>
      </w:r>
      <w:r w:rsidR="00D13F70">
        <w:t xml:space="preserve"> </w:t>
      </w:r>
      <w:r w:rsidR="00FB130F">
        <w:t xml:space="preserve">com 95% de confiança, </w:t>
      </w:r>
      <w:r w:rsidR="00D13F70">
        <w:t xml:space="preserve">o algoritmo </w:t>
      </w:r>
      <w:r w:rsidR="000269E5">
        <w:t xml:space="preserve">GPS com Estimativa do Tempo Mínimo para Atendimento </w:t>
      </w:r>
      <w:r w:rsidR="00D13F70">
        <w:t xml:space="preserve">demonstrou tempo de espera significativamente menor que </w:t>
      </w:r>
      <w:r w:rsidR="000269E5">
        <w:t xml:space="preserve">os algoritmos GPS com Distância Euclidiana e </w:t>
      </w:r>
      <w:r w:rsidR="000269E5" w:rsidRPr="00693918">
        <w:rPr>
          <w:i/>
        </w:rPr>
        <w:t>Broadcasting</w:t>
      </w:r>
      <w:r w:rsidR="000269E5">
        <w:rPr>
          <w:i/>
        </w:rPr>
        <w:t>,</w:t>
      </w:r>
      <w:r w:rsidR="000269E5">
        <w:t xml:space="preserve"> </w:t>
      </w:r>
      <w:r w:rsidR="008C7A6D">
        <w:t>para o caso médio.</w:t>
      </w:r>
      <w:r w:rsidR="00FB130F">
        <w:t xml:space="preserve"> </w:t>
      </w:r>
    </w:p>
    <w:p w:rsidR="00702DC5" w:rsidRDefault="00702DC5" w:rsidP="00617654">
      <w:pPr>
        <w:spacing w:before="240"/>
        <w:ind w:firstLine="709"/>
      </w:pPr>
      <w:r>
        <w:t>As informações correspondentes a distância média percorrida pelos taxistas</w:t>
      </w:r>
      <w:r w:rsidR="00932B9E">
        <w:t xml:space="preserve"> em ambos os testes</w:t>
      </w:r>
      <w:r>
        <w:t xml:space="preserve"> pode</w:t>
      </w:r>
      <w:r w:rsidR="00932B9E">
        <w:t>m</w:t>
      </w:r>
      <w:r>
        <w:t xml:space="preserve"> ser vista por meio da </w:t>
      </w:r>
      <w:r w:rsidR="00C14909">
        <w:fldChar w:fldCharType="begin"/>
      </w:r>
      <w:r w:rsidR="00FF4013">
        <w:instrText xml:space="preserve"> REF _Ref350712428 \h </w:instrText>
      </w:r>
      <w:r w:rsidR="00C14909">
        <w:fldChar w:fldCharType="separate"/>
      </w:r>
      <w:r w:rsidR="00EB28F7" w:rsidRPr="009B52C7">
        <w:t xml:space="preserve">Figura </w:t>
      </w:r>
      <w:r w:rsidR="00EB28F7">
        <w:rPr>
          <w:noProof/>
        </w:rPr>
        <w:t>18</w:t>
      </w:r>
      <w:r w:rsidR="00C14909">
        <w:fldChar w:fldCharType="end"/>
      </w:r>
      <w:r w:rsidR="00FF4013">
        <w:t>.</w:t>
      </w:r>
    </w:p>
    <w:p w:rsidR="00702DC5" w:rsidRDefault="00A22D51" w:rsidP="00702DC5">
      <w:pPr>
        <w:keepNext/>
        <w:spacing w:after="0" w:line="360" w:lineRule="auto"/>
        <w:jc w:val="center"/>
      </w:pPr>
      <w:r w:rsidRPr="00A22D51">
        <w:rPr>
          <w:noProof/>
          <w:lang w:eastAsia="pt-BR"/>
        </w:rPr>
        <w:drawing>
          <wp:inline distT="0" distB="0" distL="0" distR="0">
            <wp:extent cx="5614670" cy="2876550"/>
            <wp:effectExtent l="19050" t="0" r="24130" b="0"/>
            <wp:docPr id="13" name="Gráfico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702DC5" w:rsidRDefault="00702DC5" w:rsidP="00702DC5">
      <w:pPr>
        <w:pStyle w:val="Legenda"/>
        <w:spacing w:line="480" w:lineRule="auto"/>
        <w:jc w:val="center"/>
        <w:rPr>
          <w:color w:val="auto"/>
        </w:rPr>
      </w:pPr>
      <w:bookmarkStart w:id="152" w:name="_Ref350712428"/>
      <w:bookmarkStart w:id="153" w:name="_Toc353231938"/>
      <w:r w:rsidRPr="009B52C7">
        <w:rPr>
          <w:color w:val="auto"/>
        </w:rPr>
        <w:t xml:space="preserve">Figura </w:t>
      </w:r>
      <w:r w:rsidR="00C14909" w:rsidRPr="009B52C7">
        <w:rPr>
          <w:color w:val="auto"/>
        </w:rPr>
        <w:fldChar w:fldCharType="begin"/>
      </w:r>
      <w:r w:rsidRPr="009B52C7">
        <w:rPr>
          <w:color w:val="auto"/>
        </w:rPr>
        <w:instrText xml:space="preserve"> SEQ Figura \* ARABIC </w:instrText>
      </w:r>
      <w:r w:rsidR="00C14909" w:rsidRPr="009B52C7">
        <w:rPr>
          <w:color w:val="auto"/>
        </w:rPr>
        <w:fldChar w:fldCharType="separate"/>
      </w:r>
      <w:r w:rsidR="00EB28F7">
        <w:rPr>
          <w:noProof/>
          <w:color w:val="auto"/>
        </w:rPr>
        <w:t>18</w:t>
      </w:r>
      <w:r w:rsidR="00C14909" w:rsidRPr="009B52C7">
        <w:rPr>
          <w:color w:val="auto"/>
        </w:rPr>
        <w:fldChar w:fldCharType="end"/>
      </w:r>
      <w:bookmarkEnd w:id="152"/>
      <w:r w:rsidRPr="009B52C7">
        <w:rPr>
          <w:color w:val="auto"/>
        </w:rPr>
        <w:t xml:space="preserve">: </w:t>
      </w:r>
      <w:r>
        <w:rPr>
          <w:color w:val="auto"/>
        </w:rPr>
        <w:t>Distância média</w:t>
      </w:r>
      <w:r w:rsidR="00E2512E">
        <w:rPr>
          <w:color w:val="auto"/>
        </w:rPr>
        <w:t xml:space="preserve"> </w:t>
      </w:r>
      <w:r w:rsidRPr="009B52C7">
        <w:rPr>
          <w:color w:val="auto"/>
        </w:rPr>
        <w:t>dos taxistas nas amostras, por tipo de requisição.</w:t>
      </w:r>
      <w:bookmarkEnd w:id="153"/>
    </w:p>
    <w:p w:rsidR="000B672C" w:rsidRDefault="000B672C" w:rsidP="000B672C"/>
    <w:p w:rsidR="000B672C" w:rsidRDefault="000B672C" w:rsidP="000B672C"/>
    <w:p w:rsidR="00DC7340" w:rsidRDefault="00DC7340" w:rsidP="000B672C"/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3130"/>
        <w:gridCol w:w="972"/>
        <w:gridCol w:w="550"/>
        <w:gridCol w:w="2044"/>
        <w:gridCol w:w="916"/>
        <w:gridCol w:w="1489"/>
      </w:tblGrid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ANOVA Table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SS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df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MS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Treatment (between columns)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3595000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2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1798000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Residual (within columns)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849700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57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14910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Total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4445000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59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 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Tukey's Multiple Comparison Test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Mean Diff.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q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Significant? P &lt; 0.05?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Summary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95% CI of diff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val="en-US"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val="en-US" w:eastAsia="pt-BR"/>
              </w:rPr>
              <w:t>GPS-D200 vs BRC-D200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-598,7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21,93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-691.6 to -505.7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GPS-D200 vs EUC-D200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-270,4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9,905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-363.4 to -177.4</w:t>
            </w:r>
          </w:p>
        </w:tc>
      </w:tr>
      <w:tr w:rsidR="0043502B" w:rsidRPr="0043502B" w:rsidTr="000B672C">
        <w:tc>
          <w:tcPr>
            <w:tcW w:w="17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BRC-D200 vs EUC-D200</w:t>
            </w:r>
          </w:p>
        </w:tc>
        <w:tc>
          <w:tcPr>
            <w:tcW w:w="5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328,3</w:t>
            </w:r>
          </w:p>
        </w:tc>
        <w:tc>
          <w:tcPr>
            <w:tcW w:w="3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12,02</w:t>
            </w:r>
          </w:p>
        </w:tc>
        <w:tc>
          <w:tcPr>
            <w:tcW w:w="11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Yes</w:t>
            </w:r>
          </w:p>
        </w:tc>
        <w:tc>
          <w:tcPr>
            <w:tcW w:w="5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140FC7">
            <w:pPr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***</w:t>
            </w:r>
          </w:p>
        </w:tc>
        <w:tc>
          <w:tcPr>
            <w:tcW w:w="8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43502B" w:rsidRPr="0043502B" w:rsidRDefault="0043502B" w:rsidP="00BA1CA3">
            <w:pPr>
              <w:keepNext/>
              <w:spacing w:after="0" w:line="240" w:lineRule="auto"/>
              <w:jc w:val="right"/>
              <w:rPr>
                <w:rFonts w:eastAsia="Times New Roman" w:cs="Arial"/>
                <w:sz w:val="18"/>
                <w:szCs w:val="18"/>
                <w:lang w:eastAsia="pt-BR"/>
              </w:rPr>
            </w:pPr>
            <w:r w:rsidRPr="0043502B">
              <w:rPr>
                <w:rFonts w:eastAsia="Times New Roman" w:cs="Arial"/>
                <w:sz w:val="18"/>
                <w:szCs w:val="18"/>
                <w:lang w:eastAsia="pt-BR"/>
              </w:rPr>
              <w:t>235.3 to 421.2</w:t>
            </w:r>
          </w:p>
        </w:tc>
      </w:tr>
    </w:tbl>
    <w:p w:rsidR="0043502B" w:rsidRPr="00BA1CA3" w:rsidRDefault="00BA1CA3" w:rsidP="00BA1CA3">
      <w:pPr>
        <w:pStyle w:val="Legenda"/>
        <w:spacing w:before="240" w:line="480" w:lineRule="auto"/>
        <w:jc w:val="center"/>
        <w:rPr>
          <w:color w:val="auto"/>
        </w:rPr>
      </w:pPr>
      <w:bookmarkStart w:id="154" w:name="_Ref352609682"/>
      <w:bookmarkStart w:id="155" w:name="_Toc353231945"/>
      <w:r w:rsidRPr="00BA1CA3">
        <w:rPr>
          <w:color w:val="auto"/>
        </w:rPr>
        <w:t xml:space="preserve">Tabela </w:t>
      </w:r>
      <w:r w:rsidR="00C14909" w:rsidRPr="00BA1CA3">
        <w:rPr>
          <w:color w:val="auto"/>
        </w:rPr>
        <w:fldChar w:fldCharType="begin"/>
      </w:r>
      <w:r w:rsidRPr="00BA1CA3">
        <w:rPr>
          <w:color w:val="auto"/>
        </w:rPr>
        <w:instrText xml:space="preserve"> SEQ Tabela \* ARABIC </w:instrText>
      </w:r>
      <w:r w:rsidR="00C14909" w:rsidRPr="00BA1CA3">
        <w:rPr>
          <w:color w:val="auto"/>
        </w:rPr>
        <w:fldChar w:fldCharType="separate"/>
      </w:r>
      <w:r w:rsidR="00EB28F7">
        <w:rPr>
          <w:noProof/>
          <w:color w:val="auto"/>
        </w:rPr>
        <w:t>7</w:t>
      </w:r>
      <w:r w:rsidR="00C14909" w:rsidRPr="00BA1CA3">
        <w:rPr>
          <w:color w:val="auto"/>
        </w:rPr>
        <w:fldChar w:fldCharType="end"/>
      </w:r>
      <w:bookmarkEnd w:id="154"/>
      <w:r w:rsidRPr="00BA1CA3">
        <w:rPr>
          <w:color w:val="auto"/>
        </w:rPr>
        <w:t>: Análise estatística de variabilidade dos testes</w:t>
      </w:r>
      <w:bookmarkEnd w:id="155"/>
    </w:p>
    <w:p w:rsidR="000F7F56" w:rsidRDefault="000F7F56" w:rsidP="000F7F56">
      <w:pPr>
        <w:spacing w:before="240"/>
        <w:ind w:firstLine="709"/>
      </w:pPr>
      <w:r>
        <w:t>Através análise dos dados, observa-se, assim como no primeiro teste, que a distância média percorrida pelos taxistas no algoritmo GPS com Estimativa do Tempo Mínimo para Atendimento é menor</w:t>
      </w:r>
      <w:r w:rsidR="009A7360">
        <w:t xml:space="preserve"> que</w:t>
      </w:r>
      <w:r>
        <w:t xml:space="preserve"> as distâncias encontradas nos algoritmos GPS com Distância Euclidiana e </w:t>
      </w:r>
      <w:r w:rsidRPr="00693918">
        <w:rPr>
          <w:i/>
        </w:rPr>
        <w:t>Broadcastin</w:t>
      </w:r>
      <w:r>
        <w:rPr>
          <w:i/>
        </w:rPr>
        <w:t>g</w:t>
      </w:r>
      <w:r>
        <w:t xml:space="preserve">. </w:t>
      </w:r>
    </w:p>
    <w:p w:rsidR="002E1BE1" w:rsidRPr="000F7F56" w:rsidRDefault="002E1BE1" w:rsidP="000F7F56">
      <w:pPr>
        <w:spacing w:before="240"/>
        <w:ind w:firstLine="709"/>
        <w:rPr>
          <w:i/>
        </w:rPr>
      </w:pPr>
    </w:p>
    <w:p w:rsidR="00AE62C3" w:rsidRDefault="00AE62C3" w:rsidP="00AE62C3">
      <w:pPr>
        <w:pStyle w:val="Ttulo2"/>
      </w:pPr>
      <w:bookmarkStart w:id="156" w:name="_Toc353231916"/>
      <w:r>
        <w:t>ANÁLISE DOS RESULTADOS</w:t>
      </w:r>
      <w:bookmarkEnd w:id="156"/>
    </w:p>
    <w:p w:rsidR="00D36C86" w:rsidRDefault="00AF0D97" w:rsidP="006B3E09">
      <w:r>
        <w:t xml:space="preserve">A fim de avaliar os resultados encontrados, podemos considerar os indicadores de </w:t>
      </w:r>
      <w:r w:rsidR="00E77271" w:rsidRPr="00E77271">
        <w:rPr>
          <w:i/>
        </w:rPr>
        <w:t>software</w:t>
      </w:r>
      <w:r>
        <w:t xml:space="preserve"> descritos na seção </w:t>
      </w:r>
      <w:r w:rsidR="00C14909">
        <w:fldChar w:fldCharType="begin"/>
      </w:r>
      <w:r>
        <w:instrText xml:space="preserve"> REF _Ref350070219 \r \h </w:instrText>
      </w:r>
      <w:r w:rsidR="00C14909">
        <w:fldChar w:fldCharType="separate"/>
      </w:r>
      <w:r w:rsidR="00EB28F7">
        <w:t>3.1</w:t>
      </w:r>
      <w:r w:rsidR="00C14909">
        <w:fldChar w:fldCharType="end"/>
      </w:r>
      <w:r>
        <w:t xml:space="preserve">. Nela são definidas diferentes métricas </w:t>
      </w:r>
      <w:r w:rsidR="008A0A19">
        <w:t>para</w:t>
      </w:r>
      <w:r w:rsidR="004271DE">
        <w:t xml:space="preserve"> </w:t>
      </w:r>
      <w:r w:rsidR="008A0A19">
        <w:t>aferir</w:t>
      </w:r>
      <w:r>
        <w:t xml:space="preserve"> a qualidade de um sistema, de acordo como os resultados que ele produz como um bom OFMS (</w:t>
      </w:r>
      <w:r w:rsidRPr="00CD5950">
        <w:rPr>
          <w:i/>
        </w:rPr>
        <w:t>Order</w:t>
      </w:r>
      <w:r w:rsidR="007106A7">
        <w:rPr>
          <w:i/>
        </w:rPr>
        <w:t xml:space="preserve"> </w:t>
      </w:r>
      <w:r w:rsidRPr="00CD5950">
        <w:rPr>
          <w:i/>
        </w:rPr>
        <w:t>Fleet</w:t>
      </w:r>
      <w:r w:rsidR="007106A7">
        <w:rPr>
          <w:i/>
        </w:rPr>
        <w:t xml:space="preserve"> </w:t>
      </w:r>
      <w:r w:rsidRPr="00CD5950">
        <w:rPr>
          <w:i/>
        </w:rPr>
        <w:t>and Management System</w:t>
      </w:r>
      <w:r>
        <w:t>).</w:t>
      </w:r>
    </w:p>
    <w:p w:rsidR="005341C2" w:rsidRDefault="00684992" w:rsidP="00996FC7">
      <w:pPr>
        <w:ind w:firstLine="709"/>
      </w:pPr>
      <w:r>
        <w:t xml:space="preserve">Para o modelo de </w:t>
      </w:r>
      <w:r w:rsidR="00E77271" w:rsidRPr="00E77271">
        <w:rPr>
          <w:i/>
        </w:rPr>
        <w:t>software</w:t>
      </w:r>
      <w:r>
        <w:t xml:space="preserve"> aqui avaliado, o tempo de resposta bem como a melhoria no atendimento a um usuário é o fator decisivo na escolha do melhor algoritmo. Um </w:t>
      </w:r>
      <w:r w:rsidR="00E77271" w:rsidRPr="00E77271">
        <w:rPr>
          <w:i/>
        </w:rPr>
        <w:t>software</w:t>
      </w:r>
      <w:r>
        <w:t xml:space="preserve"> que demore a responder a uma requisição poderá comprometer o resultado</w:t>
      </w:r>
      <w:r w:rsidR="00996FC7">
        <w:t xml:space="preserve"> final</w:t>
      </w:r>
      <w:r>
        <w:t xml:space="preserve">, uma vez que um taxista poderá </w:t>
      </w:r>
      <w:r w:rsidR="00BD624F">
        <w:t>se deslocar</w:t>
      </w:r>
      <w:r>
        <w:t xml:space="preserve"> pela cidade, alterando </w:t>
      </w:r>
      <w:r w:rsidR="00996FC7">
        <w:t>aquele que seria</w:t>
      </w:r>
      <w:r w:rsidR="004271DE">
        <w:t xml:space="preserve"> </w:t>
      </w:r>
      <w:r>
        <w:t xml:space="preserve">o melhor </w:t>
      </w:r>
      <w:r w:rsidR="005248DD">
        <w:t>veículo</w:t>
      </w:r>
      <w:r>
        <w:t xml:space="preserve"> responsável por uma requisição. </w:t>
      </w:r>
      <w:r w:rsidR="00B747C7">
        <w:t>Além disso, apesar da situação ter sido desconsiderada nos testes, e</w:t>
      </w:r>
      <w:r>
        <w:t>m casos onde a de</w:t>
      </w:r>
      <w:r w:rsidR="001B6D33">
        <w:t>mora de execução é significativa</w:t>
      </w:r>
      <w:r>
        <w:t xml:space="preserve">, </w:t>
      </w:r>
      <w:r w:rsidR="00BD624F">
        <w:t>há aumento d</w:t>
      </w:r>
      <w:r w:rsidR="00B747C7">
        <w:t>a probabilidade d</w:t>
      </w:r>
      <w:r>
        <w:t xml:space="preserve">o taxista </w:t>
      </w:r>
      <w:r w:rsidR="00B747C7">
        <w:lastRenderedPageBreak/>
        <w:t xml:space="preserve">atender a solicitação de um cliente que está na rua, sob a condição do método </w:t>
      </w:r>
      <w:r w:rsidR="00B747C7" w:rsidRPr="00B747C7">
        <w:rPr>
          <w:i/>
        </w:rPr>
        <w:t>random-search</w:t>
      </w:r>
      <w:r w:rsidR="00B747C7">
        <w:t>, onde taxistas e cl</w:t>
      </w:r>
      <w:r w:rsidR="005248DD">
        <w:t>ientes se buscam aleatoriamente, ficando indisponível.</w:t>
      </w:r>
    </w:p>
    <w:p w:rsidR="004B45C8" w:rsidRDefault="00A33776" w:rsidP="005C21F3">
      <w:pPr>
        <w:ind w:firstLine="709"/>
      </w:pPr>
      <w:r>
        <w:t xml:space="preserve">Usando os resultados obtidos </w:t>
      </w:r>
      <w:r w:rsidR="004B45C8">
        <w:t xml:space="preserve">tanto para o método GPS com Menor Tempo Estimado </w:t>
      </w:r>
      <w:r w:rsidR="00571413">
        <w:t xml:space="preserve">de Atendimento </w:t>
      </w:r>
      <w:r w:rsidR="004B45C8">
        <w:t>quanto o método GPS com Distância Euclidiana em ambos os testes</w:t>
      </w:r>
      <w:r>
        <w:t>, podemos verificar que houve diminuição do tempo de atendimento em pelo menos 20%</w:t>
      </w:r>
      <w:r w:rsidR="005C21F3">
        <w:t xml:space="preserve"> em relação ao método </w:t>
      </w:r>
      <w:r w:rsidR="005C21F3" w:rsidRPr="005C21F3">
        <w:rPr>
          <w:i/>
        </w:rPr>
        <w:t>broadcasting</w:t>
      </w:r>
      <w:r>
        <w:t xml:space="preserve">. Desse modo atingiu-se o objetivo do </w:t>
      </w:r>
      <w:r w:rsidR="00E77271" w:rsidRPr="00E77271">
        <w:rPr>
          <w:i/>
        </w:rPr>
        <w:t>software</w:t>
      </w:r>
      <w:r>
        <w:t>, de redução do tempo de espera por taxistas</w:t>
      </w:r>
      <w:r w:rsidR="005C21F3">
        <w:t xml:space="preserve">. </w:t>
      </w:r>
    </w:p>
    <w:p w:rsidR="00A33776" w:rsidRDefault="007912C9" w:rsidP="005C21F3">
      <w:pPr>
        <w:ind w:firstLine="709"/>
      </w:pPr>
      <w:r>
        <w:t xml:space="preserve">A partir </w:t>
      </w:r>
      <w:r w:rsidR="005C21F3">
        <w:t xml:space="preserve">de uma avaliação mais cuidadosa, é possível constatar que </w:t>
      </w:r>
      <w:r w:rsidR="00571413">
        <w:t>a</w:t>
      </w:r>
      <w:r w:rsidR="00C32B95">
        <w:t xml:space="preserve"> diminuição </w:t>
      </w:r>
      <w:r w:rsidR="00571413">
        <w:t>média</w:t>
      </w:r>
      <w:r w:rsidR="0018404B">
        <w:t xml:space="preserve"> </w:t>
      </w:r>
      <w:r w:rsidR="00483378">
        <w:t>no primeiro teste</w:t>
      </w:r>
      <w:r w:rsidR="0018404B">
        <w:t>,</w:t>
      </w:r>
      <w:r w:rsidR="00571413">
        <w:t xml:space="preserve"> obtida para o método GPS com Menor Tempo Estimado de A</w:t>
      </w:r>
      <w:r w:rsidR="00C32B95">
        <w:t xml:space="preserve">tendimento foi de </w:t>
      </w:r>
      <w:r w:rsidR="003C0E99">
        <w:t>52,8%</w:t>
      </w:r>
      <w:r w:rsidR="00C32B95">
        <w:t xml:space="preserve">, </w:t>
      </w:r>
      <w:r w:rsidR="00571413">
        <w:t xml:space="preserve">enquanto que o método GPS com Distância Euclidiana </w:t>
      </w:r>
      <w:r w:rsidR="00BA50FA">
        <w:t>obteve</w:t>
      </w:r>
      <w:r w:rsidR="00571413">
        <w:t xml:space="preserve"> </w:t>
      </w:r>
      <w:r w:rsidR="00C32B95">
        <w:t>redução</w:t>
      </w:r>
      <w:r w:rsidR="00571413">
        <w:t xml:space="preserve"> média de </w:t>
      </w:r>
      <w:r w:rsidR="003C0E99">
        <w:t>26,1</w:t>
      </w:r>
      <w:r w:rsidR="00571413">
        <w:t>%</w:t>
      </w:r>
      <w:r w:rsidR="00AF40F8">
        <w:t xml:space="preserve"> em relação ao método </w:t>
      </w:r>
      <w:r w:rsidR="00AF40F8" w:rsidRPr="00AF40F8">
        <w:rPr>
          <w:i/>
        </w:rPr>
        <w:t>broadcasting</w:t>
      </w:r>
      <w:r w:rsidR="00FE5AD8">
        <w:t>, quando utilizado o valor médio obtido nas amostras.</w:t>
      </w:r>
    </w:p>
    <w:p w:rsidR="000B55CB" w:rsidRDefault="000B55CB" w:rsidP="005C21F3">
      <w:pPr>
        <w:ind w:firstLine="709"/>
      </w:pPr>
      <w:r>
        <w:t xml:space="preserve">Conforme podemos ver nos testes, há variação dos resultados </w:t>
      </w:r>
      <w:r w:rsidR="00483378">
        <w:t>de acordo com</w:t>
      </w:r>
      <w:r>
        <w:t xml:space="preserve"> a disponibilidade de </w:t>
      </w:r>
      <w:r w:rsidR="004F1B07">
        <w:t>táxi</w:t>
      </w:r>
      <w:r>
        <w:t xml:space="preserve"> no sistema. No teste onde há menor disponibilidade por serviços, os resultados do </w:t>
      </w:r>
      <w:r w:rsidR="00E77271" w:rsidRPr="00E77271">
        <w:rPr>
          <w:i/>
        </w:rPr>
        <w:t>software</w:t>
      </w:r>
      <w:r>
        <w:t xml:space="preserve"> mostraram-se mais elevados que aqueles onde h</w:t>
      </w:r>
      <w:r w:rsidR="006958C3">
        <w:t>á maior disponibilidade, sendo que a variação média</w:t>
      </w:r>
      <w:r w:rsidR="00237122">
        <w:t xml:space="preserve"> para o método com Distância Euclidiana foi de </w:t>
      </w:r>
      <w:r w:rsidR="00143A7C">
        <w:t>51,3</w:t>
      </w:r>
      <w:r w:rsidR="00237122">
        <w:t>%, enquanto que no método com Meno</w:t>
      </w:r>
      <w:r w:rsidR="00B23052">
        <w:t>r Tempo Estimado de Atendimento</w:t>
      </w:r>
      <w:r w:rsidR="00237122">
        <w:t xml:space="preserve"> foi de </w:t>
      </w:r>
      <w:r w:rsidR="006155B0">
        <w:t>27,1</w:t>
      </w:r>
      <w:r w:rsidR="006958C3">
        <w:t>%.</w:t>
      </w:r>
    </w:p>
    <w:p w:rsidR="00E158A3" w:rsidRDefault="00470C1E" w:rsidP="005C21F3">
      <w:pPr>
        <w:ind w:firstLine="709"/>
      </w:pPr>
      <w:r>
        <w:t>De acordo com o</w:t>
      </w:r>
      <w:r w:rsidR="00572DBD">
        <w:t xml:space="preserve">s resultados, </w:t>
      </w:r>
      <w:r w:rsidR="00E77B5B">
        <w:t>pode-se</w:t>
      </w:r>
      <w:r w:rsidR="00572DBD">
        <w:t xml:space="preserve"> </w:t>
      </w:r>
      <w:r>
        <w:t xml:space="preserve">observar </w:t>
      </w:r>
      <w:r w:rsidR="00572DBD">
        <w:t xml:space="preserve">que existe </w:t>
      </w:r>
      <w:r w:rsidR="00E158A3">
        <w:t xml:space="preserve">uma relação direta entre a distância percorrida pelo taxista e o tempo de </w:t>
      </w:r>
      <w:r w:rsidR="009342C0">
        <w:t>espera do passageiro.</w:t>
      </w:r>
      <w:r w:rsidR="00A23684">
        <w:t xml:space="preserve"> </w:t>
      </w:r>
      <w:r w:rsidR="00E529BD">
        <w:t>Em todos os testes apresentados, independente das variações realizadas, observou-se essa característica.</w:t>
      </w:r>
    </w:p>
    <w:p w:rsidR="001C4839" w:rsidRDefault="00E77B5B" w:rsidP="001C4839">
      <w:pPr>
        <w:ind w:firstLine="709"/>
      </w:pPr>
      <w:r>
        <w:lastRenderedPageBreak/>
        <w:t>Deve-se</w:t>
      </w:r>
      <w:r w:rsidR="003E77CC">
        <w:t xml:space="preserve"> lembrar que a interdependência entre a</w:t>
      </w:r>
      <w:r w:rsidR="00850EEC">
        <w:t xml:space="preserve"> distância percorrida pelo taxista e o tempo </w:t>
      </w:r>
      <w:r w:rsidR="00A945FA">
        <w:t>de espera</w:t>
      </w:r>
      <w:r w:rsidR="00471C6D">
        <w:t xml:space="preserve"> </w:t>
      </w:r>
      <w:r w:rsidR="00850EEC">
        <w:t>mostra-se uniforme</w:t>
      </w:r>
      <w:r w:rsidR="004F69EE">
        <w:t>,</w:t>
      </w:r>
      <w:r w:rsidR="003E77CC">
        <w:t xml:space="preserve"> </w:t>
      </w:r>
      <w:r w:rsidR="00573BE2">
        <w:t xml:space="preserve">pois não foram consideradas informações de trânsito nos testes. </w:t>
      </w:r>
      <w:r w:rsidR="00B57E74">
        <w:t>Em uma situação real, as informações de trânsito causariam modificações relevantes nos resultados encontrados, pois uma rota mais rápida poderia ser maior, quando considerada a velocidade da via</w:t>
      </w:r>
      <w:r w:rsidR="006421D7">
        <w:t xml:space="preserve"> no momento</w:t>
      </w:r>
      <w:r w:rsidR="00B57E74">
        <w:t xml:space="preserve">. </w:t>
      </w:r>
    </w:p>
    <w:p w:rsidR="00A30B4C" w:rsidRDefault="0003340F" w:rsidP="0003340F">
      <w:pPr>
        <w:ind w:firstLine="709"/>
      </w:pPr>
      <w:r>
        <w:t xml:space="preserve">Em situações de </w:t>
      </w:r>
      <w:r w:rsidR="003E7594">
        <w:t>retenções</w:t>
      </w:r>
      <w:r>
        <w:t xml:space="preserve"> isoladas, a</w:t>
      </w:r>
      <w:r w:rsidRPr="0003340F">
        <w:t xml:space="preserve"> velocidade da</w:t>
      </w:r>
      <w:r>
        <w:t>s</w:t>
      </w:r>
      <w:r w:rsidRPr="0003340F">
        <w:t xml:space="preserve"> via</w:t>
      </w:r>
      <w:r>
        <w:t>s congestionadas</w:t>
      </w:r>
      <w:r w:rsidRPr="0003340F">
        <w:t>, quando considerada</w:t>
      </w:r>
      <w:r w:rsidR="00E77B5B">
        <w:t>s</w:t>
      </w:r>
      <w:r w:rsidRPr="0003340F">
        <w:t xml:space="preserve"> as informações de trânsito, teria seu v</w:t>
      </w:r>
      <w:r>
        <w:t xml:space="preserve">alor alterado </w:t>
      </w:r>
      <w:r w:rsidR="00E77B5B">
        <w:t>sensivelmente</w:t>
      </w:r>
      <w:r w:rsidRPr="0003340F">
        <w:t>.</w:t>
      </w:r>
      <w:r>
        <w:t xml:space="preserve"> N</w:t>
      </w:r>
      <w:r w:rsidR="004F69EE">
        <w:t xml:space="preserve">o entanto, quando há baixa velocidade em toda a cidade, como horários de pico, </w:t>
      </w:r>
      <w:r w:rsidR="001B5865">
        <w:t xml:space="preserve">há uma diminuição geral da velocidade de todas as rotas e </w:t>
      </w:r>
      <w:r w:rsidR="004F69EE">
        <w:t>não se pode afirmar que os ganhos de alteração de rota sejam justificados</w:t>
      </w:r>
      <w:r w:rsidR="001B5865">
        <w:t xml:space="preserve"> em todos os casos</w:t>
      </w:r>
      <w:r w:rsidR="004F69EE">
        <w:t>.</w:t>
      </w:r>
      <w:r w:rsidR="00E65DBB">
        <w:t xml:space="preserve"> Com isso, nessas situações de pico, há possibilidade de </w:t>
      </w:r>
      <w:r w:rsidR="00E77B5B">
        <w:t xml:space="preserve">que </w:t>
      </w:r>
      <w:r w:rsidR="006421D7">
        <w:t xml:space="preserve">exista a manutenção da </w:t>
      </w:r>
      <w:r w:rsidR="00E40DFE">
        <w:t xml:space="preserve">distância </w:t>
      </w:r>
      <w:r w:rsidR="006421D7">
        <w:t xml:space="preserve">como </w:t>
      </w:r>
      <w:r w:rsidR="00E40DFE">
        <w:t xml:space="preserve">fator </w:t>
      </w:r>
      <w:r w:rsidR="006421D7">
        <w:t>de relação direta para o tempo de atendimento.</w:t>
      </w:r>
    </w:p>
    <w:p w:rsidR="00684992" w:rsidRDefault="00543856" w:rsidP="005341C2">
      <w:pPr>
        <w:ind w:firstLine="709"/>
      </w:pPr>
      <w:r>
        <w:t>Através dos resultados, p</w:t>
      </w:r>
      <w:r w:rsidR="00E77B5B">
        <w:t>ode-se</w:t>
      </w:r>
      <w:r w:rsidR="00BA0E4A">
        <w:t xml:space="preserve"> verificar que o tempo de execução do algoritmo de GPS com Distância Euclidiana é bastante semelhante ao algoritmo </w:t>
      </w:r>
      <w:r w:rsidR="00BA0E4A" w:rsidRPr="00BA0E4A">
        <w:rPr>
          <w:i/>
        </w:rPr>
        <w:t>broadcasting</w:t>
      </w:r>
      <w:r w:rsidR="00377C95">
        <w:t>, com valor desprezível.</w:t>
      </w:r>
      <w:r w:rsidR="00BA0E4A">
        <w:t xml:space="preserve"> O tempo de execução do algoritmo GPS com Estimativa do Menor Temp</w:t>
      </w:r>
      <w:r w:rsidR="00377C95">
        <w:t xml:space="preserve">o de Execução é, por sua vez, muito mais demorado que os anteriores, com </w:t>
      </w:r>
      <w:r w:rsidR="00BA0E4A">
        <w:t>tempo de resposta</w:t>
      </w:r>
      <w:r w:rsidR="005337F6">
        <w:t xml:space="preserve"> médio</w:t>
      </w:r>
      <w:r w:rsidR="00BA0E4A">
        <w:t xml:space="preserve"> em </w:t>
      </w:r>
      <w:r w:rsidR="001B4470">
        <w:t>3,8</w:t>
      </w:r>
      <w:r w:rsidR="00BA0E4A">
        <w:t>s.</w:t>
      </w:r>
    </w:p>
    <w:p w:rsidR="0012344D" w:rsidRDefault="0012344D" w:rsidP="005341C2">
      <w:pPr>
        <w:ind w:firstLine="709"/>
      </w:pPr>
      <w:r>
        <w:t xml:space="preserve">Ao analisar os resultados dos testes de GPS em relação ao método </w:t>
      </w:r>
      <w:r w:rsidRPr="0012344D">
        <w:rPr>
          <w:i/>
        </w:rPr>
        <w:t>broadcasting</w:t>
      </w:r>
      <w:r>
        <w:t xml:space="preserve">, </w:t>
      </w:r>
      <w:r w:rsidR="00DB4A8A">
        <w:t>deve-se adotar</w:t>
      </w:r>
      <w:r>
        <w:t xml:space="preserve"> </w:t>
      </w:r>
      <w:r w:rsidR="00DB4A8A">
        <w:t>cautela</w:t>
      </w:r>
      <w:r>
        <w:t xml:space="preserve"> na avaliação do último. Como </w:t>
      </w:r>
      <w:r w:rsidR="00B91DFD">
        <w:t>é sabido</w:t>
      </w:r>
      <w:r>
        <w:t xml:space="preserve">, o </w:t>
      </w:r>
      <w:r w:rsidR="00FC69BD">
        <w:t xml:space="preserve">método </w:t>
      </w:r>
      <w:r w:rsidR="00FC69BD" w:rsidRPr="0012344D">
        <w:rPr>
          <w:i/>
        </w:rPr>
        <w:t>broadcasting</w:t>
      </w:r>
      <w:r w:rsidR="004328A4">
        <w:rPr>
          <w:i/>
        </w:rPr>
        <w:t xml:space="preserve"> </w:t>
      </w:r>
      <w:r>
        <w:t>parte da interação entre taxistas e atendentes da central telef</w:t>
      </w:r>
      <w:r w:rsidR="00D27ECC">
        <w:t>ônica, não sendo executado</w:t>
      </w:r>
      <w:r w:rsidR="004328A4">
        <w:t xml:space="preserve"> </w:t>
      </w:r>
      <w:r w:rsidR="00FC69BD">
        <w:t>nenhum algoritmo.</w:t>
      </w:r>
      <w:r>
        <w:t xml:space="preserve"> </w:t>
      </w:r>
      <w:r w:rsidR="00B91DFD">
        <w:t>Pode-se</w:t>
      </w:r>
      <w:r>
        <w:t xml:space="preserve"> estimar que </w:t>
      </w:r>
      <w:bookmarkStart w:id="157" w:name="_GoBack"/>
      <w:bookmarkEnd w:id="157"/>
      <w:r w:rsidR="00DB39E3">
        <w:t>os contatos por rádio entre taxistas e atendentes gastam</w:t>
      </w:r>
      <w:r>
        <w:t xml:space="preserve"> um tempo maior que os </w:t>
      </w:r>
      <w:r w:rsidR="001B4470">
        <w:t>3,8</w:t>
      </w:r>
      <w:r>
        <w:t xml:space="preserve"> segundos necessários para o processamento do método GPS com Menor Tempo Estimado. </w:t>
      </w:r>
      <w:r w:rsidR="00530760">
        <w:t xml:space="preserve">Desse modo, apesar do resultado ser lento em relação ao método com </w:t>
      </w:r>
      <w:r w:rsidR="00530760">
        <w:lastRenderedPageBreak/>
        <w:t xml:space="preserve">Distância Euclidiana, os valores estão dentro de uma faixa aceitável de espera. </w:t>
      </w:r>
      <w:r w:rsidR="00283CB9">
        <w:t>Considerando que um veículo move-se em velocidade máxima de 60km/h nas ruas da cidade, a distância máxima que o veícul</w:t>
      </w:r>
      <w:r w:rsidR="00D30C78">
        <w:t>o terá se deslocado em relação à</w:t>
      </w:r>
      <w:r w:rsidR="00283CB9">
        <w:t xml:space="preserve"> posição original é de 6</w:t>
      </w:r>
      <w:r w:rsidR="00DD1439">
        <w:t>3,3</w:t>
      </w:r>
      <w:r w:rsidR="00A7788E">
        <w:t>m,</w:t>
      </w:r>
      <w:r w:rsidR="00DD1439">
        <w:t xml:space="preserve"> </w:t>
      </w:r>
      <w:r w:rsidR="007648B6">
        <w:t xml:space="preserve">quando </w:t>
      </w:r>
      <w:r w:rsidR="00B91DFD">
        <w:t>considerado</w:t>
      </w:r>
      <w:r w:rsidR="00D27ECC">
        <w:t xml:space="preserve"> apenas</w:t>
      </w:r>
      <w:r w:rsidR="007648B6">
        <w:t xml:space="preserve"> o tempo médio de resposta do sistema</w:t>
      </w:r>
      <w:r w:rsidR="00134429">
        <w:t>.</w:t>
      </w:r>
    </w:p>
    <w:p w:rsidR="006B3E09" w:rsidRDefault="006B3E09" w:rsidP="006B3E09">
      <w:pPr>
        <w:pStyle w:val="Ttulo1"/>
      </w:pPr>
      <w:bookmarkStart w:id="158" w:name="_Toc353231917"/>
      <w:r>
        <w:lastRenderedPageBreak/>
        <w:t>C</w:t>
      </w:r>
      <w:r w:rsidR="00411589">
        <w:t>ONSIDERAÇÕES FINAIS</w:t>
      </w:r>
      <w:bookmarkEnd w:id="158"/>
    </w:p>
    <w:p w:rsidR="00181EB6" w:rsidRDefault="00181EB6" w:rsidP="003E7594">
      <w:r>
        <w:t>A solução proposta vai em direção a uma tendência mundial de utilização de dispositivos móveis, cada vez mais presente no cotidiano dos cidadãos nas grandes cidades.</w:t>
      </w:r>
      <w:r w:rsidR="00067DF8">
        <w:t xml:space="preserve"> O </w:t>
      </w:r>
      <w:r w:rsidR="00E77271" w:rsidRPr="00E77271">
        <w:rPr>
          <w:i/>
        </w:rPr>
        <w:t>software</w:t>
      </w:r>
      <w:r w:rsidR="00067DF8">
        <w:t xml:space="preserve"> desenvolvido nesse trabalho possibilitou a realização de todo fluxo de solicitação de </w:t>
      </w:r>
      <w:r w:rsidR="004F1B07">
        <w:t>táxi</w:t>
      </w:r>
      <w:r w:rsidR="00067DF8">
        <w:t xml:space="preserve">, de modo simplificado, o que possibilita seu uso em situações </w:t>
      </w:r>
      <w:r w:rsidR="006F57D7">
        <w:t>reais</w:t>
      </w:r>
      <w:r w:rsidR="00067DF8">
        <w:t>.</w:t>
      </w:r>
    </w:p>
    <w:p w:rsidR="00ED0F92" w:rsidRDefault="00ED0F92" w:rsidP="00F65022">
      <w:pPr>
        <w:ind w:firstLine="709"/>
      </w:pPr>
      <w:r>
        <w:t xml:space="preserve">O sistema construído </w:t>
      </w:r>
      <w:r w:rsidR="00F65022">
        <w:t>utiliza</w:t>
      </w:r>
      <w:r>
        <w:t xml:space="preserve"> dispositivos móveis </w:t>
      </w:r>
      <w:r w:rsidR="00F65022">
        <w:t xml:space="preserve">para </w:t>
      </w:r>
      <w:r>
        <w:t xml:space="preserve">aproximar taxistas e passageiros, </w:t>
      </w:r>
      <w:r w:rsidR="006C4C6A">
        <w:t>permitindo a solicitação</w:t>
      </w:r>
      <w:r w:rsidR="00F72DBC">
        <w:t xml:space="preserve"> de</w:t>
      </w:r>
      <w:r w:rsidR="006C4C6A">
        <w:t xml:space="preserve"> serviços</w:t>
      </w:r>
      <w:r w:rsidR="00F72DBC">
        <w:t>,</w:t>
      </w:r>
      <w:r w:rsidR="006C4C6A">
        <w:t xml:space="preserve"> independente</w:t>
      </w:r>
      <w:r w:rsidR="00F65022">
        <w:t>mente</w:t>
      </w:r>
      <w:r w:rsidR="006C4C6A">
        <w:t xml:space="preserve"> do local onde se encontram.</w:t>
      </w:r>
      <w:r w:rsidR="001C44FC">
        <w:t xml:space="preserve"> Ao optar por fornecer serviços também para </w:t>
      </w:r>
      <w:r w:rsidR="00B008E2">
        <w:t xml:space="preserve">dispositivos </w:t>
      </w:r>
      <w:r w:rsidR="00B008E2" w:rsidRPr="001C44FC">
        <w:rPr>
          <w:i/>
        </w:rPr>
        <w:t>desk</w:t>
      </w:r>
      <w:r w:rsidR="00B008E2">
        <w:rPr>
          <w:i/>
        </w:rPr>
        <w:t>t</w:t>
      </w:r>
      <w:r w:rsidR="00B008E2" w:rsidRPr="001C44FC">
        <w:rPr>
          <w:i/>
        </w:rPr>
        <w:t>ops</w:t>
      </w:r>
      <w:r w:rsidR="001C44FC">
        <w:t xml:space="preserve">, a solução buscou abranger um maior número de usuários, pois apesar do crescimento do uso de dispositivos móveis, esse número ainda é bem menor que a utilização de computadores pessoais ou </w:t>
      </w:r>
      <w:r w:rsidR="001C44FC">
        <w:rPr>
          <w:i/>
        </w:rPr>
        <w:t>workstations</w:t>
      </w:r>
      <w:r w:rsidR="001C44FC">
        <w:t>.</w:t>
      </w:r>
    </w:p>
    <w:p w:rsidR="00F65022" w:rsidRDefault="001163B9" w:rsidP="00F65022">
      <w:pPr>
        <w:ind w:firstLine="709"/>
      </w:pPr>
      <w:r>
        <w:t>A partir</w:t>
      </w:r>
      <w:r w:rsidR="00F65022">
        <w:t xml:space="preserve"> da solução </w:t>
      </w:r>
      <w:r w:rsidR="00185862">
        <w:t>apre</w:t>
      </w:r>
      <w:r w:rsidR="00325987">
        <w:t>s</w:t>
      </w:r>
      <w:r w:rsidR="00185862">
        <w:t>entada</w:t>
      </w:r>
      <w:r w:rsidR="00F65022">
        <w:t xml:space="preserve">, </w:t>
      </w:r>
      <w:r w:rsidR="00B62189">
        <w:t xml:space="preserve">constatou-se a </w:t>
      </w:r>
      <w:r w:rsidR="00F65022">
        <w:t xml:space="preserve">melhora </w:t>
      </w:r>
      <w:r w:rsidR="00B62189">
        <w:t>d</w:t>
      </w:r>
      <w:r w:rsidR="00F65022">
        <w:t>o tempo até o atendimento, o que indica</w:t>
      </w:r>
      <w:r w:rsidR="006F57D7">
        <w:t xml:space="preserve"> uma</w:t>
      </w:r>
      <w:r w:rsidR="00F65022">
        <w:t xml:space="preserve"> tendência a resultados bem sucedidos na prática. Além disso, o trabalho indicou numericamente a existência da melhoria dos serviços, quando utilizados métodos de avaliação GPS em relação ao método </w:t>
      </w:r>
      <w:r w:rsidR="00F65022" w:rsidRPr="000249E6">
        <w:rPr>
          <w:i/>
        </w:rPr>
        <w:t>broadcasting</w:t>
      </w:r>
      <w:r w:rsidR="00F65022">
        <w:t xml:space="preserve">, </w:t>
      </w:r>
      <w:r w:rsidR="00185862">
        <w:t>como</w:t>
      </w:r>
      <w:r w:rsidR="00F65022">
        <w:t xml:space="preserve"> era </w:t>
      </w:r>
      <w:r w:rsidR="00923F96">
        <w:t>previsto</w:t>
      </w:r>
      <w:r w:rsidR="00D44489">
        <w:t>,</w:t>
      </w:r>
      <w:r w:rsidR="00F65022">
        <w:t xml:space="preserve"> </w:t>
      </w:r>
      <w:r w:rsidR="00185862">
        <w:t xml:space="preserve">de acordo com </w:t>
      </w:r>
      <w:r w:rsidR="00C45A79">
        <w:t xml:space="preserve">Xu, Yuan, </w:t>
      </w:r>
      <w:r w:rsidR="00C45A79" w:rsidRPr="00D90EF5">
        <w:rPr>
          <w:i/>
        </w:rPr>
        <w:t>et al</w:t>
      </w:r>
      <w:r w:rsidR="00C45A79">
        <w:t>. (2005).</w:t>
      </w:r>
    </w:p>
    <w:p w:rsidR="00814E11" w:rsidRDefault="00181EB6" w:rsidP="00814E11">
      <w:pPr>
        <w:ind w:firstLine="709"/>
      </w:pPr>
      <w:r>
        <w:t xml:space="preserve">Ao melhorar o tempo de espera por serviços </w:t>
      </w:r>
      <w:r w:rsidR="00B62189">
        <w:t xml:space="preserve">e indicar a correlação entre a distância percorrida e o tempo para atendimento, podemos indicar um possível aumento da eficiência nos atendimentos de </w:t>
      </w:r>
      <w:r w:rsidR="004F1B07">
        <w:t>táxi</w:t>
      </w:r>
      <w:r>
        <w:t xml:space="preserve">. </w:t>
      </w:r>
      <w:r w:rsidR="00D44489">
        <w:t>Pode-se inferir também que haverá redução da quantidade de quilômetros percorridos pelos taxistas até o atendimento de uma requisição, tornando o trajeto mais econômico</w:t>
      </w:r>
      <w:r w:rsidR="00814E11">
        <w:t xml:space="preserve"> para o taxista</w:t>
      </w:r>
      <w:r w:rsidR="00D44489">
        <w:t>.</w:t>
      </w:r>
      <w:r w:rsidR="003F78F7">
        <w:t xml:space="preserve"> </w:t>
      </w:r>
    </w:p>
    <w:p w:rsidR="003F78F7" w:rsidRDefault="00FE5AD8" w:rsidP="00814E11">
      <w:pPr>
        <w:ind w:firstLine="709"/>
      </w:pPr>
      <w:r>
        <w:lastRenderedPageBreak/>
        <w:t>A</w:t>
      </w:r>
      <w:r w:rsidR="00F03897">
        <w:t xml:space="preserve"> análise de tempo de processamento computacional das</w:t>
      </w:r>
      <w:r w:rsidR="003F78F7">
        <w:t xml:space="preserve"> soluções</w:t>
      </w:r>
      <w:r>
        <w:t xml:space="preserve"> indica que os algoritmos</w:t>
      </w:r>
      <w:r w:rsidR="0046672F">
        <w:t xml:space="preserve"> desenvolvidos</w:t>
      </w:r>
      <w:r w:rsidR="003F78F7">
        <w:t xml:space="preserve"> </w:t>
      </w:r>
      <w:r w:rsidR="00923F96">
        <w:t>possuem</w:t>
      </w:r>
      <w:r w:rsidR="003F78F7">
        <w:t xml:space="preserve"> baixo </w:t>
      </w:r>
      <w:r w:rsidR="00F03897">
        <w:t>tempo de resposta</w:t>
      </w:r>
      <w:r w:rsidR="0046672F">
        <w:t>.</w:t>
      </w:r>
      <w:r w:rsidR="00F03897">
        <w:t xml:space="preserve"> </w:t>
      </w:r>
      <w:r w:rsidR="0046672F">
        <w:t>Devido as suas características</w:t>
      </w:r>
      <w:r w:rsidR="00923F96">
        <w:t xml:space="preserve">, bem como </w:t>
      </w:r>
      <w:r w:rsidR="003F78F7">
        <w:t>os tempos de processamentos encontrados</w:t>
      </w:r>
      <w:r w:rsidR="00923F96">
        <w:t xml:space="preserve"> nas simulações</w:t>
      </w:r>
      <w:r w:rsidR="003F78F7">
        <w:t xml:space="preserve">, pode-se afirmar que </w:t>
      </w:r>
      <w:r w:rsidR="0046672F">
        <w:t xml:space="preserve">as soluções apresentadas têm </w:t>
      </w:r>
      <w:r w:rsidR="00923F96">
        <w:t xml:space="preserve">viabilidade </w:t>
      </w:r>
      <w:r w:rsidR="004D3819">
        <w:t>prática</w:t>
      </w:r>
      <w:r w:rsidR="0046672F">
        <w:t>,</w:t>
      </w:r>
      <w:r w:rsidR="00C2028E">
        <w:t xml:space="preserve"> quanto </w:t>
      </w:r>
      <w:r w:rsidR="0083180B">
        <w:t>ao tempo de resposta do sistema.</w:t>
      </w:r>
    </w:p>
    <w:p w:rsidR="00B52BCE" w:rsidRDefault="00FC36EA" w:rsidP="0080712F">
      <w:pPr>
        <w:ind w:firstLine="709"/>
      </w:pPr>
      <w:r>
        <w:t>Apesar das limitações do modelo</w:t>
      </w:r>
      <w:r w:rsidR="00452BE0">
        <w:t xml:space="preserve"> de simulação</w:t>
      </w:r>
      <w:r>
        <w:t>,</w:t>
      </w:r>
      <w:r w:rsidR="00F72DBC">
        <w:t xml:space="preserve"> </w:t>
      </w:r>
      <w:r w:rsidR="00452BE0">
        <w:t xml:space="preserve">devido </w:t>
      </w:r>
      <w:r w:rsidR="0046672F">
        <w:t>à</w:t>
      </w:r>
      <w:r w:rsidR="00452BE0">
        <w:t xml:space="preserve"> dificuldad</w:t>
      </w:r>
      <w:r w:rsidR="00656940">
        <w:t>e de reproduzir ambientes reais</w:t>
      </w:r>
      <w:r w:rsidR="00452BE0">
        <w:t xml:space="preserve"> e suas particularidades, </w:t>
      </w:r>
      <w:r w:rsidR="00B52BCE">
        <w:t xml:space="preserve">podemos indicar </w:t>
      </w:r>
      <w:r>
        <w:t xml:space="preserve">que a solução apresentada </w:t>
      </w:r>
      <w:r w:rsidR="00B62189">
        <w:t xml:space="preserve">mostra </w:t>
      </w:r>
      <w:r w:rsidR="00B52BCE">
        <w:t>uma melhora na eficiência dos serviços</w:t>
      </w:r>
      <w:r w:rsidR="00BF2D9C">
        <w:t xml:space="preserve"> de </w:t>
      </w:r>
      <w:r w:rsidR="00A4071A">
        <w:t>táxis</w:t>
      </w:r>
      <w:r w:rsidR="00656940">
        <w:t xml:space="preserve"> para o</w:t>
      </w:r>
      <w:r w:rsidR="00BF2D9C">
        <w:t xml:space="preserve"> caso médio. A solução proposta no projeto contribui para melhorar um serviço tido como ineficiente, devido ao número de horas desperdiçadas </w:t>
      </w:r>
      <w:r w:rsidR="00B62189">
        <w:t xml:space="preserve">sem passageiros </w:t>
      </w:r>
      <w:r w:rsidR="007A735B">
        <w:t>e sua</w:t>
      </w:r>
      <w:r w:rsidR="00BF2D9C">
        <w:t xml:space="preserve"> forma de organização atual</w:t>
      </w:r>
      <w:r>
        <w:t>.</w:t>
      </w:r>
    </w:p>
    <w:p w:rsidR="00A350D1" w:rsidRDefault="00067DF8" w:rsidP="00FC36EA">
      <w:pPr>
        <w:ind w:firstLine="709"/>
      </w:pPr>
      <w:r>
        <w:t xml:space="preserve">Em trabalhos futuros </w:t>
      </w:r>
      <w:r w:rsidR="00200A2D">
        <w:t xml:space="preserve">é possível melhorar os modelos criados, tornando-os mais próximos a realidade e considerar diferentes </w:t>
      </w:r>
      <w:r w:rsidR="00E85B88">
        <w:t xml:space="preserve">condições </w:t>
      </w:r>
      <w:r w:rsidR="00FB797C">
        <w:t>de ambiente a fim de</w:t>
      </w:r>
      <w:r w:rsidR="00991871">
        <w:t xml:space="preserve"> </w:t>
      </w:r>
      <w:r w:rsidR="008E7F53">
        <w:t>produzir resultados mais precisos</w:t>
      </w:r>
      <w:r w:rsidR="00E85B88">
        <w:t xml:space="preserve">. Como já informado </w:t>
      </w:r>
      <w:r w:rsidR="006F57D7">
        <w:t xml:space="preserve">na seção </w:t>
      </w:r>
      <w:r w:rsidR="00C14909">
        <w:fldChar w:fldCharType="begin"/>
      </w:r>
      <w:r w:rsidR="006F57D7">
        <w:instrText xml:space="preserve"> REF _Ref350070219 \r \h </w:instrText>
      </w:r>
      <w:r w:rsidR="00C14909">
        <w:fldChar w:fldCharType="separate"/>
      </w:r>
      <w:r w:rsidR="00EB28F7">
        <w:t>3.1</w:t>
      </w:r>
      <w:r w:rsidR="00C14909">
        <w:fldChar w:fldCharType="end"/>
      </w:r>
      <w:r w:rsidR="006F57D7">
        <w:t>,</w:t>
      </w:r>
      <w:r w:rsidR="00E85B88">
        <w:t xml:space="preserve"> a avaliação de fatores externos ao </w:t>
      </w:r>
      <w:r w:rsidR="005F6C4A">
        <w:t xml:space="preserve">fluxo de </w:t>
      </w:r>
      <w:r w:rsidR="004F1B07">
        <w:t>táxi</w:t>
      </w:r>
      <w:r w:rsidR="005F6C4A">
        <w:t>, como chuvas ou eventos</w:t>
      </w:r>
      <w:r w:rsidR="007A735B">
        <w:t>,</w:t>
      </w:r>
      <w:r w:rsidR="005F6C4A">
        <w:t xml:space="preserve"> podem ser utilizados pelo algoritmo de modo a melhorar o resultado final da aplicação. Além disso</w:t>
      </w:r>
      <w:r w:rsidR="00A76BB4">
        <w:t>,</w:t>
      </w:r>
      <w:r w:rsidR="005F6C4A">
        <w:t xml:space="preserve"> é possível verificar o comportamento do tráfego em dias normais e preparar o algoritmo para considerar o horário</w:t>
      </w:r>
      <w:r w:rsidR="00E225A9">
        <w:t>, entre outras condições,</w:t>
      </w:r>
      <w:r w:rsidR="005F6C4A">
        <w:t xml:space="preserve"> como fator importante na </w:t>
      </w:r>
      <w:r w:rsidR="00D27ECC">
        <w:t>definição</w:t>
      </w:r>
      <w:r w:rsidR="005F6C4A">
        <w:t xml:space="preserve"> </w:t>
      </w:r>
      <w:r w:rsidR="00FC36EA">
        <w:t xml:space="preserve">do melhor </w:t>
      </w:r>
      <w:r w:rsidR="004F1B07">
        <w:t>táxi</w:t>
      </w:r>
      <w:r w:rsidR="005F6C4A">
        <w:t xml:space="preserve">, de modo a </w:t>
      </w:r>
      <w:r w:rsidR="00AF16B1">
        <w:t>diminuir</w:t>
      </w:r>
      <w:r w:rsidR="005F6C4A">
        <w:t xml:space="preserve"> o tempo de atendimento.</w:t>
      </w:r>
    </w:p>
    <w:p w:rsidR="00E225A9" w:rsidRDefault="00567C82" w:rsidP="007A735B">
      <w:pPr>
        <w:ind w:firstLine="709"/>
      </w:pPr>
      <w:r>
        <w:t xml:space="preserve">Através de melhorias no sistema, será possível, além do conhecimento da posição de taxistas, oferecer outros serviços como estatísticas e o monitoramento das condições de trânsito, uma vez que os </w:t>
      </w:r>
      <w:r w:rsidR="00A4071A">
        <w:t>táxis</w:t>
      </w:r>
      <w:r>
        <w:t xml:space="preserve"> estão distribuídos pela cidade e podem fornecer informações como </w:t>
      </w:r>
      <w:r w:rsidR="000F5422">
        <w:t xml:space="preserve">a </w:t>
      </w:r>
      <w:r w:rsidR="003819B7">
        <w:t xml:space="preserve">velocidade média </w:t>
      </w:r>
      <w:r w:rsidR="00CA365F">
        <w:t>das</w:t>
      </w:r>
      <w:r w:rsidR="003819B7">
        <w:t xml:space="preserve"> via</w:t>
      </w:r>
      <w:r w:rsidR="00CA365F">
        <w:t>s</w:t>
      </w:r>
      <w:r w:rsidR="003819B7">
        <w:t>, contribuindo para melhoria dos serviços de trânsito nas grandes cidades.</w:t>
      </w:r>
    </w:p>
    <w:p w:rsidR="005462B2" w:rsidRPr="00613769" w:rsidRDefault="00676AAA" w:rsidP="00E84CFB">
      <w:pPr>
        <w:pStyle w:val="TituloSemNumero"/>
        <w:spacing w:line="360" w:lineRule="auto"/>
        <w:rPr>
          <w:lang w:val="en-US"/>
        </w:rPr>
      </w:pPr>
      <w:bookmarkStart w:id="159" w:name="_Toc353231918"/>
      <w:r w:rsidRPr="00613769">
        <w:rPr>
          <w:lang w:val="en-US"/>
        </w:rPr>
        <w:lastRenderedPageBreak/>
        <w:t>REFERÊNCIAS</w:t>
      </w:r>
      <w:bookmarkEnd w:id="159"/>
    </w:p>
    <w:sdt>
      <w:sdtPr>
        <w:id w:val="75261813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:rsidR="00EB28F7" w:rsidRDefault="00C14909" w:rsidP="00EB28F7">
              <w:pPr>
                <w:pStyle w:val="Bibliografia"/>
                <w:rPr>
                  <w:noProof/>
                </w:rPr>
              </w:pPr>
              <w:r>
                <w:fldChar w:fldCharType="begin"/>
              </w:r>
              <w:r w:rsidR="001944EB" w:rsidRPr="00896295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EB28F7" w:rsidRPr="00EB28F7">
                <w:rPr>
                  <w:noProof/>
                  <w:lang w:val="en-US"/>
                </w:rPr>
                <w:t xml:space="preserve">AVRAM, A.; MARINESCU, F. Domain Driven Design Quickly, 2006. </w:t>
              </w:r>
              <w:r w:rsidR="00EB28F7">
                <w:rPr>
                  <w:noProof/>
                </w:rPr>
                <w:t>ISSN ISBN: 978-1-4116-0925-9. Disponivel em: &lt;http://sosa.ucsd.edu/teaching/cse294/fall2007/dddbook.pdf&gt;. Acesso em: 14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BHTRANS. Principais indicadores e variáveis populacionais da RMBH (2010). </w:t>
              </w:r>
              <w:r>
                <w:rPr>
                  <w:b/>
                  <w:bCs/>
                  <w:noProof/>
                </w:rPr>
                <w:t>BHTrans</w:t>
              </w:r>
              <w:r>
                <w:rPr>
                  <w:noProof/>
                </w:rPr>
                <w:t>, 2010. Disponivel em: &lt;http://www.bhtrans.pbh.gov.br/portal/page/portal/portalpublicodl/Estat%C3%ADsticas%20e%20Publica%C3%A7%C3%B5es/Anu%C3%A1rio%20Estat%C3%ADstico/indicadores_mobilidade/Tabelas1_Pop_Area_Dens_ComPopAlterada-Tab1a%20240113.pdf&gt;. Acesso em: 13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BRASIL. Lei nº 11.715, de 19 de Junho de 2008. </w:t>
              </w:r>
              <w:r>
                <w:rPr>
                  <w:b/>
                  <w:bCs/>
                  <w:noProof/>
                </w:rPr>
                <w:t>Casa Civil, Subchefia para Assuntos Jurídicos.</w:t>
              </w:r>
              <w:r>
                <w:rPr>
                  <w:noProof/>
                </w:rPr>
                <w:t>, 2008.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CASTELLO BRANCO, A. Demora no atendimento de táxi em BH leva 15% dos passageiros a cancelar pedido.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 xml:space="preserve">, 12 jun. 2012. Disponivel em: &lt;http://www.em.com.br/app/noticia/gerais/2012/06/12/interna_gerais,299515/demora-no-atendimento-de-taxi-em-bh-leva-15-dos-passageiros-a-cancelar-pedido.shtml&gt;. </w:t>
              </w:r>
              <w:r w:rsidRPr="00EB28F7">
                <w:rPr>
                  <w:noProof/>
                  <w:lang w:val="en-US"/>
                </w:rPr>
                <w:t>Acesso em: 16 jun. 2012.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CHENG, S.; QU, X. A Service Choice Model for Optimizing Taxi Service Delivery. </w:t>
              </w:r>
              <w:r w:rsidRPr="00EB28F7">
                <w:rPr>
                  <w:b/>
                  <w:bCs/>
                  <w:noProof/>
                  <w:lang w:val="en-US"/>
                </w:rPr>
                <w:t>Research Collection School of Information Systems</w:t>
              </w:r>
              <w:r w:rsidRPr="00EB28F7">
                <w:rPr>
                  <w:noProof/>
                  <w:lang w:val="en-US"/>
                </w:rPr>
                <w:t>, v. 209, 2009.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lastRenderedPageBreak/>
                <w:t xml:space="preserve">COSTA, D. O táxi sumiu? </w:t>
              </w:r>
              <w:r>
                <w:rPr>
                  <w:b/>
                  <w:bCs/>
                  <w:noProof/>
                </w:rPr>
                <w:t>Revista Encontro</w:t>
              </w:r>
              <w:r>
                <w:rPr>
                  <w:noProof/>
                </w:rPr>
                <w:t xml:space="preserve">, 2011. ISSN Edição 123. Disponivel em: &lt;http://www.revistaencontro.com.br/revista/edicao/123/cidade/o-taxi-sumiu.html&gt;. </w:t>
              </w:r>
              <w:r w:rsidRPr="00EB28F7">
                <w:rPr>
                  <w:noProof/>
                  <w:lang w:val="en-US"/>
                </w:rPr>
                <w:t>Acesso em: 20 out.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 w:rsidRPr="00EB28F7">
                <w:rPr>
                  <w:noProof/>
                  <w:lang w:val="en-US"/>
                </w:rPr>
                <w:t xml:space="preserve">DE LA TORRE, C. Our brand-new 'DDD N-Layered.NET 4.0 Architecture Guide’ book and Sample-App in CODEPLEX. </w:t>
              </w:r>
              <w:r>
                <w:rPr>
                  <w:b/>
                  <w:bCs/>
                  <w:noProof/>
                </w:rPr>
                <w:t>Cesar de la Torre [Microsoft] - BLOG</w:t>
              </w:r>
              <w:r>
                <w:rPr>
                  <w:noProof/>
                </w:rPr>
                <w:t>, 2010. Disponivel em: &lt;http://blogs.msdn.com/b/cesardelatorre/archive/2010/03/26/our-brand-new-ddd-n-layer-net-4-0-architecture-guide-book-and-sample-app-in-codeplex.aspx&gt;. Acesso em: 09 abr.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>DEPARTAMENTO DE ESTATÍSTICA - UFPR. Estatística II (Notas de Aula). Curitiba: [s.n.], 2009. p. 112-121.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ESCOLA SUPERIOR DE AGRICULTURA LUIZ DE QUEIROZ - USP. Objetivos da Pesquisa. </w:t>
              </w:r>
              <w:r>
                <w:rPr>
                  <w:b/>
                  <w:bCs/>
                  <w:noProof/>
                </w:rPr>
                <w:t>Sistema Galileu de Educação Estatísitica</w:t>
              </w:r>
              <w:r>
                <w:rPr>
                  <w:noProof/>
                </w:rPr>
                <w:t>, 2012. Disponivel em: &lt;http://www.galileu.esalq.usp.br/mostra_topico.php?cod=128&gt;. Acesso em: 20 out.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ESTADO DE MINAS. Estatística da BHTrans indica 60 mil viagens de táxi por dia, número considerado baixo. </w:t>
              </w:r>
              <w:r>
                <w:rPr>
                  <w:b/>
                  <w:bCs/>
                  <w:noProof/>
                </w:rPr>
                <w:t>EM.COM.BR</w:t>
              </w:r>
              <w:r>
                <w:rPr>
                  <w:noProof/>
                </w:rPr>
                <w:t>, 2012. Disponivel em: &lt;http://www.em.com.br/app/noticia/gerais/2012/04/30/interna_gerais,291669/estatistica-da-bhtrans-indica-60-mil-viagens-de-taxi-por-dia-numero-considerado-baixo.shtml&gt;. Acesso em: 01 mar. 2013.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ESTADO DE MINAS. BHTrans fecha o cerco ao táxi ocioso. </w:t>
              </w:r>
              <w:r>
                <w:rPr>
                  <w:b/>
                  <w:bCs/>
                  <w:noProof/>
                </w:rPr>
                <w:t>EM.COM.BR</w:t>
              </w:r>
              <w:r>
                <w:rPr>
                  <w:noProof/>
                </w:rPr>
                <w:t xml:space="preserve">, 2013. Disponivel em: &lt;http://www.em.com.br/app/noticia/gerais/2013/02/15/interna_gerais,350571/bhtrans-fecha-o-cerco-ao-taxi-ocioso.shtml&gt;. </w:t>
              </w:r>
              <w:r w:rsidRPr="00EB28F7">
                <w:rPr>
                  <w:noProof/>
                  <w:lang w:val="en-US"/>
                </w:rPr>
                <w:t>Acesso em: 13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 w:rsidRPr="00EB28F7">
                <w:rPr>
                  <w:noProof/>
                  <w:lang w:val="en-US"/>
                </w:rPr>
                <w:lastRenderedPageBreak/>
                <w:t xml:space="preserve">FLEISCHMANN, B.; GNUTZMANN, S.; SANDVOß, E. Dynamic Vehicle Routing Based on Online Traffic Information. </w:t>
              </w:r>
              <w:r>
                <w:rPr>
                  <w:b/>
                  <w:bCs/>
                  <w:noProof/>
                </w:rPr>
                <w:t>Transportation Science</w:t>
              </w:r>
              <w:r>
                <w:rPr>
                  <w:noProof/>
                </w:rPr>
                <w:t>, v. 38, n. 4, p. 420-433, nov. 2004. ISSN 0041-1655.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IBGE. Contas Regionais do Brasil 2005-2009. 2009. Tabela 8 - Produto Interno Bruto, população residente e Produto Interno Bruto per capita, segundo as Grandes Regiões e as Unidades da Federação – 2009. </w:t>
              </w:r>
              <w:r>
                <w:rPr>
                  <w:b/>
                  <w:bCs/>
                  <w:noProof/>
                </w:rPr>
                <w:t>IBGE – Instituto Brasileiro de Geografia e Estatística</w:t>
              </w:r>
              <w:r>
                <w:rPr>
                  <w:noProof/>
                </w:rPr>
                <w:t xml:space="preserve">, p. 27, 2009. Disponivel em: &lt;http://www.ibge.gov.br/home/estatistica/economia/contasregionais/2009/contasregionais2009.pdf&gt;. </w:t>
              </w:r>
              <w:r w:rsidRPr="00EB28F7">
                <w:rPr>
                  <w:noProof/>
                  <w:lang w:val="en-US"/>
                </w:rPr>
                <w:t>Acesso em: 18 mar.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 w:rsidRPr="00EB28F7">
                <w:rPr>
                  <w:noProof/>
                  <w:lang w:val="en-US"/>
                </w:rPr>
                <w:t xml:space="preserve">IETF. A UUID URN Namespace. </w:t>
              </w:r>
              <w:r w:rsidRPr="00EB28F7">
                <w:rPr>
                  <w:b/>
                  <w:bCs/>
                  <w:noProof/>
                  <w:lang w:val="en-US"/>
                </w:rPr>
                <w:t>The Internet Engineering Task Force (IETF)</w:t>
              </w:r>
              <w:r w:rsidRPr="00EB28F7">
                <w:rPr>
                  <w:noProof/>
                  <w:lang w:val="en-US"/>
                </w:rPr>
                <w:t xml:space="preserve">, 2005 jul. 2005. </w:t>
              </w:r>
              <w:r>
                <w:rPr>
                  <w:noProof/>
                </w:rPr>
                <w:t>Disponivel em: &lt;http://www.ietf.org/rfc/rfc4122.txt&gt;. Acesso em: 13 mar. 2013.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JIANG, B.; YAO, X. Location-based services and GIS in perspective. </w:t>
              </w:r>
              <w:r w:rsidRPr="00EB28F7">
                <w:rPr>
                  <w:b/>
                  <w:bCs/>
                  <w:noProof/>
                  <w:lang w:val="en-US"/>
                </w:rPr>
                <w:t>Computers, Environment and Urban Systems</w:t>
              </w:r>
              <w:r w:rsidRPr="00EB28F7">
                <w:rPr>
                  <w:noProof/>
                  <w:lang w:val="en-US"/>
                </w:rPr>
                <w:t>, v. 30, n. 6, p. 712–725, November 2006.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LIAO, Z. Taxi Dispatching via Global Positioning Systems. </w:t>
              </w:r>
              <w:r w:rsidRPr="00EB28F7">
                <w:rPr>
                  <w:b/>
                  <w:bCs/>
                  <w:noProof/>
                  <w:lang w:val="en-US"/>
                </w:rPr>
                <w:t>IEEE Transactions on Engeneering Management</w:t>
              </w:r>
              <w:r w:rsidRPr="00EB28F7">
                <w:rPr>
                  <w:noProof/>
                  <w:lang w:val="en-US"/>
                </w:rPr>
                <w:t>, v. 48, n. 3, ago. 2001.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LIAO, Z. Real-Time Taxi Dispatching Using Global Positioning Systems. </w:t>
              </w:r>
              <w:r w:rsidRPr="00EB28F7">
                <w:rPr>
                  <w:b/>
                  <w:bCs/>
                  <w:noProof/>
                  <w:lang w:val="en-US"/>
                </w:rPr>
                <w:t>Communications of ACM</w:t>
              </w:r>
              <w:r w:rsidRPr="00EB28F7">
                <w:rPr>
                  <w:noProof/>
                  <w:lang w:val="en-US"/>
                </w:rPr>
                <w:t>, v. 46, n. 5, maio 2009.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 w:rsidRPr="00EB28F7">
                <w:rPr>
                  <w:noProof/>
                  <w:lang w:val="en-US"/>
                </w:rPr>
                <w:t xml:space="preserve">LIN, W.-H.; ZENG, J. An experimental study on real-time bus arrival – Time prediction with GPS data. </w:t>
              </w:r>
              <w:r>
                <w:rPr>
                  <w:b/>
                  <w:bCs/>
                  <w:noProof/>
                </w:rPr>
                <w:t>Transportation Research Record</w:t>
              </w:r>
              <w:r>
                <w:rPr>
                  <w:noProof/>
                </w:rPr>
                <w:t>, n. 1666, p. 101-109, 1999. ISSN ISSN: 0361-1981, ISBN 0309070619.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LOPES, V. Corrida de táxi será monitorada em BH.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 xml:space="preserve">, 11 jan. 2012. Disponivel em: </w:t>
              </w:r>
              <w:r>
                <w:rPr>
                  <w:noProof/>
                </w:rPr>
                <w:lastRenderedPageBreak/>
                <w:t>&lt;http://www.em.com.br/app/noticia/gerais/2012/01/11/interna_gerais,271694/corrida-de-taxi-sera-monitorada-em-bh.shtml&gt;. Acesso em: 17 mar.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MACEDO, D. Brasil tem 58 milhões de acesso à banda larga. </w:t>
              </w:r>
              <w:r>
                <w:rPr>
                  <w:b/>
                  <w:bCs/>
                  <w:noProof/>
                </w:rPr>
                <w:t>Agência Brasil</w:t>
              </w:r>
              <w:r>
                <w:rPr>
                  <w:noProof/>
                </w:rPr>
                <w:t>, 21 jan. 2012. Disponivel em: &lt;http://agenciabrasil.ebc.com.br/noticia/2012-01-21/brasil-tem-58-milhoes-de-acessos-banda-larga&gt;. Acesso em: 17 mar.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MICROSOFT. GUID structure (Windows). </w:t>
              </w:r>
              <w:r>
                <w:rPr>
                  <w:b/>
                  <w:bCs/>
                  <w:noProof/>
                </w:rPr>
                <w:t>Microsoft Developer Network</w:t>
              </w:r>
              <w:r>
                <w:rPr>
                  <w:noProof/>
                </w:rPr>
                <w:t>, 2012. Disponivel em: &lt;http://msdn.microsoft.com/pt-br/library/windows/desktop/aa373931(v=vs.85).aspx&gt;. Acesso em: 13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MORTARIE, R.; EUZÉBIO, G. L. O custo do caos. </w:t>
              </w:r>
              <w:r>
                <w:rPr>
                  <w:b/>
                  <w:bCs/>
                  <w:noProof/>
                </w:rPr>
                <w:t>IPEA – Desafios do Desenvolvimento – A revista de informações e debates do IPEA.</w:t>
              </w:r>
              <w:r>
                <w:rPr>
                  <w:noProof/>
                </w:rPr>
                <w:t>, 2009. Disponivel em: &lt;http://desafios2.ipea.gov.br/003/00301009.jsp?ttCD_CHAVE=11522&gt;. Acesso em: 18 mar.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>NOGUEIRA, F. Simulação a Eventos Discretos, 2009. Disponivel em: &lt;http://www.ufjf.br/epd042/files/2009/02/Simulacao1.pdf&gt;. Acesso em: 03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OLIVEIRA, J. Lei Seca aumenta demanda em até 20% e faz táxi virar artigo de luxo na noite de BH.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>, 13 ago. 2011. Disponivel em: &lt;http://www.em.com.br/app/noticia/gerais/2011/08/13/interna_gerais,244915/lei-seca-aumenta-demanda-em-ate-20-e-faz-taxi-virar-artigo-de-luxo-na-noite-de-bh.shtml&gt;. Acesso em: 16 jun. 2012.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OLIVEIRA, J. PBH autoriza licitação de 562 novas placas de táxi.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 xml:space="preserve">, 21 fev. 2012. Disponivel em: </w:t>
              </w:r>
              <w:r>
                <w:rPr>
                  <w:noProof/>
                </w:rPr>
                <w:lastRenderedPageBreak/>
                <w:t xml:space="preserve">&lt;http://www.em.com.br/app/noticia/gerais/2012/02/21/interna_gerais,279175/pbh-autoriza-licitacao-de-562-novas-placas-de-taxi.shtml&gt;. </w:t>
              </w:r>
              <w:r w:rsidRPr="00EB28F7">
                <w:rPr>
                  <w:noProof/>
                  <w:lang w:val="en-US"/>
                </w:rPr>
                <w:t>Acesso em: 02 jun. 2012.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RAO, B.; MINAKAKIS, L. Evolution of Mobile Location-based Services. </w:t>
              </w:r>
              <w:r w:rsidRPr="00EB28F7">
                <w:rPr>
                  <w:b/>
                  <w:bCs/>
                  <w:noProof/>
                  <w:lang w:val="en-US"/>
                </w:rPr>
                <w:t>Communications of the ACM - Mobile computing opportunities and challenges</w:t>
              </w:r>
              <w:r w:rsidRPr="00EB28F7">
                <w:rPr>
                  <w:noProof/>
                  <w:lang w:val="en-US"/>
                </w:rPr>
                <w:t>, New York, NY, USA, v. 46 , n. 12, p. 61 - 65, December 2003. ISSN 0001-0782.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 w:rsidRPr="00EB28F7">
                <w:rPr>
                  <w:noProof/>
                  <w:lang w:val="en-US"/>
                </w:rPr>
                <w:t xml:space="preserve">SCOFIELD, T. Analysis of Variance (ANOVA), 2012. Disponivel em: &lt;http://www.calvin.edu/~scofield/courses/m145/materials/handouts/anova.pdf&gt;. </w:t>
              </w:r>
              <w:r>
                <w:rPr>
                  <w:noProof/>
                </w:rPr>
                <w:t>Acesso em: 31 mar. 2013.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SOARES, M. D. S. Comparação entre Metodologias Ágeis e Tradicionais para o Desenvolvimento de Software. </w:t>
              </w:r>
              <w:r>
                <w:rPr>
                  <w:b/>
                  <w:bCs/>
                  <w:noProof/>
                </w:rPr>
                <w:t>BDB Comp - Biblioteca Digital Brasileira de Computação</w:t>
              </w:r>
              <w:r>
                <w:rPr>
                  <w:noProof/>
                </w:rPr>
                <w:t>, 2004. Disponivel em: &lt;http://www.lbd.dcc.ufmg.br/bdbcomp/servlet/Trabalho?id=5350&gt;. Acesso em: 23 jun.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>TAUCHEN, J. Metodologia de Pesquisa - Como classificar as pesquisas, 2009. Disponivel em: &lt;http://www.joel.pro.br/aulas/metodologia/classifica_pesquisas.pdf&gt;. Acesso em: 20 jun. 2012.</w:t>
              </w:r>
            </w:p>
            <w:p w:rsidR="00EB28F7" w:rsidRDefault="00EB28F7" w:rsidP="00EB28F7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TERRA S.A. SP aumenta em 1,2 mil nº de taxistas para suprir demanda. </w:t>
              </w:r>
              <w:r>
                <w:rPr>
                  <w:b/>
                  <w:bCs/>
                  <w:noProof/>
                </w:rPr>
                <w:t>Terra Networks Brasil S.A.</w:t>
              </w:r>
              <w:r>
                <w:rPr>
                  <w:noProof/>
                </w:rPr>
                <w:t>, 17 dez. 2011. Disponivel em: &lt;http://noticias.terra.com.br/brasil/transito/noticias/0,OI5523095-EI998,00-SP+aumenta+em+mil+n+de+taxistas+para+suprir+demanda.html&gt;. Acesso em: 16 jun. 2012.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WIKIPEDIA. Scrum.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 xml:space="preserve">, 2012. Disponivel em: &lt;http://pt.wikipedia.org/wiki/Scrum&gt;. </w:t>
              </w:r>
              <w:r w:rsidRPr="00EB28F7">
                <w:rPr>
                  <w:noProof/>
                  <w:lang w:val="en-US"/>
                </w:rPr>
                <w:t>Acesso em: 23 jun. 2012.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lastRenderedPageBreak/>
                <w:t xml:space="preserve">WONG, K. I.; WONG, S. C.; YANG, H. Modeling urban taxi services in congested road network with elastic demand. </w:t>
              </w:r>
              <w:r w:rsidRPr="00EB28F7">
                <w:rPr>
                  <w:b/>
                  <w:bCs/>
                  <w:noProof/>
                  <w:lang w:val="en-US"/>
                </w:rPr>
                <w:t>Transportation Research Part B</w:t>
              </w:r>
              <w:r w:rsidRPr="00EB28F7">
                <w:rPr>
                  <w:noProof/>
                  <w:lang w:val="en-US"/>
                </w:rPr>
                <w:t>, n. 35, p. 819-842, 2001.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XU, Z. et al. Investigating the Value of Location Information in Taxi Dispatching Services: A case study of DaZhong Taxi. </w:t>
              </w:r>
              <w:r w:rsidRPr="00EB28F7">
                <w:rPr>
                  <w:b/>
                  <w:bCs/>
                  <w:noProof/>
                  <w:lang w:val="en-US"/>
                </w:rPr>
                <w:t>PACIS 2005 Proceedings</w:t>
              </w:r>
              <w:r w:rsidRPr="00EB28F7">
                <w:rPr>
                  <w:noProof/>
                  <w:lang w:val="en-US"/>
                </w:rPr>
                <w:t>, v. 111, 2005.</w:t>
              </w:r>
            </w:p>
            <w:p w:rsidR="00EB28F7" w:rsidRPr="00EB28F7" w:rsidRDefault="00EB28F7" w:rsidP="00EB28F7">
              <w:pPr>
                <w:pStyle w:val="Bibliografia"/>
                <w:rPr>
                  <w:noProof/>
                  <w:lang w:val="en-US"/>
                </w:rPr>
              </w:pPr>
              <w:r w:rsidRPr="00EB28F7">
                <w:rPr>
                  <w:noProof/>
                  <w:lang w:val="en-US"/>
                </w:rPr>
                <w:t xml:space="preserve">YANG, H.; WONG, S. C. A Network Model of Urban Taxi Services. </w:t>
              </w:r>
              <w:r w:rsidRPr="00EB28F7">
                <w:rPr>
                  <w:b/>
                  <w:bCs/>
                  <w:noProof/>
                  <w:lang w:val="en-US"/>
                </w:rPr>
                <w:t>Transport Research Board-B</w:t>
              </w:r>
              <w:r w:rsidRPr="00EB28F7">
                <w:rPr>
                  <w:noProof/>
                  <w:lang w:val="en-US"/>
                </w:rPr>
                <w:t>, v. 32, n. 4, p. 235-246, 1998.</w:t>
              </w:r>
            </w:p>
            <w:p w:rsidR="00C3759A" w:rsidRDefault="00C14909" w:rsidP="00EB28F7">
              <w:pPr>
                <w:spacing w:line="360" w:lineRule="auto"/>
                <w:jc w:val="left"/>
              </w:pPr>
              <w:r>
                <w:fldChar w:fldCharType="end"/>
              </w:r>
            </w:p>
          </w:sdtContent>
        </w:sdt>
      </w:sdtContent>
    </w:sdt>
    <w:p w:rsidR="00C3759A" w:rsidRDefault="00C3759A">
      <w:pPr>
        <w:spacing w:line="276" w:lineRule="auto"/>
        <w:jc w:val="left"/>
      </w:pPr>
      <w:r>
        <w:br w:type="page"/>
      </w:r>
    </w:p>
    <w:p w:rsidR="009D50C8" w:rsidRDefault="00C3759A" w:rsidP="00156C87">
      <w:pPr>
        <w:pStyle w:val="TituloSemNumero"/>
        <w:spacing w:after="0"/>
      </w:pPr>
      <w:bookmarkStart w:id="160" w:name="_Toc353231919"/>
      <w:r>
        <w:lastRenderedPageBreak/>
        <w:t>GLOSSÁRIO</w:t>
      </w:r>
      <w:bookmarkEnd w:id="160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802"/>
        <w:gridCol w:w="6378"/>
      </w:tblGrid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A-GPS</w:t>
            </w:r>
          </w:p>
        </w:tc>
        <w:tc>
          <w:tcPr>
            <w:tcW w:w="6378" w:type="dxa"/>
            <w:vAlign w:val="center"/>
          </w:tcPr>
          <w:p w:rsidR="00C3759A" w:rsidRDefault="00C3759A" w:rsidP="005D2DB8">
            <w:pPr>
              <w:spacing w:line="360" w:lineRule="auto"/>
              <w:jc w:val="left"/>
            </w:pPr>
            <w:r>
              <w:t xml:space="preserve">GPS Assistido (versão aprimorada do GPS, por meio de suporte </w:t>
            </w:r>
            <w:r w:rsidR="005D2DB8">
              <w:t>utilizando</w:t>
            </w:r>
            <w:r>
              <w:t xml:space="preserve"> conexão de dados).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ANOVA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Análise de variância.</w:t>
            </w:r>
          </w:p>
        </w:tc>
      </w:tr>
      <w:tr w:rsidR="00C3759A" w:rsidRPr="00410D40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API</w:t>
            </w:r>
          </w:p>
        </w:tc>
        <w:tc>
          <w:tcPr>
            <w:tcW w:w="6378" w:type="dxa"/>
            <w:vAlign w:val="center"/>
          </w:tcPr>
          <w:p w:rsidR="00C3759A" w:rsidRPr="00410D40" w:rsidRDefault="00C3759A" w:rsidP="00C3759A">
            <w:pPr>
              <w:spacing w:line="360" w:lineRule="auto"/>
              <w:jc w:val="left"/>
            </w:pPr>
            <w:r w:rsidRPr="00410D40">
              <w:rPr>
                <w:i/>
              </w:rPr>
              <w:t>Application Programming Interface</w:t>
            </w:r>
            <w:r w:rsidRPr="00410D40">
              <w:t xml:space="preserve"> (Interface de Programação de Aplicativos)</w:t>
            </w:r>
            <w:r>
              <w:t>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Pr="002F0537" w:rsidRDefault="00C3759A" w:rsidP="00C3759A">
            <w:pPr>
              <w:spacing w:line="360" w:lineRule="auto"/>
              <w:jc w:val="left"/>
              <w:rPr>
                <w:i/>
              </w:rPr>
            </w:pPr>
            <w:r w:rsidRPr="002F0537">
              <w:rPr>
                <w:i/>
              </w:rPr>
              <w:t>App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Aplicativo móvel.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Pr="002F0537" w:rsidRDefault="00C3759A" w:rsidP="00C3759A">
            <w:pPr>
              <w:spacing w:line="360" w:lineRule="auto"/>
              <w:jc w:val="left"/>
              <w:rPr>
                <w:i/>
              </w:rPr>
            </w:pPr>
            <w:r w:rsidRPr="0083180B">
              <w:rPr>
                <w:i/>
              </w:rPr>
              <w:t>Broadcasting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Método de transmissão de informação, no qual a mensagem é enviada a muitos receptores de uma só vez.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Pr="00410D40" w:rsidRDefault="00C3759A" w:rsidP="00C3759A">
            <w:pPr>
              <w:spacing w:line="360" w:lineRule="auto"/>
              <w:jc w:val="left"/>
            </w:pPr>
            <w:r w:rsidRPr="00410D40">
              <w:t>DDD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8B5922">
              <w:rPr>
                <w:i/>
              </w:rPr>
              <w:t>Domain-Driven Design</w:t>
            </w:r>
            <w:r>
              <w:t xml:space="preserve"> (Desenvolvimento Orientado a Domínio).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FIFO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B51EFF">
              <w:rPr>
                <w:i/>
              </w:rPr>
              <w:t>First-In, First-Out</w:t>
            </w:r>
            <w:r>
              <w:t xml:space="preserve"> (Primeiro a entrar, primeiro a sair).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GPS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B51EFF">
              <w:rPr>
                <w:i/>
              </w:rPr>
              <w:t>Global Positioning System</w:t>
            </w:r>
            <w:r>
              <w:t xml:space="preserve"> (Sistema de Posicionamento Global).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Guid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B51EFF">
              <w:rPr>
                <w:i/>
              </w:rPr>
              <w:t>Globally Unique Identifier</w:t>
            </w:r>
            <w:r>
              <w:t xml:space="preserve"> (Identificador Único Global).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HTML5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B51EFF">
              <w:rPr>
                <w:i/>
              </w:rPr>
              <w:t>Hypertext Markup Language</w:t>
            </w:r>
            <w:r>
              <w:t>, versão 5.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LBS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902F59">
              <w:rPr>
                <w:i/>
              </w:rPr>
              <w:t>Location-Based Service</w:t>
            </w:r>
            <w:r>
              <w:t xml:space="preserve"> (Serviço Baseado em Localização).</w:t>
            </w:r>
          </w:p>
        </w:tc>
      </w:tr>
      <w:tr w:rsidR="00156C87" w:rsidTr="00DB5157">
        <w:trPr>
          <w:trHeight w:val="510"/>
        </w:trPr>
        <w:tc>
          <w:tcPr>
            <w:tcW w:w="2802" w:type="dxa"/>
            <w:vAlign w:val="center"/>
          </w:tcPr>
          <w:p w:rsidR="00156C87" w:rsidRDefault="00156C87" w:rsidP="00C3759A">
            <w:pPr>
              <w:spacing w:line="360" w:lineRule="auto"/>
              <w:jc w:val="left"/>
            </w:pPr>
            <w:r>
              <w:t>NHibernate</w:t>
            </w:r>
          </w:p>
        </w:tc>
        <w:tc>
          <w:tcPr>
            <w:tcW w:w="6378" w:type="dxa"/>
            <w:vAlign w:val="center"/>
          </w:tcPr>
          <w:p w:rsidR="00156C87" w:rsidRPr="00156C87" w:rsidRDefault="00156C87" w:rsidP="00C3759A">
            <w:pPr>
              <w:spacing w:line="360" w:lineRule="auto"/>
              <w:jc w:val="left"/>
            </w:pPr>
            <w:r w:rsidRPr="00156C87">
              <w:t>Soluçã</w:t>
            </w:r>
            <w:r>
              <w:t>o de Mapeamento Objeto-Relacional (ORM) para desenvolvimento na plataforma Microsoft .NET</w:t>
            </w:r>
            <w:r w:rsidR="0000529D">
              <w:t>.</w:t>
            </w:r>
          </w:p>
        </w:tc>
      </w:tr>
      <w:tr w:rsidR="00C3759A" w:rsidRPr="00286CB3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OFMS</w:t>
            </w:r>
          </w:p>
        </w:tc>
        <w:tc>
          <w:tcPr>
            <w:tcW w:w="6378" w:type="dxa"/>
            <w:vAlign w:val="center"/>
          </w:tcPr>
          <w:p w:rsidR="00C3759A" w:rsidRPr="00286CB3" w:rsidRDefault="00C3759A" w:rsidP="00C3759A">
            <w:pPr>
              <w:spacing w:line="360" w:lineRule="auto"/>
              <w:jc w:val="left"/>
            </w:pPr>
            <w:r w:rsidRPr="00286CB3">
              <w:rPr>
                <w:i/>
              </w:rPr>
              <w:t>Order Fleet and Management System</w:t>
            </w:r>
            <w:r w:rsidRPr="00286CB3">
              <w:t xml:space="preserve"> (Sistema de gerência e </w:t>
            </w:r>
            <w:r w:rsidR="00591459" w:rsidRPr="00286CB3">
              <w:t>ordenação</w:t>
            </w:r>
            <w:r w:rsidRPr="00286CB3">
              <w:t xml:space="preserve"> de frota)</w:t>
            </w:r>
            <w:r>
              <w:t>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854005">
              <w:rPr>
                <w:i/>
              </w:rPr>
              <w:t>One-way</w:t>
            </w:r>
            <w:r>
              <w:t xml:space="preserve"> ANOVA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Análise de variância simples.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Pr="00C3759A" w:rsidRDefault="00C3759A" w:rsidP="00C3759A">
            <w:pPr>
              <w:spacing w:line="360" w:lineRule="auto"/>
              <w:jc w:val="left"/>
              <w:rPr>
                <w:highlight w:val="yellow"/>
              </w:rPr>
            </w:pPr>
            <w:r w:rsidRPr="0083180B">
              <w:rPr>
                <w:i/>
              </w:rPr>
              <w:t>Product Backlog</w:t>
            </w:r>
            <w:r w:rsidRPr="0083180B">
              <w:t xml:space="preserve"> (Scrum)</w:t>
            </w:r>
          </w:p>
        </w:tc>
        <w:tc>
          <w:tcPr>
            <w:tcW w:w="6378" w:type="dxa"/>
            <w:vAlign w:val="center"/>
          </w:tcPr>
          <w:p w:rsidR="00C3759A" w:rsidRPr="00C3759A" w:rsidRDefault="00C3759A" w:rsidP="00C3759A">
            <w:pPr>
              <w:spacing w:line="360" w:lineRule="auto"/>
              <w:jc w:val="left"/>
              <w:rPr>
                <w:highlight w:val="yellow"/>
              </w:rPr>
            </w:pPr>
            <w:r w:rsidRPr="00C3759A">
              <w:t>Lista de itens a serem desenvolvidos no sistema</w:t>
            </w:r>
            <w:r>
              <w:t>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Pr="00C3759A" w:rsidRDefault="00C3759A" w:rsidP="00C3759A">
            <w:pPr>
              <w:spacing w:line="360" w:lineRule="auto"/>
              <w:jc w:val="left"/>
              <w:rPr>
                <w:highlight w:val="yellow"/>
              </w:rPr>
            </w:pPr>
            <w:r w:rsidRPr="0083180B">
              <w:rPr>
                <w:i/>
              </w:rPr>
              <w:t>Product Owner</w:t>
            </w:r>
            <w:r w:rsidRPr="0083180B">
              <w:t xml:space="preserve"> (Scrum)</w:t>
            </w:r>
          </w:p>
        </w:tc>
        <w:tc>
          <w:tcPr>
            <w:tcW w:w="6378" w:type="dxa"/>
            <w:vAlign w:val="center"/>
          </w:tcPr>
          <w:p w:rsidR="00C3759A" w:rsidRPr="00C3759A" w:rsidRDefault="00591459" w:rsidP="00C3759A">
            <w:pPr>
              <w:spacing w:line="360" w:lineRule="auto"/>
              <w:jc w:val="left"/>
              <w:rPr>
                <w:highlight w:val="yellow"/>
              </w:rPr>
            </w:pPr>
            <w:r w:rsidRPr="00591459">
              <w:t xml:space="preserve">Responsável pela gerência do </w:t>
            </w:r>
            <w:r w:rsidRPr="00591459">
              <w:rPr>
                <w:i/>
              </w:rPr>
              <w:t>Product Backlog</w:t>
            </w:r>
            <w:r w:rsidRPr="00591459">
              <w:t xml:space="preserve"> e definição de prioridades dos itens para as </w:t>
            </w:r>
            <w:r w:rsidRPr="00591459">
              <w:rPr>
                <w:i/>
              </w:rPr>
              <w:t>Sprints</w:t>
            </w:r>
            <w:r w:rsidRPr="00591459">
              <w:t>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Scrum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 xml:space="preserve">Processo de desenvolvimento iterativo e incremental, em um desenvolvimento ágil de </w:t>
            </w:r>
            <w:r w:rsidR="00E77271" w:rsidRPr="00E77271">
              <w:rPr>
                <w:i/>
              </w:rPr>
              <w:t>software</w:t>
            </w:r>
            <w:r>
              <w:t>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 w:rsidRPr="0083180B">
              <w:rPr>
                <w:i/>
              </w:rPr>
              <w:t>Sprint</w:t>
            </w:r>
            <w:r w:rsidRPr="0083180B">
              <w:t xml:space="preserve"> (Scrum)</w:t>
            </w:r>
          </w:p>
        </w:tc>
        <w:tc>
          <w:tcPr>
            <w:tcW w:w="6378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Unidade básica do desenvolvimento do Scrum, com duração constante entre 7 e 30 dias, dentro da caixa de tempo (</w:t>
            </w:r>
            <w:r w:rsidRPr="00545605">
              <w:rPr>
                <w:i/>
              </w:rPr>
              <w:t>time-box</w:t>
            </w:r>
            <w:r>
              <w:t>) da metodologia.</w:t>
            </w:r>
          </w:p>
        </w:tc>
      </w:tr>
      <w:tr w:rsidR="00C3759A" w:rsidTr="00DB5157">
        <w:trPr>
          <w:trHeight w:val="510"/>
        </w:trPr>
        <w:tc>
          <w:tcPr>
            <w:tcW w:w="2802" w:type="dxa"/>
            <w:vAlign w:val="center"/>
          </w:tcPr>
          <w:p w:rsidR="00C3759A" w:rsidRDefault="00C3759A" w:rsidP="00C3759A">
            <w:pPr>
              <w:spacing w:line="360" w:lineRule="auto"/>
              <w:jc w:val="left"/>
            </w:pPr>
            <w:r>
              <w:t>UML</w:t>
            </w:r>
          </w:p>
        </w:tc>
        <w:tc>
          <w:tcPr>
            <w:tcW w:w="6378" w:type="dxa"/>
            <w:vAlign w:val="center"/>
          </w:tcPr>
          <w:p w:rsidR="00C3759A" w:rsidRPr="00286CB3" w:rsidRDefault="00C3759A" w:rsidP="00C3759A">
            <w:pPr>
              <w:spacing w:line="360" w:lineRule="auto"/>
              <w:jc w:val="left"/>
              <w:rPr>
                <w:i/>
              </w:rPr>
            </w:pPr>
            <w:r w:rsidRPr="00286CB3">
              <w:rPr>
                <w:i/>
              </w:rPr>
              <w:t>Unified Modeling Language</w:t>
            </w:r>
            <w:r>
              <w:rPr>
                <w:i/>
              </w:rPr>
              <w:t>.</w:t>
            </w:r>
          </w:p>
        </w:tc>
      </w:tr>
    </w:tbl>
    <w:p w:rsidR="009D50C8" w:rsidRDefault="009D50C8" w:rsidP="0027068E">
      <w:pPr>
        <w:pStyle w:val="TituloSemNumero"/>
        <w:spacing w:after="0" w:line="360" w:lineRule="auto"/>
      </w:pPr>
      <w:bookmarkStart w:id="161" w:name="_Toc353231920"/>
      <w:r w:rsidRPr="009D50C8">
        <w:lastRenderedPageBreak/>
        <w:t>APÊNDICE A</w:t>
      </w:r>
      <w:r w:rsidR="0027068E">
        <w:t xml:space="preserve"> - </w:t>
      </w:r>
      <w:r w:rsidR="0027068E" w:rsidRPr="0027068E">
        <w:t>FLUXO</w:t>
      </w:r>
      <w:r w:rsidR="009978AD">
        <w:rPr>
          <w:i/>
        </w:rPr>
        <w:t xml:space="preserve"> </w:t>
      </w:r>
      <w:r w:rsidR="00B371AA">
        <w:t>DE</w:t>
      </w:r>
      <w:r>
        <w:t xml:space="preserve"> </w:t>
      </w:r>
      <w:r w:rsidR="0027068E">
        <w:t xml:space="preserve">REQUISIÇÃO </w:t>
      </w:r>
      <w:r>
        <w:t xml:space="preserve">DE </w:t>
      </w:r>
      <w:r w:rsidR="004F1B07">
        <w:t>TÁXI</w:t>
      </w:r>
      <w:bookmarkEnd w:id="161"/>
    </w:p>
    <w:tbl>
      <w:tblPr>
        <w:tblStyle w:val="Tabelacomgrade"/>
        <w:tblW w:w="918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/>
      </w:tblPr>
      <w:tblGrid>
        <w:gridCol w:w="3794"/>
        <w:gridCol w:w="5386"/>
      </w:tblGrid>
      <w:tr w:rsidR="00E21958" w:rsidTr="007E2A7C">
        <w:trPr>
          <w:trHeight w:val="5443"/>
        </w:trPr>
        <w:tc>
          <w:tcPr>
            <w:tcW w:w="3794" w:type="dxa"/>
          </w:tcPr>
          <w:p w:rsidR="00443203" w:rsidRDefault="00443203" w:rsidP="00964608">
            <w:pPr>
              <w:spacing w:line="360" w:lineRule="auto"/>
            </w:pPr>
          </w:p>
          <w:p w:rsidR="00443203" w:rsidRDefault="00443203" w:rsidP="00964608">
            <w:pPr>
              <w:spacing w:line="360" w:lineRule="auto"/>
            </w:pPr>
          </w:p>
          <w:p w:rsidR="00F16A29" w:rsidRDefault="002F2C7F" w:rsidP="00964608">
            <w:pPr>
              <w:spacing w:line="360" w:lineRule="auto"/>
            </w:pPr>
            <w:r w:rsidRPr="002F2C7F">
              <w:rPr>
                <w:noProof/>
                <w:lang w:eastAsia="pt-BR"/>
              </w:rPr>
              <w:drawing>
                <wp:inline distT="0" distB="0" distL="0" distR="0">
                  <wp:extent cx="2160000" cy="3498611"/>
                  <wp:effectExtent l="19050" t="0" r="0" b="0"/>
                  <wp:docPr id="8" name="Imagem 1" descr="D:\projetos\software\tcc\docs\diagramas\estado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projetos\software\tcc\docs\diagramas\estado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7A1968" w:rsidRDefault="00115B47" w:rsidP="00964608">
            <w:pPr>
              <w:spacing w:line="360" w:lineRule="auto"/>
            </w:pPr>
            <w:r>
              <w:t>Cliente</w:t>
            </w:r>
          </w:p>
          <w:p w:rsidR="00E21958" w:rsidRDefault="00443203" w:rsidP="00964608">
            <w:pPr>
              <w:spacing w:line="360" w:lineRule="auto"/>
            </w:pPr>
            <w:r w:rsidRPr="00443203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1" name="Imagem 1" descr="C:\Users\freud\Desktop\tcc_final\workflow\client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reud\Desktop\tcc_final\workflow\client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5B47" w:rsidRDefault="00115B47" w:rsidP="00964608">
            <w:pPr>
              <w:spacing w:line="360" w:lineRule="auto"/>
            </w:pPr>
            <w:r>
              <w:t>Taxista</w:t>
            </w:r>
          </w:p>
          <w:p w:rsidR="00115B47" w:rsidRDefault="00443203" w:rsidP="00964608">
            <w:pPr>
              <w:spacing w:line="360" w:lineRule="auto"/>
            </w:pPr>
            <w:r w:rsidRPr="00443203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2" name="Imagem 2" descr="C:\Users\freud\Desktop\tcc_final\workflow\taxista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reud\Desktop\tcc_final\workflow\taxista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958" w:rsidTr="007E2A7C">
        <w:tc>
          <w:tcPr>
            <w:tcW w:w="3794" w:type="dxa"/>
          </w:tcPr>
          <w:p w:rsidR="00B36075" w:rsidRDefault="00BF39FC" w:rsidP="00964608">
            <w:pPr>
              <w:spacing w:line="360" w:lineRule="auto"/>
            </w:pPr>
            <w:r w:rsidRPr="00BF39FC">
              <w:rPr>
                <w:noProof/>
                <w:lang w:eastAsia="pt-BR"/>
              </w:rPr>
              <w:drawing>
                <wp:inline distT="0" distB="0" distL="0" distR="0">
                  <wp:extent cx="2160000" cy="3498611"/>
                  <wp:effectExtent l="19050" t="0" r="0" b="0"/>
                  <wp:docPr id="15" name="Imagem 2" descr="D:\projetos\software\tcc\docs\diagramas\estado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projetos\software\tcc\docs\diagramas\estado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E21958" w:rsidRDefault="005512A3" w:rsidP="00964608">
            <w:pPr>
              <w:spacing w:line="360" w:lineRule="auto"/>
            </w:pPr>
            <w:r>
              <w:t>Cliente</w:t>
            </w:r>
          </w:p>
          <w:p w:rsidR="005512A3" w:rsidRDefault="005512A3" w:rsidP="00964608">
            <w:pPr>
              <w:spacing w:line="360" w:lineRule="auto"/>
            </w:pPr>
            <w:r w:rsidRPr="005512A3">
              <w:rPr>
                <w:noProof/>
                <w:lang w:eastAsia="pt-BR"/>
              </w:rPr>
              <w:drawing>
                <wp:inline distT="0" distB="0" distL="0" distR="0">
                  <wp:extent cx="3240000" cy="1044424"/>
                  <wp:effectExtent l="19050" t="0" r="0" b="0"/>
                  <wp:docPr id="18" name="Imagem 1" descr="C:\Users\freud\Desktop\tcc_final\workflow\client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reud\Desktop\tcc_final\workflow\client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044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443203" w:rsidRDefault="00443203" w:rsidP="00964608">
            <w:pPr>
              <w:spacing w:line="360" w:lineRule="auto"/>
            </w:pPr>
            <w:r w:rsidRPr="00443203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3" name="Imagem 3" descr="C:\Users\freud\Desktop\tcc_final\workflow\taxista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reud\Desktop\tcc_final\workflow\taxista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2A3" w:rsidTr="007E2A7C">
        <w:tc>
          <w:tcPr>
            <w:tcW w:w="3794" w:type="dxa"/>
          </w:tcPr>
          <w:p w:rsidR="005512A3" w:rsidRDefault="00BF39FC" w:rsidP="00964608">
            <w:pPr>
              <w:spacing w:line="360" w:lineRule="auto"/>
              <w:rPr>
                <w:noProof/>
                <w:lang w:eastAsia="pt-BR"/>
              </w:rPr>
            </w:pPr>
            <w:r w:rsidRPr="00BF39FC"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2160000" cy="3498611"/>
                  <wp:effectExtent l="19050" t="0" r="0" b="0"/>
                  <wp:docPr id="17" name="Imagem 3" descr="D:\projetos\software\tcc\docs\diagramas\estado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projetos\software\tcc\docs\diagramas\estado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5D763F" w:rsidRDefault="005D763F" w:rsidP="00964608">
            <w:pPr>
              <w:spacing w:line="360" w:lineRule="auto"/>
            </w:pPr>
            <w:r>
              <w:t>Cliente</w:t>
            </w:r>
          </w:p>
          <w:p w:rsidR="005512A3" w:rsidRDefault="005D763F" w:rsidP="00964608">
            <w:pPr>
              <w:spacing w:line="360" w:lineRule="auto"/>
            </w:pPr>
            <w:r w:rsidRPr="005D763F">
              <w:rPr>
                <w:noProof/>
                <w:lang w:eastAsia="pt-BR"/>
              </w:rPr>
              <w:drawing>
                <wp:inline distT="0" distB="0" distL="0" distR="0">
                  <wp:extent cx="3240000" cy="884329"/>
                  <wp:effectExtent l="19050" t="0" r="0" b="0"/>
                  <wp:docPr id="24" name="Imagem 2" descr="C:\Users\freud\Desktop\tcc_final\workflow\client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reud\Desktop\tcc_final\workflow\client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884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870B1F" w:rsidRDefault="00870B1F" w:rsidP="00964608">
            <w:pPr>
              <w:spacing w:line="360" w:lineRule="auto"/>
            </w:pPr>
            <w:r w:rsidRPr="00870B1F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4" name="Imagem 4" descr="C:\Users\freud\Desktop\tcc_final\workflow\taxista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reud\Desktop\tcc_final\workflow\taxista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958" w:rsidTr="007E2A7C">
        <w:tc>
          <w:tcPr>
            <w:tcW w:w="3794" w:type="dxa"/>
          </w:tcPr>
          <w:p w:rsidR="00870B1F" w:rsidRDefault="00870B1F" w:rsidP="00964608">
            <w:pPr>
              <w:spacing w:line="360" w:lineRule="auto"/>
            </w:pPr>
          </w:p>
          <w:p w:rsidR="00870B1F" w:rsidRDefault="00870B1F" w:rsidP="00964608">
            <w:pPr>
              <w:spacing w:line="360" w:lineRule="auto"/>
            </w:pPr>
          </w:p>
          <w:p w:rsidR="00B36075" w:rsidRDefault="00BF39FC" w:rsidP="00964608">
            <w:pPr>
              <w:spacing w:line="360" w:lineRule="auto"/>
            </w:pPr>
            <w:r w:rsidRPr="00BF39FC">
              <w:rPr>
                <w:noProof/>
                <w:lang w:eastAsia="pt-BR"/>
              </w:rPr>
              <w:drawing>
                <wp:inline distT="0" distB="0" distL="0" distR="0">
                  <wp:extent cx="2160000" cy="3498611"/>
                  <wp:effectExtent l="19050" t="0" r="0" b="0"/>
                  <wp:docPr id="38" name="Imagem 4" descr="D:\projetos\software\tcc\docs\diagramas\estado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projetos\software\tcc\docs\diagramas\estado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E21958" w:rsidRDefault="005D763F" w:rsidP="00964608">
            <w:pPr>
              <w:spacing w:line="360" w:lineRule="auto"/>
            </w:pPr>
            <w:r>
              <w:t>Cliente</w:t>
            </w:r>
          </w:p>
          <w:p w:rsidR="005D763F" w:rsidRDefault="00131281" w:rsidP="00964608">
            <w:pPr>
              <w:spacing w:line="360" w:lineRule="auto"/>
            </w:pPr>
            <w:r w:rsidRPr="00131281">
              <w:rPr>
                <w:noProof/>
                <w:lang w:eastAsia="pt-BR"/>
              </w:rPr>
              <w:drawing>
                <wp:inline distT="0" distB="0" distL="0" distR="0">
                  <wp:extent cx="3240000" cy="1840254"/>
                  <wp:effectExtent l="19050" t="0" r="0" b="0"/>
                  <wp:docPr id="6" name="Imagem 1" descr="C:\Users\freud\Desktop\Nova pasta\client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reud\Desktop\Nova pasta\client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r="1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40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870B1F" w:rsidRDefault="00870B1F" w:rsidP="00964608">
            <w:pPr>
              <w:spacing w:line="360" w:lineRule="auto"/>
            </w:pPr>
            <w:r w:rsidRPr="00870B1F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5" name="Imagem 5" descr="C:\Users\freud\Desktop\tcc_final\workflow\taxista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freud\Desktop\tcc_final\workflow\taxista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958" w:rsidTr="007E2A7C">
        <w:tc>
          <w:tcPr>
            <w:tcW w:w="3794" w:type="dxa"/>
          </w:tcPr>
          <w:p w:rsidR="00051909" w:rsidRDefault="00BF39FC" w:rsidP="00964608">
            <w:pPr>
              <w:spacing w:line="360" w:lineRule="auto"/>
            </w:pPr>
            <w:r w:rsidRPr="00BF39FC"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2160000" cy="3498611"/>
                  <wp:effectExtent l="19050" t="0" r="0" b="0"/>
                  <wp:docPr id="50" name="Imagem 5" descr="D:\projetos\software\tcc\docs\diagramas\estad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projetos\software\tcc\docs\diagramas\estad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E21958" w:rsidRDefault="005D763F" w:rsidP="00964608">
            <w:pPr>
              <w:spacing w:line="360" w:lineRule="auto"/>
            </w:pPr>
            <w:r>
              <w:t>Cliente</w:t>
            </w:r>
          </w:p>
          <w:p w:rsidR="005D763F" w:rsidRDefault="005D763F" w:rsidP="00964608">
            <w:pPr>
              <w:spacing w:line="360" w:lineRule="auto"/>
            </w:pPr>
            <w:r w:rsidRPr="005D763F">
              <w:rPr>
                <w:noProof/>
                <w:lang w:eastAsia="pt-BR"/>
              </w:rPr>
              <w:drawing>
                <wp:inline distT="0" distB="0" distL="0" distR="0">
                  <wp:extent cx="3240000" cy="785224"/>
                  <wp:effectExtent l="19050" t="0" r="0" b="0"/>
                  <wp:docPr id="30" name="Imagem 4" descr="C:\Users\freud\Desktop\tcc_final\workflow\client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reud\Desktop\tcc_final\workflow\client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785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964E5C" w:rsidRDefault="00964E5C" w:rsidP="00964608">
            <w:pPr>
              <w:spacing w:line="360" w:lineRule="auto"/>
            </w:pPr>
            <w:r w:rsidRPr="00964E5C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6" name="Imagem 6" descr="C:\Users\freud\Desktop\tcc_final\workflow\taxist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freud\Desktop\tcc_final\workflow\taxist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075" w:rsidTr="007E2A7C">
        <w:tc>
          <w:tcPr>
            <w:tcW w:w="3794" w:type="dxa"/>
          </w:tcPr>
          <w:p w:rsidR="00964E5C" w:rsidRDefault="00964E5C" w:rsidP="00964608">
            <w:pPr>
              <w:spacing w:line="360" w:lineRule="auto"/>
              <w:rPr>
                <w:noProof/>
                <w:lang w:eastAsia="pt-BR"/>
              </w:rPr>
            </w:pPr>
          </w:p>
          <w:p w:rsidR="00964E5C" w:rsidRDefault="00964E5C" w:rsidP="00964608">
            <w:pPr>
              <w:spacing w:line="360" w:lineRule="auto"/>
              <w:rPr>
                <w:noProof/>
                <w:lang w:eastAsia="pt-BR"/>
              </w:rPr>
            </w:pPr>
          </w:p>
          <w:p w:rsidR="00B36075" w:rsidRDefault="00BF39FC" w:rsidP="00964608">
            <w:pPr>
              <w:spacing w:line="360" w:lineRule="auto"/>
              <w:rPr>
                <w:noProof/>
                <w:lang w:eastAsia="pt-BR"/>
              </w:rPr>
            </w:pPr>
            <w:r w:rsidRPr="00BF39FC">
              <w:rPr>
                <w:noProof/>
                <w:lang w:eastAsia="pt-BR"/>
              </w:rPr>
              <w:drawing>
                <wp:inline distT="0" distB="0" distL="0" distR="0">
                  <wp:extent cx="2160000" cy="3498611"/>
                  <wp:effectExtent l="19050" t="0" r="0" b="0"/>
                  <wp:docPr id="51" name="Imagem 6" descr="D:\projetos\software\tcc\docs\diagramas\estado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projetos\software\tcc\docs\diagramas\estado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B36075" w:rsidRDefault="005D763F" w:rsidP="00964608">
            <w:pPr>
              <w:spacing w:line="360" w:lineRule="auto"/>
            </w:pPr>
            <w:r>
              <w:t>Cliente</w:t>
            </w:r>
          </w:p>
          <w:p w:rsidR="005D763F" w:rsidRDefault="005D763F" w:rsidP="00964608">
            <w:pPr>
              <w:spacing w:line="360" w:lineRule="auto"/>
            </w:pPr>
            <w:r w:rsidRPr="005D763F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31" name="Imagem 5" descr="C:\Users\freud\Desktop\tcc_final\workflow\client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freud\Desktop\tcc_final\workflow\client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964E5C" w:rsidRDefault="00964E5C" w:rsidP="00964608">
            <w:pPr>
              <w:spacing w:line="360" w:lineRule="auto"/>
            </w:pPr>
            <w:r w:rsidRPr="00964E5C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7" name="Imagem 7" descr="C:\Users\freud\Desktop\tcc_final\workflow\taxista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reud\Desktop\tcc_final\workflow\taxista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1909" w:rsidRDefault="00051909" w:rsidP="00964608">
            <w:pPr>
              <w:spacing w:line="360" w:lineRule="auto"/>
            </w:pPr>
          </w:p>
          <w:p w:rsidR="00051909" w:rsidRDefault="00051909" w:rsidP="00964608">
            <w:pPr>
              <w:spacing w:line="360" w:lineRule="auto"/>
            </w:pPr>
          </w:p>
          <w:p w:rsidR="00051909" w:rsidRDefault="00051909" w:rsidP="00964608">
            <w:pPr>
              <w:spacing w:line="360" w:lineRule="auto"/>
            </w:pPr>
          </w:p>
        </w:tc>
      </w:tr>
      <w:tr w:rsidR="00B36075" w:rsidTr="007E2A7C">
        <w:tc>
          <w:tcPr>
            <w:tcW w:w="3794" w:type="dxa"/>
          </w:tcPr>
          <w:p w:rsidR="004D0CC3" w:rsidRDefault="0059253A" w:rsidP="00964608">
            <w:pPr>
              <w:spacing w:line="360" w:lineRule="auto"/>
              <w:rPr>
                <w:noProof/>
                <w:lang w:eastAsia="pt-BR"/>
              </w:rPr>
            </w:pPr>
            <w:r w:rsidRPr="0059253A"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2160000" cy="3498611"/>
                  <wp:effectExtent l="19050" t="0" r="0" b="0"/>
                  <wp:docPr id="52" name="Imagem 7" descr="D:\projetos\software\tcc\docs\diagramas\estado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projetos\software\tcc\docs\diagramas\estado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B36075" w:rsidRDefault="005D763F" w:rsidP="00964608">
            <w:pPr>
              <w:spacing w:line="360" w:lineRule="auto"/>
            </w:pPr>
            <w:r>
              <w:t>Cliente</w:t>
            </w:r>
          </w:p>
          <w:p w:rsidR="005D763F" w:rsidRDefault="005D763F" w:rsidP="00964608">
            <w:pPr>
              <w:spacing w:line="360" w:lineRule="auto"/>
            </w:pPr>
            <w:r w:rsidRPr="005D763F">
              <w:rPr>
                <w:noProof/>
                <w:lang w:eastAsia="pt-BR"/>
              </w:rPr>
              <w:drawing>
                <wp:inline distT="0" distB="0" distL="0" distR="0">
                  <wp:extent cx="3240000" cy="1086353"/>
                  <wp:effectExtent l="19050" t="0" r="0" b="0"/>
                  <wp:docPr id="32" name="Imagem 6" descr="C:\Users\freud\Desktop\tcc_final\workflow\client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freud\Desktop\tcc_final\workflow\client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0863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964E5C" w:rsidRDefault="00964E5C" w:rsidP="00964608">
            <w:pPr>
              <w:spacing w:line="360" w:lineRule="auto"/>
            </w:pPr>
            <w:r w:rsidRPr="00964E5C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8" name="Imagem 7" descr="C:\Users\freud\Desktop\tcc_final\workflow\taxista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reud\Desktop\tcc_final\workflow\taxista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075" w:rsidTr="007E2A7C">
        <w:tc>
          <w:tcPr>
            <w:tcW w:w="3794" w:type="dxa"/>
          </w:tcPr>
          <w:p w:rsidR="00964E5C" w:rsidRDefault="00964E5C" w:rsidP="00964608">
            <w:pPr>
              <w:spacing w:line="360" w:lineRule="auto"/>
              <w:rPr>
                <w:noProof/>
                <w:lang w:eastAsia="pt-BR"/>
              </w:rPr>
            </w:pPr>
          </w:p>
          <w:p w:rsidR="00964E5C" w:rsidRDefault="00964E5C" w:rsidP="00964608">
            <w:pPr>
              <w:spacing w:line="360" w:lineRule="auto"/>
              <w:rPr>
                <w:noProof/>
                <w:lang w:eastAsia="pt-BR"/>
              </w:rPr>
            </w:pPr>
          </w:p>
          <w:p w:rsidR="004D0CC3" w:rsidRDefault="0059253A" w:rsidP="00964608">
            <w:pPr>
              <w:spacing w:line="360" w:lineRule="auto"/>
              <w:rPr>
                <w:noProof/>
                <w:lang w:eastAsia="pt-BR"/>
              </w:rPr>
            </w:pPr>
            <w:r w:rsidRPr="0059253A">
              <w:rPr>
                <w:noProof/>
                <w:lang w:eastAsia="pt-BR"/>
              </w:rPr>
              <w:drawing>
                <wp:inline distT="0" distB="0" distL="0" distR="0">
                  <wp:extent cx="2160000" cy="3498611"/>
                  <wp:effectExtent l="19050" t="0" r="0" b="0"/>
                  <wp:docPr id="53" name="Imagem 8" descr="D:\projetos\software\tcc\docs\diagramas\estado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projetos\software\tcc\docs\diagramas\estado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49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B36075" w:rsidRDefault="005D763F" w:rsidP="00964608">
            <w:pPr>
              <w:spacing w:line="360" w:lineRule="auto"/>
            </w:pPr>
            <w:r>
              <w:t>Cliente</w:t>
            </w:r>
          </w:p>
          <w:p w:rsidR="005D763F" w:rsidRDefault="005D763F" w:rsidP="00964608">
            <w:pPr>
              <w:spacing w:line="360" w:lineRule="auto"/>
            </w:pPr>
            <w:r w:rsidRPr="005D763F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33" name="Imagem 7" descr="C:\Users\freud\Desktop\tcc_final\workflow\client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reud\Desktop\tcc_final\workflow\client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763F" w:rsidRDefault="005D763F" w:rsidP="00964608">
            <w:pPr>
              <w:spacing w:line="360" w:lineRule="auto"/>
            </w:pPr>
            <w:r>
              <w:t>Taxista</w:t>
            </w:r>
          </w:p>
          <w:p w:rsidR="00964E5C" w:rsidRDefault="00964E5C" w:rsidP="00964608">
            <w:pPr>
              <w:spacing w:line="360" w:lineRule="auto"/>
            </w:pPr>
            <w:r w:rsidRPr="00964E5C">
              <w:rPr>
                <w:noProof/>
                <w:lang w:eastAsia="pt-BR"/>
              </w:rPr>
              <w:drawing>
                <wp:inline distT="0" distB="0" distL="0" distR="0">
                  <wp:extent cx="3240000" cy="1822024"/>
                  <wp:effectExtent l="19050" t="0" r="0" b="0"/>
                  <wp:docPr id="49" name="Imagem 7" descr="C:\Users\freud\Desktop\tcc_final\workflow\taxista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reud\Desktop\tcc_final\workflow\taxista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22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7600" w:rsidRDefault="00897600" w:rsidP="00964608">
      <w:pPr>
        <w:spacing w:line="360" w:lineRule="auto"/>
      </w:pPr>
    </w:p>
    <w:p w:rsidR="005D763F" w:rsidRPr="004D5369" w:rsidRDefault="005D763F" w:rsidP="00964608">
      <w:pPr>
        <w:spacing w:line="360" w:lineRule="auto"/>
      </w:pPr>
    </w:p>
    <w:sectPr w:rsidR="005D763F" w:rsidRPr="004D5369" w:rsidSect="00C3759A">
      <w:footerReference w:type="default" r:id="rId55"/>
      <w:pgSz w:w="11906" w:h="16838"/>
      <w:pgMar w:top="1701" w:right="1134" w:bottom="1134" w:left="1701" w:header="709" w:footer="709" w:gutter="0"/>
      <w:pgNumType w:start="12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00A7" w:rsidRDefault="000500A7" w:rsidP="00DE1D33">
      <w:pPr>
        <w:spacing w:after="0" w:line="240" w:lineRule="auto"/>
      </w:pPr>
      <w:r>
        <w:separator/>
      </w:r>
    </w:p>
  </w:endnote>
  <w:endnote w:type="continuationSeparator" w:id="1">
    <w:p w:rsidR="000500A7" w:rsidRDefault="000500A7" w:rsidP="00DE1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2769" w:rsidRDefault="00C14909" w:rsidP="00D37A55">
    <w:pPr>
      <w:pStyle w:val="Rodap"/>
      <w:framePr w:wrap="around" w:vAnchor="text" w:hAnchor="margin" w:xAlign="right" w:y="1"/>
      <w:rPr>
        <w:ins w:id="1" w:author="M P" w:date="2012-08-09T09:19:00Z"/>
        <w:rStyle w:val="Nmerodepgina"/>
      </w:rPr>
    </w:pPr>
    <w:ins w:id="2" w:author="M P" w:date="2012-08-09T09:19:00Z">
      <w:r>
        <w:rPr>
          <w:rStyle w:val="Nmerodepgina"/>
        </w:rPr>
        <w:fldChar w:fldCharType="begin"/>
      </w:r>
      <w:r w:rsidR="008E2769">
        <w:rPr>
          <w:rStyle w:val="Nmerodepgina"/>
        </w:rPr>
        <w:instrText xml:space="preserve">PAGE  </w:instrText>
      </w:r>
      <w:r>
        <w:rPr>
          <w:rStyle w:val="Nmerodepgina"/>
        </w:rPr>
        <w:fldChar w:fldCharType="end"/>
      </w:r>
    </w:ins>
  </w:p>
  <w:p w:rsidR="00000000" w:rsidRDefault="000500A7">
    <w:pPr>
      <w:pStyle w:val="Rodap"/>
      <w:ind w:right="360"/>
      <w:pPrChange w:id="3" w:author="M P" w:date="2012-08-09T09:19:00Z">
        <w:pPr>
          <w:pStyle w:val="Rodap"/>
        </w:pPr>
      </w:pPrChange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2769" w:rsidDel="00FE2D4D" w:rsidRDefault="00C14909" w:rsidP="00FE2D4D">
    <w:pPr>
      <w:pStyle w:val="Rodap"/>
      <w:framePr w:w="3211" w:wrap="around" w:vAnchor="text" w:hAnchor="page" w:x="6976" w:y="8"/>
      <w:rPr>
        <w:ins w:id="4" w:author="M P" w:date="2012-08-09T09:23:00Z"/>
        <w:del w:id="5" w:author="freud" w:date="2012-09-29T19:17:00Z"/>
        <w:rStyle w:val="Nmerodepgina"/>
      </w:rPr>
    </w:pPr>
    <w:ins w:id="6" w:author="M P" w:date="2012-08-09T09:23:00Z">
      <w:del w:id="7" w:author="freud" w:date="2012-09-29T19:17:00Z">
        <w:r w:rsidDel="00FE2D4D">
          <w:rPr>
            <w:rStyle w:val="Nmerodepgina"/>
          </w:rPr>
          <w:fldChar w:fldCharType="begin"/>
        </w:r>
        <w:r w:rsidR="008E2769" w:rsidDel="00FE2D4D">
          <w:rPr>
            <w:rStyle w:val="Nmerodepgina"/>
          </w:rPr>
          <w:delInstrText xml:space="preserve">PAGE  </w:delInstrText>
        </w:r>
      </w:del>
    </w:ins>
    <w:del w:id="8" w:author="freud" w:date="2012-09-29T19:17:00Z">
      <w:r w:rsidDel="00FE2D4D">
        <w:rPr>
          <w:rStyle w:val="Nmerodepgina"/>
        </w:rPr>
        <w:fldChar w:fldCharType="separate"/>
      </w:r>
      <w:r w:rsidR="008E2769" w:rsidDel="00FE2D4D">
        <w:rPr>
          <w:rStyle w:val="Nmerodepgina"/>
          <w:noProof/>
        </w:rPr>
        <w:delText>1</w:delText>
      </w:r>
    </w:del>
    <w:ins w:id="9" w:author="M P" w:date="2012-08-09T09:23:00Z">
      <w:del w:id="10" w:author="freud" w:date="2012-09-29T19:17:00Z">
        <w:r w:rsidDel="00FE2D4D">
          <w:rPr>
            <w:rStyle w:val="Nmerodepgina"/>
          </w:rPr>
          <w:fldChar w:fldCharType="end"/>
        </w:r>
      </w:del>
    </w:ins>
  </w:p>
  <w:p w:rsidR="008E2769" w:rsidDel="00FE2D4D" w:rsidRDefault="008E2769">
    <w:pPr>
      <w:pStyle w:val="Rodap"/>
      <w:ind w:right="360"/>
      <w:jc w:val="right"/>
      <w:rPr>
        <w:del w:id="11" w:author="freud" w:date="2012-09-29T19:19:00Z"/>
      </w:rPr>
    </w:pPr>
  </w:p>
  <w:p w:rsidR="008E2769" w:rsidRDefault="008E2769">
    <w:pPr>
      <w:pStyle w:val="Rodap"/>
      <w:ind w:right="360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2769" w:rsidRDefault="008E2769">
    <w:pPr>
      <w:pStyle w:val="Rodap"/>
      <w:jc w:val="right"/>
    </w:pPr>
  </w:p>
  <w:p w:rsidR="008E2769" w:rsidRDefault="008E2769">
    <w:pPr>
      <w:pStyle w:val="Rodap"/>
      <w:ind w:right="360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2492122"/>
      <w:docPartObj>
        <w:docPartGallery w:val="Page Numbers (Bottom of Page)"/>
        <w:docPartUnique/>
      </w:docPartObj>
    </w:sdtPr>
    <w:sdtContent>
      <w:p w:rsidR="008E2769" w:rsidRDefault="00C14909">
        <w:pPr>
          <w:pStyle w:val="Rodap"/>
          <w:jc w:val="right"/>
        </w:pPr>
        <w:fldSimple w:instr=" PAGE  \* Arabic  \* MERGEFORMAT ">
          <w:r w:rsidR="00EB28F7">
            <w:rPr>
              <w:noProof/>
            </w:rPr>
            <w:t>83</w:t>
          </w:r>
        </w:fldSimple>
      </w:p>
    </w:sdtContent>
  </w:sdt>
  <w:p w:rsidR="008E2769" w:rsidRDefault="008E2769">
    <w:pPr>
      <w:pStyle w:val="Rodap"/>
      <w:ind w:right="360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00A7" w:rsidRDefault="000500A7" w:rsidP="00DE1D33">
      <w:pPr>
        <w:spacing w:after="0" w:line="240" w:lineRule="auto"/>
      </w:pPr>
      <w:r>
        <w:separator/>
      </w:r>
    </w:p>
  </w:footnote>
  <w:footnote w:type="continuationSeparator" w:id="1">
    <w:p w:rsidR="000500A7" w:rsidRDefault="000500A7" w:rsidP="00DE1D33">
      <w:pPr>
        <w:spacing w:after="0" w:line="240" w:lineRule="auto"/>
      </w:pPr>
      <w:r>
        <w:continuationSeparator/>
      </w:r>
    </w:p>
  </w:footnote>
  <w:footnote w:id="2">
    <w:p w:rsidR="008E2769" w:rsidRPr="00931071" w:rsidRDefault="008E2769" w:rsidP="002B7A97">
      <w:pPr>
        <w:pStyle w:val="Textodenotaderodap"/>
      </w:pPr>
      <w:r>
        <w:rPr>
          <w:rStyle w:val="Refdenotaderodap"/>
        </w:rPr>
        <w:footnoteRef/>
      </w:r>
      <w:r w:rsidRPr="00931071">
        <w:t xml:space="preserve">do inglês, </w:t>
      </w:r>
      <w:r w:rsidRPr="00931071">
        <w:rPr>
          <w:i/>
        </w:rPr>
        <w:t>dispatching</w:t>
      </w:r>
      <w:r w:rsidRPr="00931071">
        <w:t>.</w:t>
      </w:r>
    </w:p>
  </w:footnote>
  <w:footnote w:id="3">
    <w:p w:rsidR="008E2769" w:rsidRDefault="008E2769" w:rsidP="00AF08FA">
      <w:pPr>
        <w:pStyle w:val="Textodenotaderodap"/>
      </w:pPr>
      <w:r>
        <w:rPr>
          <w:rStyle w:val="Refdenotaderodap"/>
        </w:rPr>
        <w:footnoteRef/>
      </w:r>
      <w:r>
        <w:t xml:space="preserve"> Número de Identificação Pessoal (PIN – </w:t>
      </w:r>
      <w:r w:rsidRPr="00931071">
        <w:rPr>
          <w:i/>
        </w:rPr>
        <w:t>Personal</w:t>
      </w:r>
      <w:r>
        <w:rPr>
          <w:i/>
        </w:rPr>
        <w:t xml:space="preserve"> </w:t>
      </w:r>
      <w:r w:rsidRPr="00931071">
        <w:rPr>
          <w:i/>
        </w:rPr>
        <w:t>Identification</w:t>
      </w:r>
      <w:r>
        <w:rPr>
          <w:i/>
        </w:rPr>
        <w:t xml:space="preserve"> </w:t>
      </w:r>
      <w:r w:rsidRPr="00931071">
        <w:rPr>
          <w:i/>
        </w:rPr>
        <w:t>Number</w:t>
      </w:r>
      <w:r>
        <w:t>)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B3AE6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0126C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DA402DC"/>
    <w:multiLevelType w:val="hybridMultilevel"/>
    <w:tmpl w:val="CBB6BE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DB29E2"/>
    <w:multiLevelType w:val="hybridMultilevel"/>
    <w:tmpl w:val="EC4CCB9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7E11EF"/>
    <w:multiLevelType w:val="hybridMultilevel"/>
    <w:tmpl w:val="80A48B74"/>
    <w:lvl w:ilvl="0" w:tplc="04160017">
      <w:start w:val="1"/>
      <w:numFmt w:val="lowerLetter"/>
      <w:lvlText w:val="%1)"/>
      <w:lvlJc w:val="left"/>
      <w:pPr>
        <w:ind w:left="786" w:hanging="360"/>
      </w:p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AFF5E51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C92F0D"/>
    <w:multiLevelType w:val="hybridMultilevel"/>
    <w:tmpl w:val="8A984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5C641B"/>
    <w:multiLevelType w:val="hybridMultilevel"/>
    <w:tmpl w:val="7B40DEF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FE277D6"/>
    <w:multiLevelType w:val="hybridMultilevel"/>
    <w:tmpl w:val="7B40DEF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AE704A"/>
    <w:multiLevelType w:val="hybridMultilevel"/>
    <w:tmpl w:val="1AE2C4E2"/>
    <w:lvl w:ilvl="0" w:tplc="B30C59EC">
      <w:start w:val="1"/>
      <w:numFmt w:val="upperRoman"/>
      <w:lvlText w:val="%1."/>
      <w:lvlJc w:val="right"/>
      <w:pPr>
        <w:ind w:left="786" w:hanging="360"/>
      </w:pPr>
      <w:rPr>
        <w:rFonts w:ascii="Arial" w:hAnsi="Arial" w:cs="Arial"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44BB78F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5F471CD"/>
    <w:multiLevelType w:val="hybridMultilevel"/>
    <w:tmpl w:val="4688508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0B0D8F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8B6AA1"/>
    <w:multiLevelType w:val="hybridMultilevel"/>
    <w:tmpl w:val="EE946B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C55F05"/>
    <w:multiLevelType w:val="hybridMultilevel"/>
    <w:tmpl w:val="FDB0F5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66AB8"/>
    <w:multiLevelType w:val="hybridMultilevel"/>
    <w:tmpl w:val="B9B4E8D6"/>
    <w:lvl w:ilvl="0" w:tplc="04160017">
      <w:start w:val="1"/>
      <w:numFmt w:val="lowerLetter"/>
      <w:lvlText w:val="%1)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>
    <w:nsid w:val="65635662"/>
    <w:multiLevelType w:val="hybridMultilevel"/>
    <w:tmpl w:val="7BFAAA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5FF43C5"/>
    <w:multiLevelType w:val="multilevel"/>
    <w:tmpl w:val="4DE83F7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68125794"/>
    <w:multiLevelType w:val="hybridMultilevel"/>
    <w:tmpl w:val="37947A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C6124B8"/>
    <w:multiLevelType w:val="hybridMultilevel"/>
    <w:tmpl w:val="A6CEDC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2679A2"/>
    <w:multiLevelType w:val="hybridMultilevel"/>
    <w:tmpl w:val="424851C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734C7D68"/>
    <w:multiLevelType w:val="multilevel"/>
    <w:tmpl w:val="4DE83F7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2">
    <w:nsid w:val="778C1719"/>
    <w:multiLevelType w:val="hybridMultilevel"/>
    <w:tmpl w:val="A11C4A9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B791B9E"/>
    <w:multiLevelType w:val="hybridMultilevel"/>
    <w:tmpl w:val="B9B4E8D6"/>
    <w:lvl w:ilvl="0" w:tplc="04160017">
      <w:start w:val="1"/>
      <w:numFmt w:val="lowerLetter"/>
      <w:lvlText w:val="%1)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0"/>
  </w:num>
  <w:num w:numId="2">
    <w:abstractNumId w:val="19"/>
  </w:num>
  <w:num w:numId="3">
    <w:abstractNumId w:val="0"/>
  </w:num>
  <w:num w:numId="4">
    <w:abstractNumId w:val="13"/>
  </w:num>
  <w:num w:numId="5">
    <w:abstractNumId w:val="5"/>
  </w:num>
  <w:num w:numId="6">
    <w:abstractNumId w:val="12"/>
  </w:num>
  <w:num w:numId="7">
    <w:abstractNumId w:val="21"/>
  </w:num>
  <w:num w:numId="8">
    <w:abstractNumId w:val="17"/>
  </w:num>
  <w:num w:numId="9">
    <w:abstractNumId w:val="10"/>
  </w:num>
  <w:num w:numId="10">
    <w:abstractNumId w:val="16"/>
  </w:num>
  <w:num w:numId="11">
    <w:abstractNumId w:val="3"/>
  </w:num>
  <w:num w:numId="12">
    <w:abstractNumId w:val="2"/>
  </w:num>
  <w:num w:numId="13">
    <w:abstractNumId w:val="7"/>
  </w:num>
  <w:num w:numId="14">
    <w:abstractNumId w:val="6"/>
  </w:num>
  <w:num w:numId="15">
    <w:abstractNumId w:val="22"/>
  </w:num>
  <w:num w:numId="16">
    <w:abstractNumId w:val="8"/>
  </w:num>
  <w:num w:numId="17">
    <w:abstractNumId w:val="18"/>
  </w:num>
  <w:num w:numId="18">
    <w:abstractNumId w:val="1"/>
  </w:num>
  <w:num w:numId="19">
    <w:abstractNumId w:val="11"/>
  </w:num>
  <w:num w:numId="20">
    <w:abstractNumId w:val="15"/>
  </w:num>
  <w:num w:numId="21">
    <w:abstractNumId w:val="23"/>
  </w:num>
  <w:num w:numId="22">
    <w:abstractNumId w:val="4"/>
  </w:num>
  <w:num w:numId="23">
    <w:abstractNumId w:val="14"/>
  </w:num>
  <w:num w:numId="24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21AE9"/>
    <w:rsid w:val="00000239"/>
    <w:rsid w:val="00000E69"/>
    <w:rsid w:val="0000264B"/>
    <w:rsid w:val="00003ED6"/>
    <w:rsid w:val="000040AA"/>
    <w:rsid w:val="00004A6B"/>
    <w:rsid w:val="00005068"/>
    <w:rsid w:val="0000529D"/>
    <w:rsid w:val="00005F92"/>
    <w:rsid w:val="000069D7"/>
    <w:rsid w:val="00007523"/>
    <w:rsid w:val="00007694"/>
    <w:rsid w:val="00007B2D"/>
    <w:rsid w:val="00010F19"/>
    <w:rsid w:val="00011500"/>
    <w:rsid w:val="00011C6E"/>
    <w:rsid w:val="00011E8F"/>
    <w:rsid w:val="0001209A"/>
    <w:rsid w:val="00012167"/>
    <w:rsid w:val="00012385"/>
    <w:rsid w:val="000124A4"/>
    <w:rsid w:val="00012731"/>
    <w:rsid w:val="0001367C"/>
    <w:rsid w:val="000138A5"/>
    <w:rsid w:val="00013AD9"/>
    <w:rsid w:val="00015ABD"/>
    <w:rsid w:val="000171C6"/>
    <w:rsid w:val="00020E06"/>
    <w:rsid w:val="00020F78"/>
    <w:rsid w:val="00021F8D"/>
    <w:rsid w:val="00022EF3"/>
    <w:rsid w:val="00024157"/>
    <w:rsid w:val="00024351"/>
    <w:rsid w:val="000249E6"/>
    <w:rsid w:val="000259AA"/>
    <w:rsid w:val="0002624D"/>
    <w:rsid w:val="000269E5"/>
    <w:rsid w:val="00026FDE"/>
    <w:rsid w:val="0002716F"/>
    <w:rsid w:val="00030090"/>
    <w:rsid w:val="000309B9"/>
    <w:rsid w:val="0003340F"/>
    <w:rsid w:val="000334AD"/>
    <w:rsid w:val="000362AE"/>
    <w:rsid w:val="000377FA"/>
    <w:rsid w:val="0004105E"/>
    <w:rsid w:val="00041280"/>
    <w:rsid w:val="00041716"/>
    <w:rsid w:val="00041C4A"/>
    <w:rsid w:val="00041FF1"/>
    <w:rsid w:val="00041FFA"/>
    <w:rsid w:val="00043272"/>
    <w:rsid w:val="000432E8"/>
    <w:rsid w:val="00045067"/>
    <w:rsid w:val="000451A4"/>
    <w:rsid w:val="00045912"/>
    <w:rsid w:val="000461A8"/>
    <w:rsid w:val="0004711A"/>
    <w:rsid w:val="000472E1"/>
    <w:rsid w:val="000500A7"/>
    <w:rsid w:val="0005092C"/>
    <w:rsid w:val="00050A93"/>
    <w:rsid w:val="00051909"/>
    <w:rsid w:val="00051E67"/>
    <w:rsid w:val="000525D4"/>
    <w:rsid w:val="0005604C"/>
    <w:rsid w:val="00056B7B"/>
    <w:rsid w:val="0006018D"/>
    <w:rsid w:val="000602F5"/>
    <w:rsid w:val="000614E9"/>
    <w:rsid w:val="00061ACC"/>
    <w:rsid w:val="00062007"/>
    <w:rsid w:val="00062DD0"/>
    <w:rsid w:val="00062FF9"/>
    <w:rsid w:val="00064E5A"/>
    <w:rsid w:val="0006509D"/>
    <w:rsid w:val="00065C92"/>
    <w:rsid w:val="00065E72"/>
    <w:rsid w:val="000664F8"/>
    <w:rsid w:val="000667E2"/>
    <w:rsid w:val="00066849"/>
    <w:rsid w:val="00066D99"/>
    <w:rsid w:val="00067DF8"/>
    <w:rsid w:val="0007039F"/>
    <w:rsid w:val="000720F6"/>
    <w:rsid w:val="0007323C"/>
    <w:rsid w:val="00073292"/>
    <w:rsid w:val="00073BED"/>
    <w:rsid w:val="00073D99"/>
    <w:rsid w:val="00077C2A"/>
    <w:rsid w:val="00081774"/>
    <w:rsid w:val="00082B22"/>
    <w:rsid w:val="00082B60"/>
    <w:rsid w:val="00083213"/>
    <w:rsid w:val="000840E2"/>
    <w:rsid w:val="00084164"/>
    <w:rsid w:val="00084A04"/>
    <w:rsid w:val="0008587D"/>
    <w:rsid w:val="00090881"/>
    <w:rsid w:val="00090919"/>
    <w:rsid w:val="000909E6"/>
    <w:rsid w:val="00090EA8"/>
    <w:rsid w:val="00091014"/>
    <w:rsid w:val="000921AC"/>
    <w:rsid w:val="000924E4"/>
    <w:rsid w:val="0009295C"/>
    <w:rsid w:val="00092AD1"/>
    <w:rsid w:val="00092D98"/>
    <w:rsid w:val="00092F96"/>
    <w:rsid w:val="00094AAF"/>
    <w:rsid w:val="00094E70"/>
    <w:rsid w:val="000958E8"/>
    <w:rsid w:val="000973CE"/>
    <w:rsid w:val="000975CE"/>
    <w:rsid w:val="00097728"/>
    <w:rsid w:val="00097FC1"/>
    <w:rsid w:val="000A0067"/>
    <w:rsid w:val="000A11CF"/>
    <w:rsid w:val="000A1C42"/>
    <w:rsid w:val="000A1C95"/>
    <w:rsid w:val="000A1DAB"/>
    <w:rsid w:val="000A39A9"/>
    <w:rsid w:val="000A5E34"/>
    <w:rsid w:val="000A5FED"/>
    <w:rsid w:val="000B024D"/>
    <w:rsid w:val="000B07A3"/>
    <w:rsid w:val="000B0933"/>
    <w:rsid w:val="000B1032"/>
    <w:rsid w:val="000B1A89"/>
    <w:rsid w:val="000B2614"/>
    <w:rsid w:val="000B42D5"/>
    <w:rsid w:val="000B430F"/>
    <w:rsid w:val="000B47E5"/>
    <w:rsid w:val="000B4A85"/>
    <w:rsid w:val="000B4B63"/>
    <w:rsid w:val="000B5118"/>
    <w:rsid w:val="000B5202"/>
    <w:rsid w:val="000B55CB"/>
    <w:rsid w:val="000B5C71"/>
    <w:rsid w:val="000B5E2F"/>
    <w:rsid w:val="000B64E5"/>
    <w:rsid w:val="000B672C"/>
    <w:rsid w:val="000B67C4"/>
    <w:rsid w:val="000B718F"/>
    <w:rsid w:val="000C0DA0"/>
    <w:rsid w:val="000C32D8"/>
    <w:rsid w:val="000C3C14"/>
    <w:rsid w:val="000C3E91"/>
    <w:rsid w:val="000C3FEE"/>
    <w:rsid w:val="000C4B34"/>
    <w:rsid w:val="000C4F14"/>
    <w:rsid w:val="000C577A"/>
    <w:rsid w:val="000C6893"/>
    <w:rsid w:val="000C6D68"/>
    <w:rsid w:val="000C7F2D"/>
    <w:rsid w:val="000C7FC4"/>
    <w:rsid w:val="000D10D4"/>
    <w:rsid w:val="000D117B"/>
    <w:rsid w:val="000D13D2"/>
    <w:rsid w:val="000D15BE"/>
    <w:rsid w:val="000D1AAE"/>
    <w:rsid w:val="000D212F"/>
    <w:rsid w:val="000D3046"/>
    <w:rsid w:val="000D4102"/>
    <w:rsid w:val="000D4436"/>
    <w:rsid w:val="000D4902"/>
    <w:rsid w:val="000D4F15"/>
    <w:rsid w:val="000D5422"/>
    <w:rsid w:val="000D5DDC"/>
    <w:rsid w:val="000D608E"/>
    <w:rsid w:val="000D61A2"/>
    <w:rsid w:val="000E08DB"/>
    <w:rsid w:val="000E0CA9"/>
    <w:rsid w:val="000E18F7"/>
    <w:rsid w:val="000E28B9"/>
    <w:rsid w:val="000E2F53"/>
    <w:rsid w:val="000E34B0"/>
    <w:rsid w:val="000E3534"/>
    <w:rsid w:val="000E36CC"/>
    <w:rsid w:val="000E3907"/>
    <w:rsid w:val="000E3B33"/>
    <w:rsid w:val="000E482C"/>
    <w:rsid w:val="000E5A96"/>
    <w:rsid w:val="000E708C"/>
    <w:rsid w:val="000E733D"/>
    <w:rsid w:val="000E7567"/>
    <w:rsid w:val="000E75E4"/>
    <w:rsid w:val="000E768B"/>
    <w:rsid w:val="000E7969"/>
    <w:rsid w:val="000F0CCE"/>
    <w:rsid w:val="000F0EC9"/>
    <w:rsid w:val="000F1BF9"/>
    <w:rsid w:val="000F2017"/>
    <w:rsid w:val="000F2298"/>
    <w:rsid w:val="000F5422"/>
    <w:rsid w:val="000F5B41"/>
    <w:rsid w:val="000F5D6B"/>
    <w:rsid w:val="000F6533"/>
    <w:rsid w:val="000F71AD"/>
    <w:rsid w:val="000F7F56"/>
    <w:rsid w:val="001019E9"/>
    <w:rsid w:val="00103C97"/>
    <w:rsid w:val="00105631"/>
    <w:rsid w:val="0010566C"/>
    <w:rsid w:val="00105E26"/>
    <w:rsid w:val="00105FDC"/>
    <w:rsid w:val="00107B98"/>
    <w:rsid w:val="001102BC"/>
    <w:rsid w:val="00110342"/>
    <w:rsid w:val="00112635"/>
    <w:rsid w:val="001135D1"/>
    <w:rsid w:val="00113AC9"/>
    <w:rsid w:val="00113E83"/>
    <w:rsid w:val="00114EE4"/>
    <w:rsid w:val="001158D0"/>
    <w:rsid w:val="00115B47"/>
    <w:rsid w:val="00116110"/>
    <w:rsid w:val="00116324"/>
    <w:rsid w:val="001163B9"/>
    <w:rsid w:val="00116ED1"/>
    <w:rsid w:val="00117961"/>
    <w:rsid w:val="00121874"/>
    <w:rsid w:val="00121FB3"/>
    <w:rsid w:val="0012262B"/>
    <w:rsid w:val="00122A95"/>
    <w:rsid w:val="0012344D"/>
    <w:rsid w:val="001236B7"/>
    <w:rsid w:val="00124173"/>
    <w:rsid w:val="00124439"/>
    <w:rsid w:val="001244B6"/>
    <w:rsid w:val="001245A7"/>
    <w:rsid w:val="0012463A"/>
    <w:rsid w:val="00125A22"/>
    <w:rsid w:val="001262F5"/>
    <w:rsid w:val="00126CEE"/>
    <w:rsid w:val="00127B71"/>
    <w:rsid w:val="00130FCA"/>
    <w:rsid w:val="00131281"/>
    <w:rsid w:val="00132D49"/>
    <w:rsid w:val="00132FF4"/>
    <w:rsid w:val="00133E7A"/>
    <w:rsid w:val="00134429"/>
    <w:rsid w:val="001349B4"/>
    <w:rsid w:val="00134DAA"/>
    <w:rsid w:val="00135F63"/>
    <w:rsid w:val="00136A93"/>
    <w:rsid w:val="00140FC7"/>
    <w:rsid w:val="00141323"/>
    <w:rsid w:val="0014172F"/>
    <w:rsid w:val="00142674"/>
    <w:rsid w:val="00143A7C"/>
    <w:rsid w:val="00144140"/>
    <w:rsid w:val="00144203"/>
    <w:rsid w:val="00144779"/>
    <w:rsid w:val="00144CDB"/>
    <w:rsid w:val="00145D57"/>
    <w:rsid w:val="00146FA2"/>
    <w:rsid w:val="0015133B"/>
    <w:rsid w:val="001520D0"/>
    <w:rsid w:val="0015280D"/>
    <w:rsid w:val="00152985"/>
    <w:rsid w:val="00153631"/>
    <w:rsid w:val="00153884"/>
    <w:rsid w:val="00153C1D"/>
    <w:rsid w:val="0015437E"/>
    <w:rsid w:val="00154467"/>
    <w:rsid w:val="00154AD1"/>
    <w:rsid w:val="00154AE6"/>
    <w:rsid w:val="0015672C"/>
    <w:rsid w:val="00156C87"/>
    <w:rsid w:val="001570EA"/>
    <w:rsid w:val="001572D7"/>
    <w:rsid w:val="001575B6"/>
    <w:rsid w:val="00160187"/>
    <w:rsid w:val="00161861"/>
    <w:rsid w:val="00162F25"/>
    <w:rsid w:val="00163376"/>
    <w:rsid w:val="00163673"/>
    <w:rsid w:val="00163AD6"/>
    <w:rsid w:val="001649BF"/>
    <w:rsid w:val="00164B75"/>
    <w:rsid w:val="00164EFA"/>
    <w:rsid w:val="00165A4C"/>
    <w:rsid w:val="00165BE0"/>
    <w:rsid w:val="0016722F"/>
    <w:rsid w:val="0017010D"/>
    <w:rsid w:val="00171031"/>
    <w:rsid w:val="00171C23"/>
    <w:rsid w:val="0017237D"/>
    <w:rsid w:val="00173979"/>
    <w:rsid w:val="00174D8F"/>
    <w:rsid w:val="0017743F"/>
    <w:rsid w:val="0017791B"/>
    <w:rsid w:val="001805D3"/>
    <w:rsid w:val="00181EB6"/>
    <w:rsid w:val="001823AC"/>
    <w:rsid w:val="001827C3"/>
    <w:rsid w:val="00182CFF"/>
    <w:rsid w:val="00183BA9"/>
    <w:rsid w:val="0018404B"/>
    <w:rsid w:val="0018461E"/>
    <w:rsid w:val="00185360"/>
    <w:rsid w:val="001855AF"/>
    <w:rsid w:val="00185862"/>
    <w:rsid w:val="001859B2"/>
    <w:rsid w:val="00186E1B"/>
    <w:rsid w:val="0019298B"/>
    <w:rsid w:val="00192F71"/>
    <w:rsid w:val="0019358C"/>
    <w:rsid w:val="001944EB"/>
    <w:rsid w:val="00194EA5"/>
    <w:rsid w:val="0019708F"/>
    <w:rsid w:val="00197C43"/>
    <w:rsid w:val="001A02AB"/>
    <w:rsid w:val="001A1965"/>
    <w:rsid w:val="001A1B71"/>
    <w:rsid w:val="001A2667"/>
    <w:rsid w:val="001A3113"/>
    <w:rsid w:val="001A43B3"/>
    <w:rsid w:val="001A5C17"/>
    <w:rsid w:val="001A739C"/>
    <w:rsid w:val="001A75F1"/>
    <w:rsid w:val="001B1085"/>
    <w:rsid w:val="001B2587"/>
    <w:rsid w:val="001B27E1"/>
    <w:rsid w:val="001B2F93"/>
    <w:rsid w:val="001B3661"/>
    <w:rsid w:val="001B3A5C"/>
    <w:rsid w:val="001B3E2C"/>
    <w:rsid w:val="001B4470"/>
    <w:rsid w:val="001B5145"/>
    <w:rsid w:val="001B5865"/>
    <w:rsid w:val="001B589C"/>
    <w:rsid w:val="001B6074"/>
    <w:rsid w:val="001B637C"/>
    <w:rsid w:val="001B6D33"/>
    <w:rsid w:val="001B7AD8"/>
    <w:rsid w:val="001C00C7"/>
    <w:rsid w:val="001C01E8"/>
    <w:rsid w:val="001C04D1"/>
    <w:rsid w:val="001C0623"/>
    <w:rsid w:val="001C0909"/>
    <w:rsid w:val="001C2D3C"/>
    <w:rsid w:val="001C3B11"/>
    <w:rsid w:val="001C3B74"/>
    <w:rsid w:val="001C44FC"/>
    <w:rsid w:val="001C45E5"/>
    <w:rsid w:val="001C47C6"/>
    <w:rsid w:val="001C4839"/>
    <w:rsid w:val="001C4EF8"/>
    <w:rsid w:val="001C5690"/>
    <w:rsid w:val="001C5B4A"/>
    <w:rsid w:val="001C6B35"/>
    <w:rsid w:val="001C6E07"/>
    <w:rsid w:val="001C7520"/>
    <w:rsid w:val="001C7650"/>
    <w:rsid w:val="001C7ADA"/>
    <w:rsid w:val="001D0B69"/>
    <w:rsid w:val="001D13B8"/>
    <w:rsid w:val="001D2A8C"/>
    <w:rsid w:val="001D2DA6"/>
    <w:rsid w:val="001D31E6"/>
    <w:rsid w:val="001D3D68"/>
    <w:rsid w:val="001D6AEB"/>
    <w:rsid w:val="001D783B"/>
    <w:rsid w:val="001D7B8A"/>
    <w:rsid w:val="001D7C7D"/>
    <w:rsid w:val="001E1892"/>
    <w:rsid w:val="001E1A3E"/>
    <w:rsid w:val="001E1FB7"/>
    <w:rsid w:val="001E211C"/>
    <w:rsid w:val="001E30FC"/>
    <w:rsid w:val="001E32DD"/>
    <w:rsid w:val="001E3E10"/>
    <w:rsid w:val="001E4A00"/>
    <w:rsid w:val="001E6351"/>
    <w:rsid w:val="001E63EF"/>
    <w:rsid w:val="001E78B0"/>
    <w:rsid w:val="001F0812"/>
    <w:rsid w:val="001F0BA5"/>
    <w:rsid w:val="001F132B"/>
    <w:rsid w:val="001F2385"/>
    <w:rsid w:val="001F33CD"/>
    <w:rsid w:val="001F3571"/>
    <w:rsid w:val="001F425C"/>
    <w:rsid w:val="001F58F2"/>
    <w:rsid w:val="001F623E"/>
    <w:rsid w:val="001F74D8"/>
    <w:rsid w:val="001F78E9"/>
    <w:rsid w:val="00200A2D"/>
    <w:rsid w:val="00200AAA"/>
    <w:rsid w:val="00201596"/>
    <w:rsid w:val="00201628"/>
    <w:rsid w:val="00201657"/>
    <w:rsid w:val="00201E4C"/>
    <w:rsid w:val="00201FFE"/>
    <w:rsid w:val="00202E10"/>
    <w:rsid w:val="002030A4"/>
    <w:rsid w:val="0020312F"/>
    <w:rsid w:val="00204F0F"/>
    <w:rsid w:val="00206480"/>
    <w:rsid w:val="0020668F"/>
    <w:rsid w:val="00207983"/>
    <w:rsid w:val="00210666"/>
    <w:rsid w:val="00210A65"/>
    <w:rsid w:val="0021336D"/>
    <w:rsid w:val="0021427A"/>
    <w:rsid w:val="002143C5"/>
    <w:rsid w:val="002145B9"/>
    <w:rsid w:val="00214631"/>
    <w:rsid w:val="002147BA"/>
    <w:rsid w:val="0021551E"/>
    <w:rsid w:val="002157BB"/>
    <w:rsid w:val="00215CA2"/>
    <w:rsid w:val="00215DA8"/>
    <w:rsid w:val="00216DD7"/>
    <w:rsid w:val="002212CD"/>
    <w:rsid w:val="00221410"/>
    <w:rsid w:val="00221A61"/>
    <w:rsid w:val="002220A8"/>
    <w:rsid w:val="002228D7"/>
    <w:rsid w:val="002239A0"/>
    <w:rsid w:val="00225820"/>
    <w:rsid w:val="002272AF"/>
    <w:rsid w:val="0022764E"/>
    <w:rsid w:val="002300AB"/>
    <w:rsid w:val="00230352"/>
    <w:rsid w:val="002306F9"/>
    <w:rsid w:val="00231CF8"/>
    <w:rsid w:val="00232406"/>
    <w:rsid w:val="00233C78"/>
    <w:rsid w:val="00234B94"/>
    <w:rsid w:val="00234BBB"/>
    <w:rsid w:val="0023544F"/>
    <w:rsid w:val="002370CA"/>
    <w:rsid w:val="00237122"/>
    <w:rsid w:val="002378D6"/>
    <w:rsid w:val="002415C7"/>
    <w:rsid w:val="00241CED"/>
    <w:rsid w:val="00241DC4"/>
    <w:rsid w:val="00242568"/>
    <w:rsid w:val="00243370"/>
    <w:rsid w:val="00243D99"/>
    <w:rsid w:val="002455CA"/>
    <w:rsid w:val="0024605D"/>
    <w:rsid w:val="00247041"/>
    <w:rsid w:val="00247AF6"/>
    <w:rsid w:val="0025022E"/>
    <w:rsid w:val="002506A9"/>
    <w:rsid w:val="00250B53"/>
    <w:rsid w:val="00252A34"/>
    <w:rsid w:val="00253242"/>
    <w:rsid w:val="002553EF"/>
    <w:rsid w:val="002557B8"/>
    <w:rsid w:val="00255D13"/>
    <w:rsid w:val="00256A80"/>
    <w:rsid w:val="00257862"/>
    <w:rsid w:val="002606F0"/>
    <w:rsid w:val="00260E11"/>
    <w:rsid w:val="00262767"/>
    <w:rsid w:val="00262844"/>
    <w:rsid w:val="00262AB4"/>
    <w:rsid w:val="00262B1B"/>
    <w:rsid w:val="00262B4D"/>
    <w:rsid w:val="00263A27"/>
    <w:rsid w:val="00263C84"/>
    <w:rsid w:val="00264477"/>
    <w:rsid w:val="00264C50"/>
    <w:rsid w:val="00264D1F"/>
    <w:rsid w:val="002655D3"/>
    <w:rsid w:val="0026610A"/>
    <w:rsid w:val="002700DD"/>
    <w:rsid w:val="0027068E"/>
    <w:rsid w:val="00270745"/>
    <w:rsid w:val="002713EC"/>
    <w:rsid w:val="0027141B"/>
    <w:rsid w:val="00272D0D"/>
    <w:rsid w:val="002744F4"/>
    <w:rsid w:val="00276349"/>
    <w:rsid w:val="00277E95"/>
    <w:rsid w:val="0028065C"/>
    <w:rsid w:val="002815F9"/>
    <w:rsid w:val="00282358"/>
    <w:rsid w:val="00282DFE"/>
    <w:rsid w:val="00282EC7"/>
    <w:rsid w:val="00283CB9"/>
    <w:rsid w:val="002849CB"/>
    <w:rsid w:val="0028501E"/>
    <w:rsid w:val="00285CFC"/>
    <w:rsid w:val="00286CB3"/>
    <w:rsid w:val="002912A8"/>
    <w:rsid w:val="00292264"/>
    <w:rsid w:val="002922B5"/>
    <w:rsid w:val="002925A5"/>
    <w:rsid w:val="002933EE"/>
    <w:rsid w:val="0029458D"/>
    <w:rsid w:val="0029502D"/>
    <w:rsid w:val="002961D8"/>
    <w:rsid w:val="00296F13"/>
    <w:rsid w:val="00297A35"/>
    <w:rsid w:val="002A07C6"/>
    <w:rsid w:val="002A0AAB"/>
    <w:rsid w:val="002A0EC8"/>
    <w:rsid w:val="002A1F4E"/>
    <w:rsid w:val="002A21DD"/>
    <w:rsid w:val="002A2950"/>
    <w:rsid w:val="002A3C8F"/>
    <w:rsid w:val="002A4A5E"/>
    <w:rsid w:val="002A4B3A"/>
    <w:rsid w:val="002A52BA"/>
    <w:rsid w:val="002A575A"/>
    <w:rsid w:val="002A72E9"/>
    <w:rsid w:val="002A7A4D"/>
    <w:rsid w:val="002B134B"/>
    <w:rsid w:val="002B20B4"/>
    <w:rsid w:val="002B2172"/>
    <w:rsid w:val="002B28E2"/>
    <w:rsid w:val="002B307A"/>
    <w:rsid w:val="002B54CE"/>
    <w:rsid w:val="002B6195"/>
    <w:rsid w:val="002B7A97"/>
    <w:rsid w:val="002C00CD"/>
    <w:rsid w:val="002C13EC"/>
    <w:rsid w:val="002C1896"/>
    <w:rsid w:val="002C3599"/>
    <w:rsid w:val="002C4418"/>
    <w:rsid w:val="002C4AE4"/>
    <w:rsid w:val="002C5C01"/>
    <w:rsid w:val="002C680C"/>
    <w:rsid w:val="002C70CA"/>
    <w:rsid w:val="002C7A51"/>
    <w:rsid w:val="002C7D1B"/>
    <w:rsid w:val="002D00BB"/>
    <w:rsid w:val="002D0838"/>
    <w:rsid w:val="002D1098"/>
    <w:rsid w:val="002D1175"/>
    <w:rsid w:val="002D1968"/>
    <w:rsid w:val="002D1F67"/>
    <w:rsid w:val="002D257F"/>
    <w:rsid w:val="002D2AFE"/>
    <w:rsid w:val="002D31C5"/>
    <w:rsid w:val="002D3780"/>
    <w:rsid w:val="002D416E"/>
    <w:rsid w:val="002D4C2A"/>
    <w:rsid w:val="002D53B1"/>
    <w:rsid w:val="002D5E9B"/>
    <w:rsid w:val="002D75C6"/>
    <w:rsid w:val="002E1BE1"/>
    <w:rsid w:val="002E1EC3"/>
    <w:rsid w:val="002E21CE"/>
    <w:rsid w:val="002E2353"/>
    <w:rsid w:val="002E4FBA"/>
    <w:rsid w:val="002E51C6"/>
    <w:rsid w:val="002E5987"/>
    <w:rsid w:val="002E5C8E"/>
    <w:rsid w:val="002E6B13"/>
    <w:rsid w:val="002E74ED"/>
    <w:rsid w:val="002E75AD"/>
    <w:rsid w:val="002F0347"/>
    <w:rsid w:val="002F0537"/>
    <w:rsid w:val="002F071E"/>
    <w:rsid w:val="002F07B1"/>
    <w:rsid w:val="002F081A"/>
    <w:rsid w:val="002F0E31"/>
    <w:rsid w:val="002F2922"/>
    <w:rsid w:val="002F2C7F"/>
    <w:rsid w:val="002F38EE"/>
    <w:rsid w:val="002F395C"/>
    <w:rsid w:val="002F440D"/>
    <w:rsid w:val="002F4425"/>
    <w:rsid w:val="002F4AB4"/>
    <w:rsid w:val="002F5169"/>
    <w:rsid w:val="002F64F3"/>
    <w:rsid w:val="002F6777"/>
    <w:rsid w:val="00300052"/>
    <w:rsid w:val="003002B1"/>
    <w:rsid w:val="003007E6"/>
    <w:rsid w:val="0030118A"/>
    <w:rsid w:val="00302335"/>
    <w:rsid w:val="00302D0D"/>
    <w:rsid w:val="00302F4A"/>
    <w:rsid w:val="0030385F"/>
    <w:rsid w:val="0030564F"/>
    <w:rsid w:val="00305A1F"/>
    <w:rsid w:val="00306121"/>
    <w:rsid w:val="00306857"/>
    <w:rsid w:val="00307871"/>
    <w:rsid w:val="00310C32"/>
    <w:rsid w:val="00310C3F"/>
    <w:rsid w:val="00311DD3"/>
    <w:rsid w:val="00312295"/>
    <w:rsid w:val="00313823"/>
    <w:rsid w:val="00313970"/>
    <w:rsid w:val="003144A2"/>
    <w:rsid w:val="0031480A"/>
    <w:rsid w:val="003149AF"/>
    <w:rsid w:val="003151CB"/>
    <w:rsid w:val="003164FB"/>
    <w:rsid w:val="00320B1D"/>
    <w:rsid w:val="00320DDF"/>
    <w:rsid w:val="003210D8"/>
    <w:rsid w:val="003210F0"/>
    <w:rsid w:val="003211DB"/>
    <w:rsid w:val="003213E2"/>
    <w:rsid w:val="00321AE9"/>
    <w:rsid w:val="00323468"/>
    <w:rsid w:val="00323731"/>
    <w:rsid w:val="00323D4F"/>
    <w:rsid w:val="003250A9"/>
    <w:rsid w:val="0032513F"/>
    <w:rsid w:val="00325987"/>
    <w:rsid w:val="00325B73"/>
    <w:rsid w:val="00326FE2"/>
    <w:rsid w:val="00330E1A"/>
    <w:rsid w:val="00331C4F"/>
    <w:rsid w:val="003330ED"/>
    <w:rsid w:val="00333512"/>
    <w:rsid w:val="00333914"/>
    <w:rsid w:val="00336471"/>
    <w:rsid w:val="00336949"/>
    <w:rsid w:val="00336982"/>
    <w:rsid w:val="00336F9A"/>
    <w:rsid w:val="00337930"/>
    <w:rsid w:val="00337DEE"/>
    <w:rsid w:val="00337E63"/>
    <w:rsid w:val="00337EC5"/>
    <w:rsid w:val="003403FC"/>
    <w:rsid w:val="00340462"/>
    <w:rsid w:val="00340F18"/>
    <w:rsid w:val="00341F9E"/>
    <w:rsid w:val="00342006"/>
    <w:rsid w:val="00344042"/>
    <w:rsid w:val="00344120"/>
    <w:rsid w:val="003461B0"/>
    <w:rsid w:val="003476B2"/>
    <w:rsid w:val="003477A1"/>
    <w:rsid w:val="00347FEB"/>
    <w:rsid w:val="00351A1E"/>
    <w:rsid w:val="00352AC1"/>
    <w:rsid w:val="00352AFC"/>
    <w:rsid w:val="003533BE"/>
    <w:rsid w:val="0035364B"/>
    <w:rsid w:val="00354366"/>
    <w:rsid w:val="003544F9"/>
    <w:rsid w:val="00354A2C"/>
    <w:rsid w:val="00354B29"/>
    <w:rsid w:val="00355D45"/>
    <w:rsid w:val="00355DE5"/>
    <w:rsid w:val="00360280"/>
    <w:rsid w:val="00362279"/>
    <w:rsid w:val="00363411"/>
    <w:rsid w:val="00363B29"/>
    <w:rsid w:val="0036573E"/>
    <w:rsid w:val="0036643A"/>
    <w:rsid w:val="003666EC"/>
    <w:rsid w:val="00367291"/>
    <w:rsid w:val="00367B92"/>
    <w:rsid w:val="0037026B"/>
    <w:rsid w:val="00370B14"/>
    <w:rsid w:val="00370CBB"/>
    <w:rsid w:val="00370E90"/>
    <w:rsid w:val="003715CA"/>
    <w:rsid w:val="00371A34"/>
    <w:rsid w:val="003727CA"/>
    <w:rsid w:val="0037444A"/>
    <w:rsid w:val="003752BF"/>
    <w:rsid w:val="00375BB2"/>
    <w:rsid w:val="00375C92"/>
    <w:rsid w:val="00377C95"/>
    <w:rsid w:val="003808A6"/>
    <w:rsid w:val="00380D28"/>
    <w:rsid w:val="003819B7"/>
    <w:rsid w:val="00381CEE"/>
    <w:rsid w:val="00382904"/>
    <w:rsid w:val="00382A21"/>
    <w:rsid w:val="0038310E"/>
    <w:rsid w:val="00383200"/>
    <w:rsid w:val="0038324B"/>
    <w:rsid w:val="00383B49"/>
    <w:rsid w:val="00383D17"/>
    <w:rsid w:val="0038470B"/>
    <w:rsid w:val="00385A14"/>
    <w:rsid w:val="00385EB2"/>
    <w:rsid w:val="00386A8F"/>
    <w:rsid w:val="00386C8E"/>
    <w:rsid w:val="003876CF"/>
    <w:rsid w:val="00387974"/>
    <w:rsid w:val="00390349"/>
    <w:rsid w:val="0039039B"/>
    <w:rsid w:val="003923A2"/>
    <w:rsid w:val="003925C0"/>
    <w:rsid w:val="00393F09"/>
    <w:rsid w:val="00394464"/>
    <w:rsid w:val="00394712"/>
    <w:rsid w:val="0039497D"/>
    <w:rsid w:val="00396665"/>
    <w:rsid w:val="00397CC7"/>
    <w:rsid w:val="003A0E84"/>
    <w:rsid w:val="003A1EAD"/>
    <w:rsid w:val="003A26EB"/>
    <w:rsid w:val="003A2C5B"/>
    <w:rsid w:val="003A2DC7"/>
    <w:rsid w:val="003A60A5"/>
    <w:rsid w:val="003A6AB2"/>
    <w:rsid w:val="003A7749"/>
    <w:rsid w:val="003B005B"/>
    <w:rsid w:val="003B01E7"/>
    <w:rsid w:val="003B0451"/>
    <w:rsid w:val="003B22FB"/>
    <w:rsid w:val="003B25BD"/>
    <w:rsid w:val="003B342C"/>
    <w:rsid w:val="003B3C0A"/>
    <w:rsid w:val="003B3CD3"/>
    <w:rsid w:val="003B456D"/>
    <w:rsid w:val="003B4B10"/>
    <w:rsid w:val="003B57D0"/>
    <w:rsid w:val="003B5F98"/>
    <w:rsid w:val="003B6704"/>
    <w:rsid w:val="003B7AF5"/>
    <w:rsid w:val="003B7CD6"/>
    <w:rsid w:val="003C0239"/>
    <w:rsid w:val="003C0477"/>
    <w:rsid w:val="003C07FC"/>
    <w:rsid w:val="003C0E99"/>
    <w:rsid w:val="003C113C"/>
    <w:rsid w:val="003C185C"/>
    <w:rsid w:val="003C36B8"/>
    <w:rsid w:val="003C3AEB"/>
    <w:rsid w:val="003C442E"/>
    <w:rsid w:val="003C4567"/>
    <w:rsid w:val="003C4714"/>
    <w:rsid w:val="003C5F68"/>
    <w:rsid w:val="003C61CA"/>
    <w:rsid w:val="003C622F"/>
    <w:rsid w:val="003C69E5"/>
    <w:rsid w:val="003C6DB6"/>
    <w:rsid w:val="003C7258"/>
    <w:rsid w:val="003D09ED"/>
    <w:rsid w:val="003D248E"/>
    <w:rsid w:val="003D36C0"/>
    <w:rsid w:val="003D38F4"/>
    <w:rsid w:val="003D3BBE"/>
    <w:rsid w:val="003D42E5"/>
    <w:rsid w:val="003D4BBF"/>
    <w:rsid w:val="003D6126"/>
    <w:rsid w:val="003D6742"/>
    <w:rsid w:val="003D7396"/>
    <w:rsid w:val="003D73FA"/>
    <w:rsid w:val="003D7C73"/>
    <w:rsid w:val="003D7CF2"/>
    <w:rsid w:val="003E0325"/>
    <w:rsid w:val="003E09EF"/>
    <w:rsid w:val="003E0EAC"/>
    <w:rsid w:val="003E11B1"/>
    <w:rsid w:val="003E1AAD"/>
    <w:rsid w:val="003E1BEB"/>
    <w:rsid w:val="003E1F4C"/>
    <w:rsid w:val="003E20EE"/>
    <w:rsid w:val="003E6529"/>
    <w:rsid w:val="003E6AD3"/>
    <w:rsid w:val="003E7594"/>
    <w:rsid w:val="003E77CC"/>
    <w:rsid w:val="003F040D"/>
    <w:rsid w:val="003F05DD"/>
    <w:rsid w:val="003F06AF"/>
    <w:rsid w:val="003F07CB"/>
    <w:rsid w:val="003F08A6"/>
    <w:rsid w:val="003F1285"/>
    <w:rsid w:val="003F12FA"/>
    <w:rsid w:val="003F170E"/>
    <w:rsid w:val="003F194F"/>
    <w:rsid w:val="003F26DE"/>
    <w:rsid w:val="003F2C6C"/>
    <w:rsid w:val="003F6424"/>
    <w:rsid w:val="003F6CF1"/>
    <w:rsid w:val="003F74EC"/>
    <w:rsid w:val="003F772E"/>
    <w:rsid w:val="003F78F7"/>
    <w:rsid w:val="003F7A53"/>
    <w:rsid w:val="00400868"/>
    <w:rsid w:val="00400CF4"/>
    <w:rsid w:val="00402144"/>
    <w:rsid w:val="004037FB"/>
    <w:rsid w:val="00403DF3"/>
    <w:rsid w:val="00404491"/>
    <w:rsid w:val="00404580"/>
    <w:rsid w:val="0040476E"/>
    <w:rsid w:val="00405DE9"/>
    <w:rsid w:val="004078D6"/>
    <w:rsid w:val="004108C7"/>
    <w:rsid w:val="00410D40"/>
    <w:rsid w:val="0041143C"/>
    <w:rsid w:val="00411589"/>
    <w:rsid w:val="004117D6"/>
    <w:rsid w:val="00411B48"/>
    <w:rsid w:val="00412802"/>
    <w:rsid w:val="00413302"/>
    <w:rsid w:val="00414295"/>
    <w:rsid w:val="00414D3E"/>
    <w:rsid w:val="004157F9"/>
    <w:rsid w:val="00415B8E"/>
    <w:rsid w:val="004163F8"/>
    <w:rsid w:val="004170C8"/>
    <w:rsid w:val="00417C6A"/>
    <w:rsid w:val="0042079E"/>
    <w:rsid w:val="00420992"/>
    <w:rsid w:val="004216E8"/>
    <w:rsid w:val="00422BE6"/>
    <w:rsid w:val="00422D12"/>
    <w:rsid w:val="0042312D"/>
    <w:rsid w:val="0042351B"/>
    <w:rsid w:val="00423521"/>
    <w:rsid w:val="00423EFE"/>
    <w:rsid w:val="00424D66"/>
    <w:rsid w:val="00425372"/>
    <w:rsid w:val="00425B44"/>
    <w:rsid w:val="00426D6D"/>
    <w:rsid w:val="00426F3D"/>
    <w:rsid w:val="004271DE"/>
    <w:rsid w:val="00427694"/>
    <w:rsid w:val="00430033"/>
    <w:rsid w:val="00431A59"/>
    <w:rsid w:val="00431A9C"/>
    <w:rsid w:val="004321E4"/>
    <w:rsid w:val="004323BC"/>
    <w:rsid w:val="004328A4"/>
    <w:rsid w:val="00433BBE"/>
    <w:rsid w:val="004346FC"/>
    <w:rsid w:val="00434888"/>
    <w:rsid w:val="0043502B"/>
    <w:rsid w:val="00435EB7"/>
    <w:rsid w:val="00437650"/>
    <w:rsid w:val="004405C1"/>
    <w:rsid w:val="00441075"/>
    <w:rsid w:val="00443203"/>
    <w:rsid w:val="00446C30"/>
    <w:rsid w:val="00447310"/>
    <w:rsid w:val="004475F9"/>
    <w:rsid w:val="00447E84"/>
    <w:rsid w:val="004502FB"/>
    <w:rsid w:val="00450795"/>
    <w:rsid w:val="00452105"/>
    <w:rsid w:val="004529E0"/>
    <w:rsid w:val="00452A28"/>
    <w:rsid w:val="00452BE0"/>
    <w:rsid w:val="004550DE"/>
    <w:rsid w:val="00456C65"/>
    <w:rsid w:val="00456D07"/>
    <w:rsid w:val="00456D7F"/>
    <w:rsid w:val="00460BAF"/>
    <w:rsid w:val="0046140F"/>
    <w:rsid w:val="00461477"/>
    <w:rsid w:val="00463083"/>
    <w:rsid w:val="004635E7"/>
    <w:rsid w:val="00463657"/>
    <w:rsid w:val="00463683"/>
    <w:rsid w:val="00463CEE"/>
    <w:rsid w:val="0046579E"/>
    <w:rsid w:val="0046672F"/>
    <w:rsid w:val="00466BFC"/>
    <w:rsid w:val="00470760"/>
    <w:rsid w:val="00470C1E"/>
    <w:rsid w:val="004711AE"/>
    <w:rsid w:val="00471C6D"/>
    <w:rsid w:val="00472415"/>
    <w:rsid w:val="00472B1D"/>
    <w:rsid w:val="00472ED0"/>
    <w:rsid w:val="00472F37"/>
    <w:rsid w:val="004730EE"/>
    <w:rsid w:val="0047374E"/>
    <w:rsid w:val="004739CA"/>
    <w:rsid w:val="00473F9B"/>
    <w:rsid w:val="004745FB"/>
    <w:rsid w:val="00475282"/>
    <w:rsid w:val="00475682"/>
    <w:rsid w:val="00475F76"/>
    <w:rsid w:val="00477B52"/>
    <w:rsid w:val="00480E3E"/>
    <w:rsid w:val="0048114B"/>
    <w:rsid w:val="00481B29"/>
    <w:rsid w:val="0048220C"/>
    <w:rsid w:val="0048310C"/>
    <w:rsid w:val="00483124"/>
    <w:rsid w:val="00483378"/>
    <w:rsid w:val="00483F82"/>
    <w:rsid w:val="004841AC"/>
    <w:rsid w:val="004845B1"/>
    <w:rsid w:val="0048484F"/>
    <w:rsid w:val="0048509B"/>
    <w:rsid w:val="00485D89"/>
    <w:rsid w:val="00485E45"/>
    <w:rsid w:val="00486A0D"/>
    <w:rsid w:val="0048728B"/>
    <w:rsid w:val="00487743"/>
    <w:rsid w:val="00487D93"/>
    <w:rsid w:val="004925BC"/>
    <w:rsid w:val="00493A60"/>
    <w:rsid w:val="0049418B"/>
    <w:rsid w:val="00495517"/>
    <w:rsid w:val="004955D3"/>
    <w:rsid w:val="00495C01"/>
    <w:rsid w:val="00496034"/>
    <w:rsid w:val="004962D3"/>
    <w:rsid w:val="0049729B"/>
    <w:rsid w:val="00497E22"/>
    <w:rsid w:val="004A026D"/>
    <w:rsid w:val="004A1E87"/>
    <w:rsid w:val="004A1FCE"/>
    <w:rsid w:val="004A27CF"/>
    <w:rsid w:val="004A2F80"/>
    <w:rsid w:val="004A30C8"/>
    <w:rsid w:val="004A3F44"/>
    <w:rsid w:val="004A430D"/>
    <w:rsid w:val="004A4670"/>
    <w:rsid w:val="004A5682"/>
    <w:rsid w:val="004A700A"/>
    <w:rsid w:val="004A74A6"/>
    <w:rsid w:val="004A78BF"/>
    <w:rsid w:val="004A7F9A"/>
    <w:rsid w:val="004B01E4"/>
    <w:rsid w:val="004B0C1F"/>
    <w:rsid w:val="004B1FB5"/>
    <w:rsid w:val="004B22C7"/>
    <w:rsid w:val="004B26B4"/>
    <w:rsid w:val="004B2823"/>
    <w:rsid w:val="004B2921"/>
    <w:rsid w:val="004B32F2"/>
    <w:rsid w:val="004B3441"/>
    <w:rsid w:val="004B3FE0"/>
    <w:rsid w:val="004B45C8"/>
    <w:rsid w:val="004B4684"/>
    <w:rsid w:val="004B4A61"/>
    <w:rsid w:val="004B4B67"/>
    <w:rsid w:val="004B4D16"/>
    <w:rsid w:val="004B5B60"/>
    <w:rsid w:val="004B5D03"/>
    <w:rsid w:val="004B60DE"/>
    <w:rsid w:val="004B63CB"/>
    <w:rsid w:val="004B6452"/>
    <w:rsid w:val="004B70F1"/>
    <w:rsid w:val="004B7202"/>
    <w:rsid w:val="004C1C1D"/>
    <w:rsid w:val="004C2011"/>
    <w:rsid w:val="004C2552"/>
    <w:rsid w:val="004C2F6D"/>
    <w:rsid w:val="004C3FD9"/>
    <w:rsid w:val="004C4115"/>
    <w:rsid w:val="004C4DD6"/>
    <w:rsid w:val="004C6B1C"/>
    <w:rsid w:val="004D00D3"/>
    <w:rsid w:val="004D03B4"/>
    <w:rsid w:val="004D053E"/>
    <w:rsid w:val="004D067B"/>
    <w:rsid w:val="004D073E"/>
    <w:rsid w:val="004D09A0"/>
    <w:rsid w:val="004D0CC3"/>
    <w:rsid w:val="004D1330"/>
    <w:rsid w:val="004D235E"/>
    <w:rsid w:val="004D3819"/>
    <w:rsid w:val="004D3951"/>
    <w:rsid w:val="004D3DA6"/>
    <w:rsid w:val="004D3F5A"/>
    <w:rsid w:val="004D4D4E"/>
    <w:rsid w:val="004D5369"/>
    <w:rsid w:val="004D56E5"/>
    <w:rsid w:val="004E0383"/>
    <w:rsid w:val="004E06DA"/>
    <w:rsid w:val="004E0746"/>
    <w:rsid w:val="004E20BF"/>
    <w:rsid w:val="004E27EC"/>
    <w:rsid w:val="004E3059"/>
    <w:rsid w:val="004E485B"/>
    <w:rsid w:val="004E5DC0"/>
    <w:rsid w:val="004F1B07"/>
    <w:rsid w:val="004F32EA"/>
    <w:rsid w:val="004F3350"/>
    <w:rsid w:val="004F345E"/>
    <w:rsid w:val="004F35EA"/>
    <w:rsid w:val="004F5D31"/>
    <w:rsid w:val="004F5DD0"/>
    <w:rsid w:val="004F6347"/>
    <w:rsid w:val="004F69EE"/>
    <w:rsid w:val="004F6C88"/>
    <w:rsid w:val="004F6E1E"/>
    <w:rsid w:val="004F75F0"/>
    <w:rsid w:val="00500276"/>
    <w:rsid w:val="00500525"/>
    <w:rsid w:val="0050053F"/>
    <w:rsid w:val="005009FC"/>
    <w:rsid w:val="00500C8C"/>
    <w:rsid w:val="00501EAC"/>
    <w:rsid w:val="005035C5"/>
    <w:rsid w:val="00503793"/>
    <w:rsid w:val="00503F29"/>
    <w:rsid w:val="0050439D"/>
    <w:rsid w:val="00504469"/>
    <w:rsid w:val="005049D4"/>
    <w:rsid w:val="00506010"/>
    <w:rsid w:val="00506C73"/>
    <w:rsid w:val="005108D2"/>
    <w:rsid w:val="00510AD0"/>
    <w:rsid w:val="00512E52"/>
    <w:rsid w:val="00512F57"/>
    <w:rsid w:val="00514DC5"/>
    <w:rsid w:val="0051512C"/>
    <w:rsid w:val="005154E1"/>
    <w:rsid w:val="00515877"/>
    <w:rsid w:val="005161DE"/>
    <w:rsid w:val="00516797"/>
    <w:rsid w:val="00516FD6"/>
    <w:rsid w:val="00517AEE"/>
    <w:rsid w:val="00517C7A"/>
    <w:rsid w:val="00520779"/>
    <w:rsid w:val="0052127C"/>
    <w:rsid w:val="0052197E"/>
    <w:rsid w:val="005228E1"/>
    <w:rsid w:val="00524075"/>
    <w:rsid w:val="00524144"/>
    <w:rsid w:val="005248DD"/>
    <w:rsid w:val="00524FBA"/>
    <w:rsid w:val="0053013F"/>
    <w:rsid w:val="00530760"/>
    <w:rsid w:val="00531647"/>
    <w:rsid w:val="00531871"/>
    <w:rsid w:val="00532C47"/>
    <w:rsid w:val="005331A8"/>
    <w:rsid w:val="005337F6"/>
    <w:rsid w:val="00533C63"/>
    <w:rsid w:val="005341C2"/>
    <w:rsid w:val="00534742"/>
    <w:rsid w:val="0053505A"/>
    <w:rsid w:val="00535918"/>
    <w:rsid w:val="00535ADA"/>
    <w:rsid w:val="00536677"/>
    <w:rsid w:val="00536A3F"/>
    <w:rsid w:val="00536B56"/>
    <w:rsid w:val="0053710E"/>
    <w:rsid w:val="0053755F"/>
    <w:rsid w:val="00537821"/>
    <w:rsid w:val="0054092B"/>
    <w:rsid w:val="00540DE4"/>
    <w:rsid w:val="00541DE0"/>
    <w:rsid w:val="00543856"/>
    <w:rsid w:val="00543C31"/>
    <w:rsid w:val="005442B0"/>
    <w:rsid w:val="00544858"/>
    <w:rsid w:val="005449ED"/>
    <w:rsid w:val="00544E6D"/>
    <w:rsid w:val="00545605"/>
    <w:rsid w:val="00545F67"/>
    <w:rsid w:val="005462B2"/>
    <w:rsid w:val="005512A3"/>
    <w:rsid w:val="00551385"/>
    <w:rsid w:val="0055169C"/>
    <w:rsid w:val="00551B58"/>
    <w:rsid w:val="00553F8F"/>
    <w:rsid w:val="005559CB"/>
    <w:rsid w:val="00557FAD"/>
    <w:rsid w:val="00560967"/>
    <w:rsid w:val="00560A15"/>
    <w:rsid w:val="00560E9E"/>
    <w:rsid w:val="005615E1"/>
    <w:rsid w:val="00562AC6"/>
    <w:rsid w:val="0056344D"/>
    <w:rsid w:val="005637D1"/>
    <w:rsid w:val="00563A7F"/>
    <w:rsid w:val="00565913"/>
    <w:rsid w:val="00566BF7"/>
    <w:rsid w:val="00566C1E"/>
    <w:rsid w:val="0056798C"/>
    <w:rsid w:val="00567C82"/>
    <w:rsid w:val="00570B7A"/>
    <w:rsid w:val="00571413"/>
    <w:rsid w:val="00571EA3"/>
    <w:rsid w:val="00572DBD"/>
    <w:rsid w:val="005738E0"/>
    <w:rsid w:val="00573BE2"/>
    <w:rsid w:val="00574EFE"/>
    <w:rsid w:val="00575067"/>
    <w:rsid w:val="00576EBB"/>
    <w:rsid w:val="00580398"/>
    <w:rsid w:val="0058111C"/>
    <w:rsid w:val="005816A7"/>
    <w:rsid w:val="00582B42"/>
    <w:rsid w:val="00583559"/>
    <w:rsid w:val="00583778"/>
    <w:rsid w:val="00583C85"/>
    <w:rsid w:val="005845AA"/>
    <w:rsid w:val="005853EE"/>
    <w:rsid w:val="00586670"/>
    <w:rsid w:val="00586AC2"/>
    <w:rsid w:val="00587A01"/>
    <w:rsid w:val="00587DBE"/>
    <w:rsid w:val="00587EA3"/>
    <w:rsid w:val="0059062E"/>
    <w:rsid w:val="005907EC"/>
    <w:rsid w:val="005911B7"/>
    <w:rsid w:val="00591459"/>
    <w:rsid w:val="00591B30"/>
    <w:rsid w:val="0059253A"/>
    <w:rsid w:val="005931B2"/>
    <w:rsid w:val="00593272"/>
    <w:rsid w:val="00593AF5"/>
    <w:rsid w:val="00593B64"/>
    <w:rsid w:val="00595265"/>
    <w:rsid w:val="00595A79"/>
    <w:rsid w:val="00595CCC"/>
    <w:rsid w:val="005970CA"/>
    <w:rsid w:val="0059779D"/>
    <w:rsid w:val="005A09B5"/>
    <w:rsid w:val="005A10AC"/>
    <w:rsid w:val="005A331F"/>
    <w:rsid w:val="005A3351"/>
    <w:rsid w:val="005A53D2"/>
    <w:rsid w:val="005A5620"/>
    <w:rsid w:val="005A57AB"/>
    <w:rsid w:val="005A58E2"/>
    <w:rsid w:val="005A5C7C"/>
    <w:rsid w:val="005A5CCB"/>
    <w:rsid w:val="005A5E05"/>
    <w:rsid w:val="005A7088"/>
    <w:rsid w:val="005A78D7"/>
    <w:rsid w:val="005B04D7"/>
    <w:rsid w:val="005B0C66"/>
    <w:rsid w:val="005B1327"/>
    <w:rsid w:val="005B140E"/>
    <w:rsid w:val="005B15EE"/>
    <w:rsid w:val="005B16C5"/>
    <w:rsid w:val="005B1FA0"/>
    <w:rsid w:val="005B2FB4"/>
    <w:rsid w:val="005B45C1"/>
    <w:rsid w:val="005B4F24"/>
    <w:rsid w:val="005B656F"/>
    <w:rsid w:val="005B6BE0"/>
    <w:rsid w:val="005B717B"/>
    <w:rsid w:val="005C0522"/>
    <w:rsid w:val="005C0DC4"/>
    <w:rsid w:val="005C191F"/>
    <w:rsid w:val="005C21F3"/>
    <w:rsid w:val="005C78B4"/>
    <w:rsid w:val="005C7E12"/>
    <w:rsid w:val="005D019B"/>
    <w:rsid w:val="005D05E5"/>
    <w:rsid w:val="005D0772"/>
    <w:rsid w:val="005D0F45"/>
    <w:rsid w:val="005D11AE"/>
    <w:rsid w:val="005D1435"/>
    <w:rsid w:val="005D171F"/>
    <w:rsid w:val="005D1F3F"/>
    <w:rsid w:val="005D2DB8"/>
    <w:rsid w:val="005D4F36"/>
    <w:rsid w:val="005D5F7D"/>
    <w:rsid w:val="005D60FB"/>
    <w:rsid w:val="005D622E"/>
    <w:rsid w:val="005D6968"/>
    <w:rsid w:val="005D6AD5"/>
    <w:rsid w:val="005D763F"/>
    <w:rsid w:val="005D7739"/>
    <w:rsid w:val="005D7FA0"/>
    <w:rsid w:val="005E046A"/>
    <w:rsid w:val="005E06C2"/>
    <w:rsid w:val="005E0735"/>
    <w:rsid w:val="005E1275"/>
    <w:rsid w:val="005E17CB"/>
    <w:rsid w:val="005E17F9"/>
    <w:rsid w:val="005E1D00"/>
    <w:rsid w:val="005E2467"/>
    <w:rsid w:val="005E3241"/>
    <w:rsid w:val="005E3D02"/>
    <w:rsid w:val="005E43BB"/>
    <w:rsid w:val="005E454A"/>
    <w:rsid w:val="005E532F"/>
    <w:rsid w:val="005E60E7"/>
    <w:rsid w:val="005E61A9"/>
    <w:rsid w:val="005E7119"/>
    <w:rsid w:val="005E7556"/>
    <w:rsid w:val="005E799A"/>
    <w:rsid w:val="005F0BBA"/>
    <w:rsid w:val="005F2DF7"/>
    <w:rsid w:val="005F315D"/>
    <w:rsid w:val="005F4778"/>
    <w:rsid w:val="005F4889"/>
    <w:rsid w:val="005F5681"/>
    <w:rsid w:val="005F57CC"/>
    <w:rsid w:val="005F6C4A"/>
    <w:rsid w:val="005F72FC"/>
    <w:rsid w:val="005F79AB"/>
    <w:rsid w:val="0060090C"/>
    <w:rsid w:val="00600B9F"/>
    <w:rsid w:val="00600E8C"/>
    <w:rsid w:val="00601847"/>
    <w:rsid w:val="0060295B"/>
    <w:rsid w:val="00604130"/>
    <w:rsid w:val="00604CC5"/>
    <w:rsid w:val="00605404"/>
    <w:rsid w:val="00605E41"/>
    <w:rsid w:val="00607CAB"/>
    <w:rsid w:val="006113C2"/>
    <w:rsid w:val="00612B09"/>
    <w:rsid w:val="00613769"/>
    <w:rsid w:val="0061551A"/>
    <w:rsid w:val="006155AF"/>
    <w:rsid w:val="006155B0"/>
    <w:rsid w:val="00617654"/>
    <w:rsid w:val="00620FCC"/>
    <w:rsid w:val="006222EE"/>
    <w:rsid w:val="00622BD6"/>
    <w:rsid w:val="00622CEA"/>
    <w:rsid w:val="00624A0F"/>
    <w:rsid w:val="00625259"/>
    <w:rsid w:val="006253B1"/>
    <w:rsid w:val="00626830"/>
    <w:rsid w:val="00631372"/>
    <w:rsid w:val="006322D9"/>
    <w:rsid w:val="00632E61"/>
    <w:rsid w:val="006335BD"/>
    <w:rsid w:val="00634152"/>
    <w:rsid w:val="0063422C"/>
    <w:rsid w:val="00634689"/>
    <w:rsid w:val="00634729"/>
    <w:rsid w:val="00634A25"/>
    <w:rsid w:val="00635809"/>
    <w:rsid w:val="00635CE7"/>
    <w:rsid w:val="00636658"/>
    <w:rsid w:val="00636B96"/>
    <w:rsid w:val="006371D6"/>
    <w:rsid w:val="00640186"/>
    <w:rsid w:val="00640678"/>
    <w:rsid w:val="0064152A"/>
    <w:rsid w:val="006421D7"/>
    <w:rsid w:val="00643AFA"/>
    <w:rsid w:val="006445EF"/>
    <w:rsid w:val="00644871"/>
    <w:rsid w:val="006458CD"/>
    <w:rsid w:val="00645931"/>
    <w:rsid w:val="00647003"/>
    <w:rsid w:val="00652A0B"/>
    <w:rsid w:val="00652D3A"/>
    <w:rsid w:val="006544E3"/>
    <w:rsid w:val="00654E1C"/>
    <w:rsid w:val="00655F4A"/>
    <w:rsid w:val="0065635C"/>
    <w:rsid w:val="006564CE"/>
    <w:rsid w:val="00656940"/>
    <w:rsid w:val="00656E78"/>
    <w:rsid w:val="00661A3F"/>
    <w:rsid w:val="0066220C"/>
    <w:rsid w:val="006623C5"/>
    <w:rsid w:val="00664288"/>
    <w:rsid w:val="006647B8"/>
    <w:rsid w:val="00664908"/>
    <w:rsid w:val="00664F25"/>
    <w:rsid w:val="006666CD"/>
    <w:rsid w:val="0066737C"/>
    <w:rsid w:val="0067086B"/>
    <w:rsid w:val="00670E7A"/>
    <w:rsid w:val="0067113A"/>
    <w:rsid w:val="0067280C"/>
    <w:rsid w:val="0067298F"/>
    <w:rsid w:val="00672CC6"/>
    <w:rsid w:val="00673ED4"/>
    <w:rsid w:val="00675141"/>
    <w:rsid w:val="0067628C"/>
    <w:rsid w:val="00676AAA"/>
    <w:rsid w:val="00680320"/>
    <w:rsid w:val="006819C7"/>
    <w:rsid w:val="006824A4"/>
    <w:rsid w:val="00682AD4"/>
    <w:rsid w:val="00684992"/>
    <w:rsid w:val="00684EEA"/>
    <w:rsid w:val="00685D5A"/>
    <w:rsid w:val="006878BC"/>
    <w:rsid w:val="00690894"/>
    <w:rsid w:val="00690DD8"/>
    <w:rsid w:val="00691C95"/>
    <w:rsid w:val="00692098"/>
    <w:rsid w:val="00692C5D"/>
    <w:rsid w:val="00693918"/>
    <w:rsid w:val="00694577"/>
    <w:rsid w:val="006952B4"/>
    <w:rsid w:val="00695547"/>
    <w:rsid w:val="006958C3"/>
    <w:rsid w:val="00695AD1"/>
    <w:rsid w:val="0069775A"/>
    <w:rsid w:val="006A0757"/>
    <w:rsid w:val="006A262A"/>
    <w:rsid w:val="006A2E05"/>
    <w:rsid w:val="006A335C"/>
    <w:rsid w:val="006A3567"/>
    <w:rsid w:val="006A449E"/>
    <w:rsid w:val="006A48C3"/>
    <w:rsid w:val="006A4DAD"/>
    <w:rsid w:val="006A550B"/>
    <w:rsid w:val="006A7DA8"/>
    <w:rsid w:val="006A7E68"/>
    <w:rsid w:val="006A7F31"/>
    <w:rsid w:val="006B0690"/>
    <w:rsid w:val="006B103D"/>
    <w:rsid w:val="006B1A46"/>
    <w:rsid w:val="006B2508"/>
    <w:rsid w:val="006B38C7"/>
    <w:rsid w:val="006B3DBA"/>
    <w:rsid w:val="006B3E09"/>
    <w:rsid w:val="006B661F"/>
    <w:rsid w:val="006B6D6B"/>
    <w:rsid w:val="006B6F61"/>
    <w:rsid w:val="006B7112"/>
    <w:rsid w:val="006B7D85"/>
    <w:rsid w:val="006C0263"/>
    <w:rsid w:val="006C0284"/>
    <w:rsid w:val="006C0AEB"/>
    <w:rsid w:val="006C1038"/>
    <w:rsid w:val="006C2094"/>
    <w:rsid w:val="006C224F"/>
    <w:rsid w:val="006C2831"/>
    <w:rsid w:val="006C35A7"/>
    <w:rsid w:val="006C4631"/>
    <w:rsid w:val="006C487E"/>
    <w:rsid w:val="006C4C25"/>
    <w:rsid w:val="006C4C6A"/>
    <w:rsid w:val="006C4D29"/>
    <w:rsid w:val="006C55C6"/>
    <w:rsid w:val="006C5900"/>
    <w:rsid w:val="006D0939"/>
    <w:rsid w:val="006D1AEA"/>
    <w:rsid w:val="006D1E91"/>
    <w:rsid w:val="006D20AA"/>
    <w:rsid w:val="006D260F"/>
    <w:rsid w:val="006D2A49"/>
    <w:rsid w:val="006D468E"/>
    <w:rsid w:val="006D5622"/>
    <w:rsid w:val="006D579B"/>
    <w:rsid w:val="006D5CED"/>
    <w:rsid w:val="006D671A"/>
    <w:rsid w:val="006D6B09"/>
    <w:rsid w:val="006D7D17"/>
    <w:rsid w:val="006E00D7"/>
    <w:rsid w:val="006E10F3"/>
    <w:rsid w:val="006E150F"/>
    <w:rsid w:val="006E23EF"/>
    <w:rsid w:val="006E2F4C"/>
    <w:rsid w:val="006E4D66"/>
    <w:rsid w:val="006E5472"/>
    <w:rsid w:val="006E555F"/>
    <w:rsid w:val="006E5BE9"/>
    <w:rsid w:val="006E6547"/>
    <w:rsid w:val="006E713C"/>
    <w:rsid w:val="006E7494"/>
    <w:rsid w:val="006E7D5C"/>
    <w:rsid w:val="006E7D6E"/>
    <w:rsid w:val="006F04FC"/>
    <w:rsid w:val="006F1657"/>
    <w:rsid w:val="006F1859"/>
    <w:rsid w:val="006F2A34"/>
    <w:rsid w:val="006F2D00"/>
    <w:rsid w:val="006F4903"/>
    <w:rsid w:val="006F4C02"/>
    <w:rsid w:val="006F4F99"/>
    <w:rsid w:val="006F5093"/>
    <w:rsid w:val="006F57D7"/>
    <w:rsid w:val="006F6552"/>
    <w:rsid w:val="006F69C9"/>
    <w:rsid w:val="006F7337"/>
    <w:rsid w:val="006F75EA"/>
    <w:rsid w:val="007014DD"/>
    <w:rsid w:val="00702DC5"/>
    <w:rsid w:val="00704952"/>
    <w:rsid w:val="007049BD"/>
    <w:rsid w:val="00704A88"/>
    <w:rsid w:val="00704B6F"/>
    <w:rsid w:val="00705AEA"/>
    <w:rsid w:val="00706B69"/>
    <w:rsid w:val="00710537"/>
    <w:rsid w:val="007106A7"/>
    <w:rsid w:val="00710C21"/>
    <w:rsid w:val="00710DD9"/>
    <w:rsid w:val="00710E21"/>
    <w:rsid w:val="00710E77"/>
    <w:rsid w:val="0071327C"/>
    <w:rsid w:val="007134A4"/>
    <w:rsid w:val="007140AA"/>
    <w:rsid w:val="00714648"/>
    <w:rsid w:val="00714B2B"/>
    <w:rsid w:val="00714C68"/>
    <w:rsid w:val="007150BF"/>
    <w:rsid w:val="00715885"/>
    <w:rsid w:val="00715AD5"/>
    <w:rsid w:val="007177DC"/>
    <w:rsid w:val="00720022"/>
    <w:rsid w:val="00720682"/>
    <w:rsid w:val="00721131"/>
    <w:rsid w:val="00722E8A"/>
    <w:rsid w:val="007249BF"/>
    <w:rsid w:val="00724B4C"/>
    <w:rsid w:val="00724DED"/>
    <w:rsid w:val="007260CC"/>
    <w:rsid w:val="007264C7"/>
    <w:rsid w:val="00726F57"/>
    <w:rsid w:val="0073131E"/>
    <w:rsid w:val="007313F4"/>
    <w:rsid w:val="0073227D"/>
    <w:rsid w:val="00732FF1"/>
    <w:rsid w:val="00733101"/>
    <w:rsid w:val="0073429C"/>
    <w:rsid w:val="00734395"/>
    <w:rsid w:val="00735700"/>
    <w:rsid w:val="00736047"/>
    <w:rsid w:val="007403A8"/>
    <w:rsid w:val="007410E3"/>
    <w:rsid w:val="00741434"/>
    <w:rsid w:val="00742707"/>
    <w:rsid w:val="00742E94"/>
    <w:rsid w:val="00744AAD"/>
    <w:rsid w:val="00745105"/>
    <w:rsid w:val="0074521B"/>
    <w:rsid w:val="00745813"/>
    <w:rsid w:val="00745F14"/>
    <w:rsid w:val="00746B3B"/>
    <w:rsid w:val="00746DD9"/>
    <w:rsid w:val="0075179E"/>
    <w:rsid w:val="00751816"/>
    <w:rsid w:val="0075423C"/>
    <w:rsid w:val="0075469E"/>
    <w:rsid w:val="00754EEC"/>
    <w:rsid w:val="00754FBA"/>
    <w:rsid w:val="00755878"/>
    <w:rsid w:val="00755A89"/>
    <w:rsid w:val="0075768A"/>
    <w:rsid w:val="00757B1D"/>
    <w:rsid w:val="007602A5"/>
    <w:rsid w:val="00761690"/>
    <w:rsid w:val="00761F24"/>
    <w:rsid w:val="00762A44"/>
    <w:rsid w:val="007638E7"/>
    <w:rsid w:val="007643D8"/>
    <w:rsid w:val="007648B6"/>
    <w:rsid w:val="00765335"/>
    <w:rsid w:val="007658F0"/>
    <w:rsid w:val="007659FE"/>
    <w:rsid w:val="00766269"/>
    <w:rsid w:val="00766494"/>
    <w:rsid w:val="00766D10"/>
    <w:rsid w:val="0077118B"/>
    <w:rsid w:val="0077445A"/>
    <w:rsid w:val="00774E7E"/>
    <w:rsid w:val="00775580"/>
    <w:rsid w:val="0077559B"/>
    <w:rsid w:val="007755D0"/>
    <w:rsid w:val="00775FEF"/>
    <w:rsid w:val="0077600D"/>
    <w:rsid w:val="00776A2D"/>
    <w:rsid w:val="0077737C"/>
    <w:rsid w:val="00777886"/>
    <w:rsid w:val="00777B83"/>
    <w:rsid w:val="00777BAA"/>
    <w:rsid w:val="00781B1F"/>
    <w:rsid w:val="007824D2"/>
    <w:rsid w:val="0078320E"/>
    <w:rsid w:val="00783413"/>
    <w:rsid w:val="007851F6"/>
    <w:rsid w:val="00785F50"/>
    <w:rsid w:val="0078700F"/>
    <w:rsid w:val="007872F0"/>
    <w:rsid w:val="00790CB6"/>
    <w:rsid w:val="007912C9"/>
    <w:rsid w:val="007916EF"/>
    <w:rsid w:val="007920F8"/>
    <w:rsid w:val="00792C93"/>
    <w:rsid w:val="00792E80"/>
    <w:rsid w:val="00793466"/>
    <w:rsid w:val="00793551"/>
    <w:rsid w:val="007940FB"/>
    <w:rsid w:val="007948F2"/>
    <w:rsid w:val="007952E5"/>
    <w:rsid w:val="00796A21"/>
    <w:rsid w:val="0079700B"/>
    <w:rsid w:val="007976D1"/>
    <w:rsid w:val="00797DF9"/>
    <w:rsid w:val="007A11D1"/>
    <w:rsid w:val="007A1248"/>
    <w:rsid w:val="007A188C"/>
    <w:rsid w:val="007A18DA"/>
    <w:rsid w:val="007A1968"/>
    <w:rsid w:val="007A1BA7"/>
    <w:rsid w:val="007A2A73"/>
    <w:rsid w:val="007A355E"/>
    <w:rsid w:val="007A3D89"/>
    <w:rsid w:val="007A4614"/>
    <w:rsid w:val="007A5CBF"/>
    <w:rsid w:val="007A69EF"/>
    <w:rsid w:val="007A735B"/>
    <w:rsid w:val="007B00CB"/>
    <w:rsid w:val="007B216A"/>
    <w:rsid w:val="007B2C1B"/>
    <w:rsid w:val="007B3CB1"/>
    <w:rsid w:val="007B3F6E"/>
    <w:rsid w:val="007B4B3D"/>
    <w:rsid w:val="007B518E"/>
    <w:rsid w:val="007B6187"/>
    <w:rsid w:val="007B61DE"/>
    <w:rsid w:val="007B61E1"/>
    <w:rsid w:val="007B7071"/>
    <w:rsid w:val="007C0036"/>
    <w:rsid w:val="007C01D0"/>
    <w:rsid w:val="007C0C69"/>
    <w:rsid w:val="007C1B84"/>
    <w:rsid w:val="007C1FB3"/>
    <w:rsid w:val="007C3366"/>
    <w:rsid w:val="007C3CA6"/>
    <w:rsid w:val="007C422F"/>
    <w:rsid w:val="007C4BAB"/>
    <w:rsid w:val="007C5C0D"/>
    <w:rsid w:val="007C5D97"/>
    <w:rsid w:val="007C5F36"/>
    <w:rsid w:val="007C663D"/>
    <w:rsid w:val="007C6AAB"/>
    <w:rsid w:val="007C72F1"/>
    <w:rsid w:val="007C7C1C"/>
    <w:rsid w:val="007D123C"/>
    <w:rsid w:val="007D150A"/>
    <w:rsid w:val="007D167E"/>
    <w:rsid w:val="007D174A"/>
    <w:rsid w:val="007D18FD"/>
    <w:rsid w:val="007D1922"/>
    <w:rsid w:val="007D2378"/>
    <w:rsid w:val="007D2AB2"/>
    <w:rsid w:val="007D3082"/>
    <w:rsid w:val="007D33BD"/>
    <w:rsid w:val="007D360F"/>
    <w:rsid w:val="007D3923"/>
    <w:rsid w:val="007D407A"/>
    <w:rsid w:val="007D4294"/>
    <w:rsid w:val="007D4E3C"/>
    <w:rsid w:val="007D50C2"/>
    <w:rsid w:val="007D5409"/>
    <w:rsid w:val="007D62FF"/>
    <w:rsid w:val="007D690A"/>
    <w:rsid w:val="007D7027"/>
    <w:rsid w:val="007D7950"/>
    <w:rsid w:val="007E0549"/>
    <w:rsid w:val="007E072D"/>
    <w:rsid w:val="007E0982"/>
    <w:rsid w:val="007E0FE2"/>
    <w:rsid w:val="007E1217"/>
    <w:rsid w:val="007E15E3"/>
    <w:rsid w:val="007E1C6A"/>
    <w:rsid w:val="007E1DB3"/>
    <w:rsid w:val="007E2A7C"/>
    <w:rsid w:val="007E5562"/>
    <w:rsid w:val="007E64EF"/>
    <w:rsid w:val="007E65F1"/>
    <w:rsid w:val="007E74A4"/>
    <w:rsid w:val="007E7F2C"/>
    <w:rsid w:val="007F1227"/>
    <w:rsid w:val="007F1519"/>
    <w:rsid w:val="007F2690"/>
    <w:rsid w:val="007F3645"/>
    <w:rsid w:val="007F4426"/>
    <w:rsid w:val="007F64B5"/>
    <w:rsid w:val="007F6A1E"/>
    <w:rsid w:val="007F6A4B"/>
    <w:rsid w:val="007F7F2B"/>
    <w:rsid w:val="00801EBC"/>
    <w:rsid w:val="0080269A"/>
    <w:rsid w:val="00802DA4"/>
    <w:rsid w:val="00803747"/>
    <w:rsid w:val="00803DF0"/>
    <w:rsid w:val="00804F33"/>
    <w:rsid w:val="008058AA"/>
    <w:rsid w:val="0080712E"/>
    <w:rsid w:val="0080712F"/>
    <w:rsid w:val="00807A05"/>
    <w:rsid w:val="00810273"/>
    <w:rsid w:val="00811722"/>
    <w:rsid w:val="008117C4"/>
    <w:rsid w:val="00813CB7"/>
    <w:rsid w:val="00814E11"/>
    <w:rsid w:val="0081523B"/>
    <w:rsid w:val="00815262"/>
    <w:rsid w:val="00815290"/>
    <w:rsid w:val="00816B28"/>
    <w:rsid w:val="00816DA3"/>
    <w:rsid w:val="00816EA2"/>
    <w:rsid w:val="00817298"/>
    <w:rsid w:val="00817BAB"/>
    <w:rsid w:val="008206FD"/>
    <w:rsid w:val="00820D8A"/>
    <w:rsid w:val="008227C4"/>
    <w:rsid w:val="00822995"/>
    <w:rsid w:val="00822B2C"/>
    <w:rsid w:val="00823813"/>
    <w:rsid w:val="00823B35"/>
    <w:rsid w:val="00823EF8"/>
    <w:rsid w:val="008257C7"/>
    <w:rsid w:val="00826C98"/>
    <w:rsid w:val="00827124"/>
    <w:rsid w:val="008274C6"/>
    <w:rsid w:val="0083074A"/>
    <w:rsid w:val="00830D66"/>
    <w:rsid w:val="0083180B"/>
    <w:rsid w:val="008318CD"/>
    <w:rsid w:val="00831932"/>
    <w:rsid w:val="00832396"/>
    <w:rsid w:val="008326B8"/>
    <w:rsid w:val="008326C6"/>
    <w:rsid w:val="00834842"/>
    <w:rsid w:val="00834FBD"/>
    <w:rsid w:val="0083573B"/>
    <w:rsid w:val="00835954"/>
    <w:rsid w:val="00835AE0"/>
    <w:rsid w:val="00835D8A"/>
    <w:rsid w:val="00836348"/>
    <w:rsid w:val="00836BC0"/>
    <w:rsid w:val="00837469"/>
    <w:rsid w:val="00837BA6"/>
    <w:rsid w:val="00837CE5"/>
    <w:rsid w:val="00840436"/>
    <w:rsid w:val="00841317"/>
    <w:rsid w:val="00841DD0"/>
    <w:rsid w:val="008423D3"/>
    <w:rsid w:val="008435C6"/>
    <w:rsid w:val="008442E6"/>
    <w:rsid w:val="0084439C"/>
    <w:rsid w:val="008444C7"/>
    <w:rsid w:val="008460A2"/>
    <w:rsid w:val="00846A4A"/>
    <w:rsid w:val="008477AA"/>
    <w:rsid w:val="0084784C"/>
    <w:rsid w:val="008508CA"/>
    <w:rsid w:val="00850C1D"/>
    <w:rsid w:val="00850EEC"/>
    <w:rsid w:val="00851A3C"/>
    <w:rsid w:val="008520B8"/>
    <w:rsid w:val="00853281"/>
    <w:rsid w:val="00853B98"/>
    <w:rsid w:val="00853DFF"/>
    <w:rsid w:val="00854005"/>
    <w:rsid w:val="008543DD"/>
    <w:rsid w:val="00855778"/>
    <w:rsid w:val="008558AD"/>
    <w:rsid w:val="00856161"/>
    <w:rsid w:val="00856DBB"/>
    <w:rsid w:val="0085771D"/>
    <w:rsid w:val="00857926"/>
    <w:rsid w:val="00860726"/>
    <w:rsid w:val="00861539"/>
    <w:rsid w:val="00862197"/>
    <w:rsid w:val="00862199"/>
    <w:rsid w:val="008624CB"/>
    <w:rsid w:val="00862E61"/>
    <w:rsid w:val="008654FC"/>
    <w:rsid w:val="00865C35"/>
    <w:rsid w:val="00866CB5"/>
    <w:rsid w:val="00867232"/>
    <w:rsid w:val="00867985"/>
    <w:rsid w:val="00870B1F"/>
    <w:rsid w:val="008710EC"/>
    <w:rsid w:val="0087141B"/>
    <w:rsid w:val="00872405"/>
    <w:rsid w:val="00872687"/>
    <w:rsid w:val="0087277B"/>
    <w:rsid w:val="008728FE"/>
    <w:rsid w:val="00873158"/>
    <w:rsid w:val="008768B2"/>
    <w:rsid w:val="00877509"/>
    <w:rsid w:val="00877863"/>
    <w:rsid w:val="00877E10"/>
    <w:rsid w:val="0088011B"/>
    <w:rsid w:val="008809C4"/>
    <w:rsid w:val="00881918"/>
    <w:rsid w:val="00881B84"/>
    <w:rsid w:val="00882DC1"/>
    <w:rsid w:val="00883AB3"/>
    <w:rsid w:val="00886C9B"/>
    <w:rsid w:val="00890035"/>
    <w:rsid w:val="00890C7A"/>
    <w:rsid w:val="00891D0D"/>
    <w:rsid w:val="0089528A"/>
    <w:rsid w:val="00895657"/>
    <w:rsid w:val="00895A49"/>
    <w:rsid w:val="00896295"/>
    <w:rsid w:val="0089678E"/>
    <w:rsid w:val="00897580"/>
    <w:rsid w:val="00897600"/>
    <w:rsid w:val="00897F95"/>
    <w:rsid w:val="008A05EA"/>
    <w:rsid w:val="008A0A19"/>
    <w:rsid w:val="008A0B58"/>
    <w:rsid w:val="008A1F50"/>
    <w:rsid w:val="008A2BAE"/>
    <w:rsid w:val="008A34C0"/>
    <w:rsid w:val="008A417F"/>
    <w:rsid w:val="008A48CB"/>
    <w:rsid w:val="008A7B27"/>
    <w:rsid w:val="008B0420"/>
    <w:rsid w:val="008B1363"/>
    <w:rsid w:val="008B4A9A"/>
    <w:rsid w:val="008B4CA4"/>
    <w:rsid w:val="008B4E15"/>
    <w:rsid w:val="008B5088"/>
    <w:rsid w:val="008B50C6"/>
    <w:rsid w:val="008B5922"/>
    <w:rsid w:val="008B6069"/>
    <w:rsid w:val="008B6172"/>
    <w:rsid w:val="008B72B4"/>
    <w:rsid w:val="008B7318"/>
    <w:rsid w:val="008B7957"/>
    <w:rsid w:val="008C0C29"/>
    <w:rsid w:val="008C0EB0"/>
    <w:rsid w:val="008C1546"/>
    <w:rsid w:val="008C198F"/>
    <w:rsid w:val="008C2A36"/>
    <w:rsid w:val="008C3878"/>
    <w:rsid w:val="008C39CC"/>
    <w:rsid w:val="008C4D1B"/>
    <w:rsid w:val="008C59C6"/>
    <w:rsid w:val="008C7458"/>
    <w:rsid w:val="008C7A6D"/>
    <w:rsid w:val="008C7DA1"/>
    <w:rsid w:val="008D10B3"/>
    <w:rsid w:val="008D1231"/>
    <w:rsid w:val="008D348D"/>
    <w:rsid w:val="008D373B"/>
    <w:rsid w:val="008D3869"/>
    <w:rsid w:val="008D3CCC"/>
    <w:rsid w:val="008D4D8D"/>
    <w:rsid w:val="008D51CA"/>
    <w:rsid w:val="008D5BAB"/>
    <w:rsid w:val="008D6757"/>
    <w:rsid w:val="008D6CF4"/>
    <w:rsid w:val="008E032F"/>
    <w:rsid w:val="008E0AC1"/>
    <w:rsid w:val="008E0EFA"/>
    <w:rsid w:val="008E0F28"/>
    <w:rsid w:val="008E1A05"/>
    <w:rsid w:val="008E2769"/>
    <w:rsid w:val="008E2F1D"/>
    <w:rsid w:val="008E4E22"/>
    <w:rsid w:val="008E4FC7"/>
    <w:rsid w:val="008E5BD6"/>
    <w:rsid w:val="008E5D82"/>
    <w:rsid w:val="008E7F53"/>
    <w:rsid w:val="008F05B6"/>
    <w:rsid w:val="008F0DB8"/>
    <w:rsid w:val="008F185B"/>
    <w:rsid w:val="008F2355"/>
    <w:rsid w:val="008F4301"/>
    <w:rsid w:val="008F46B6"/>
    <w:rsid w:val="008F4900"/>
    <w:rsid w:val="008F4D5B"/>
    <w:rsid w:val="008F4FAE"/>
    <w:rsid w:val="008F54AD"/>
    <w:rsid w:val="008F6D8F"/>
    <w:rsid w:val="00901551"/>
    <w:rsid w:val="0090183A"/>
    <w:rsid w:val="00901BDC"/>
    <w:rsid w:val="00901F68"/>
    <w:rsid w:val="00902562"/>
    <w:rsid w:val="0090268A"/>
    <w:rsid w:val="00902945"/>
    <w:rsid w:val="00902F59"/>
    <w:rsid w:val="00903B15"/>
    <w:rsid w:val="00904593"/>
    <w:rsid w:val="00904E14"/>
    <w:rsid w:val="00907AC7"/>
    <w:rsid w:val="00907DAD"/>
    <w:rsid w:val="0091035F"/>
    <w:rsid w:val="00910EF0"/>
    <w:rsid w:val="00912A9D"/>
    <w:rsid w:val="0091339C"/>
    <w:rsid w:val="009133BE"/>
    <w:rsid w:val="00914492"/>
    <w:rsid w:val="00914E81"/>
    <w:rsid w:val="00915128"/>
    <w:rsid w:val="009159D6"/>
    <w:rsid w:val="0091618E"/>
    <w:rsid w:val="0091631B"/>
    <w:rsid w:val="00916410"/>
    <w:rsid w:val="0091669C"/>
    <w:rsid w:val="00917888"/>
    <w:rsid w:val="00920B46"/>
    <w:rsid w:val="00920CA7"/>
    <w:rsid w:val="0092127B"/>
    <w:rsid w:val="00921323"/>
    <w:rsid w:val="009225AB"/>
    <w:rsid w:val="00922BAC"/>
    <w:rsid w:val="00923F96"/>
    <w:rsid w:val="00924526"/>
    <w:rsid w:val="009252B6"/>
    <w:rsid w:val="00925EAD"/>
    <w:rsid w:val="00925F74"/>
    <w:rsid w:val="00926298"/>
    <w:rsid w:val="00926477"/>
    <w:rsid w:val="00927194"/>
    <w:rsid w:val="00927DE5"/>
    <w:rsid w:val="00930CC7"/>
    <w:rsid w:val="009316B4"/>
    <w:rsid w:val="00932B9E"/>
    <w:rsid w:val="00932BC7"/>
    <w:rsid w:val="009342C0"/>
    <w:rsid w:val="00936576"/>
    <w:rsid w:val="0093733B"/>
    <w:rsid w:val="009377D7"/>
    <w:rsid w:val="009379D0"/>
    <w:rsid w:val="00941419"/>
    <w:rsid w:val="00941464"/>
    <w:rsid w:val="0094272F"/>
    <w:rsid w:val="009428F4"/>
    <w:rsid w:val="00942D42"/>
    <w:rsid w:val="00942DF0"/>
    <w:rsid w:val="00943AE1"/>
    <w:rsid w:val="00943C5C"/>
    <w:rsid w:val="00944C5D"/>
    <w:rsid w:val="0094542A"/>
    <w:rsid w:val="00945AB2"/>
    <w:rsid w:val="00945BA7"/>
    <w:rsid w:val="00945C52"/>
    <w:rsid w:val="009462C1"/>
    <w:rsid w:val="00947160"/>
    <w:rsid w:val="00947879"/>
    <w:rsid w:val="00950067"/>
    <w:rsid w:val="00951461"/>
    <w:rsid w:val="00953CF3"/>
    <w:rsid w:val="00955271"/>
    <w:rsid w:val="00955544"/>
    <w:rsid w:val="00957532"/>
    <w:rsid w:val="00961A9A"/>
    <w:rsid w:val="00961B91"/>
    <w:rsid w:val="00961DDF"/>
    <w:rsid w:val="009633EB"/>
    <w:rsid w:val="0096341F"/>
    <w:rsid w:val="00963B99"/>
    <w:rsid w:val="00963D18"/>
    <w:rsid w:val="0096438E"/>
    <w:rsid w:val="00964608"/>
    <w:rsid w:val="00964B1C"/>
    <w:rsid w:val="00964E5C"/>
    <w:rsid w:val="009653A1"/>
    <w:rsid w:val="00966B00"/>
    <w:rsid w:val="00966B2A"/>
    <w:rsid w:val="009701C5"/>
    <w:rsid w:val="0097149A"/>
    <w:rsid w:val="00973790"/>
    <w:rsid w:val="00974C96"/>
    <w:rsid w:val="00975133"/>
    <w:rsid w:val="009758AB"/>
    <w:rsid w:val="00975D93"/>
    <w:rsid w:val="00975DDB"/>
    <w:rsid w:val="00976300"/>
    <w:rsid w:val="00976E89"/>
    <w:rsid w:val="00977288"/>
    <w:rsid w:val="00977E51"/>
    <w:rsid w:val="00980107"/>
    <w:rsid w:val="0098069B"/>
    <w:rsid w:val="00981718"/>
    <w:rsid w:val="00981DCF"/>
    <w:rsid w:val="00984CAA"/>
    <w:rsid w:val="00984FB6"/>
    <w:rsid w:val="009851E5"/>
    <w:rsid w:val="009855B4"/>
    <w:rsid w:val="009859FD"/>
    <w:rsid w:val="00986280"/>
    <w:rsid w:val="00986412"/>
    <w:rsid w:val="0098653D"/>
    <w:rsid w:val="0098666F"/>
    <w:rsid w:val="00986AC0"/>
    <w:rsid w:val="00987BAE"/>
    <w:rsid w:val="00990EA7"/>
    <w:rsid w:val="00990F46"/>
    <w:rsid w:val="00991291"/>
    <w:rsid w:val="00991871"/>
    <w:rsid w:val="00991989"/>
    <w:rsid w:val="00991E26"/>
    <w:rsid w:val="0099302C"/>
    <w:rsid w:val="00993E88"/>
    <w:rsid w:val="009955B1"/>
    <w:rsid w:val="00996FC7"/>
    <w:rsid w:val="009978AD"/>
    <w:rsid w:val="009979D1"/>
    <w:rsid w:val="009A0877"/>
    <w:rsid w:val="009A0E66"/>
    <w:rsid w:val="009A19A4"/>
    <w:rsid w:val="009A1D08"/>
    <w:rsid w:val="009A1E99"/>
    <w:rsid w:val="009A38F5"/>
    <w:rsid w:val="009A4EF7"/>
    <w:rsid w:val="009A5B05"/>
    <w:rsid w:val="009A6666"/>
    <w:rsid w:val="009A71E5"/>
    <w:rsid w:val="009A7360"/>
    <w:rsid w:val="009A79BD"/>
    <w:rsid w:val="009A7E77"/>
    <w:rsid w:val="009B08D3"/>
    <w:rsid w:val="009B10D2"/>
    <w:rsid w:val="009B181F"/>
    <w:rsid w:val="009B1CEB"/>
    <w:rsid w:val="009B208C"/>
    <w:rsid w:val="009B304E"/>
    <w:rsid w:val="009B3845"/>
    <w:rsid w:val="009B3996"/>
    <w:rsid w:val="009B4AB4"/>
    <w:rsid w:val="009B52C7"/>
    <w:rsid w:val="009B58CA"/>
    <w:rsid w:val="009B5DAE"/>
    <w:rsid w:val="009B64BF"/>
    <w:rsid w:val="009B68E8"/>
    <w:rsid w:val="009B7112"/>
    <w:rsid w:val="009C0441"/>
    <w:rsid w:val="009C04B4"/>
    <w:rsid w:val="009C1009"/>
    <w:rsid w:val="009C136D"/>
    <w:rsid w:val="009C19D5"/>
    <w:rsid w:val="009C27E2"/>
    <w:rsid w:val="009C2D4D"/>
    <w:rsid w:val="009C2DB3"/>
    <w:rsid w:val="009C3451"/>
    <w:rsid w:val="009C5377"/>
    <w:rsid w:val="009C5B86"/>
    <w:rsid w:val="009C5CF1"/>
    <w:rsid w:val="009C74AC"/>
    <w:rsid w:val="009C7DE6"/>
    <w:rsid w:val="009D1A47"/>
    <w:rsid w:val="009D29F7"/>
    <w:rsid w:val="009D3B34"/>
    <w:rsid w:val="009D400B"/>
    <w:rsid w:val="009D4E6D"/>
    <w:rsid w:val="009D50C8"/>
    <w:rsid w:val="009D5557"/>
    <w:rsid w:val="009D5879"/>
    <w:rsid w:val="009D61D5"/>
    <w:rsid w:val="009D67E8"/>
    <w:rsid w:val="009D7D25"/>
    <w:rsid w:val="009E0702"/>
    <w:rsid w:val="009E0F11"/>
    <w:rsid w:val="009E23EF"/>
    <w:rsid w:val="009E396F"/>
    <w:rsid w:val="009E5BED"/>
    <w:rsid w:val="009E67D5"/>
    <w:rsid w:val="009E682D"/>
    <w:rsid w:val="009E6897"/>
    <w:rsid w:val="009E7D14"/>
    <w:rsid w:val="009F0F04"/>
    <w:rsid w:val="009F173E"/>
    <w:rsid w:val="009F2455"/>
    <w:rsid w:val="009F2682"/>
    <w:rsid w:val="009F27D3"/>
    <w:rsid w:val="009F4192"/>
    <w:rsid w:val="009F79D0"/>
    <w:rsid w:val="009F79EB"/>
    <w:rsid w:val="00A000E6"/>
    <w:rsid w:val="00A0032F"/>
    <w:rsid w:val="00A0109F"/>
    <w:rsid w:val="00A01787"/>
    <w:rsid w:val="00A01F47"/>
    <w:rsid w:val="00A02686"/>
    <w:rsid w:val="00A02954"/>
    <w:rsid w:val="00A03852"/>
    <w:rsid w:val="00A041E1"/>
    <w:rsid w:val="00A060E8"/>
    <w:rsid w:val="00A06C24"/>
    <w:rsid w:val="00A072D4"/>
    <w:rsid w:val="00A07797"/>
    <w:rsid w:val="00A07A2E"/>
    <w:rsid w:val="00A07CCE"/>
    <w:rsid w:val="00A10875"/>
    <w:rsid w:val="00A10876"/>
    <w:rsid w:val="00A10897"/>
    <w:rsid w:val="00A108E4"/>
    <w:rsid w:val="00A10A0F"/>
    <w:rsid w:val="00A11AE9"/>
    <w:rsid w:val="00A1201F"/>
    <w:rsid w:val="00A130ED"/>
    <w:rsid w:val="00A136C3"/>
    <w:rsid w:val="00A13978"/>
    <w:rsid w:val="00A14A07"/>
    <w:rsid w:val="00A14DA2"/>
    <w:rsid w:val="00A15115"/>
    <w:rsid w:val="00A1580D"/>
    <w:rsid w:val="00A15932"/>
    <w:rsid w:val="00A15DA4"/>
    <w:rsid w:val="00A16660"/>
    <w:rsid w:val="00A16BA2"/>
    <w:rsid w:val="00A17597"/>
    <w:rsid w:val="00A20211"/>
    <w:rsid w:val="00A20E9B"/>
    <w:rsid w:val="00A20FC4"/>
    <w:rsid w:val="00A213AA"/>
    <w:rsid w:val="00A21FF1"/>
    <w:rsid w:val="00A22926"/>
    <w:rsid w:val="00A22D51"/>
    <w:rsid w:val="00A23684"/>
    <w:rsid w:val="00A236AC"/>
    <w:rsid w:val="00A23E49"/>
    <w:rsid w:val="00A243E1"/>
    <w:rsid w:val="00A24901"/>
    <w:rsid w:val="00A250A8"/>
    <w:rsid w:val="00A251FD"/>
    <w:rsid w:val="00A2570A"/>
    <w:rsid w:val="00A25C14"/>
    <w:rsid w:val="00A26792"/>
    <w:rsid w:val="00A26A5C"/>
    <w:rsid w:val="00A271F2"/>
    <w:rsid w:val="00A2742F"/>
    <w:rsid w:val="00A30B4C"/>
    <w:rsid w:val="00A30E1A"/>
    <w:rsid w:val="00A32E10"/>
    <w:rsid w:val="00A33776"/>
    <w:rsid w:val="00A344A3"/>
    <w:rsid w:val="00A34FF4"/>
    <w:rsid w:val="00A350D1"/>
    <w:rsid w:val="00A350E0"/>
    <w:rsid w:val="00A3599B"/>
    <w:rsid w:val="00A35AEB"/>
    <w:rsid w:val="00A36F76"/>
    <w:rsid w:val="00A4071A"/>
    <w:rsid w:val="00A44266"/>
    <w:rsid w:val="00A44757"/>
    <w:rsid w:val="00A44EDD"/>
    <w:rsid w:val="00A450BC"/>
    <w:rsid w:val="00A451B9"/>
    <w:rsid w:val="00A45549"/>
    <w:rsid w:val="00A4603A"/>
    <w:rsid w:val="00A464C0"/>
    <w:rsid w:val="00A47D47"/>
    <w:rsid w:val="00A5067A"/>
    <w:rsid w:val="00A519B0"/>
    <w:rsid w:val="00A528BC"/>
    <w:rsid w:val="00A52ECF"/>
    <w:rsid w:val="00A5424A"/>
    <w:rsid w:val="00A54E06"/>
    <w:rsid w:val="00A55291"/>
    <w:rsid w:val="00A56055"/>
    <w:rsid w:val="00A56836"/>
    <w:rsid w:val="00A56AA4"/>
    <w:rsid w:val="00A5705A"/>
    <w:rsid w:val="00A57E38"/>
    <w:rsid w:val="00A6076A"/>
    <w:rsid w:val="00A627D1"/>
    <w:rsid w:val="00A62A57"/>
    <w:rsid w:val="00A62CE1"/>
    <w:rsid w:val="00A63C60"/>
    <w:rsid w:val="00A63D62"/>
    <w:rsid w:val="00A64080"/>
    <w:rsid w:val="00A64A1F"/>
    <w:rsid w:val="00A66110"/>
    <w:rsid w:val="00A6656D"/>
    <w:rsid w:val="00A66693"/>
    <w:rsid w:val="00A669F2"/>
    <w:rsid w:val="00A66E20"/>
    <w:rsid w:val="00A6768F"/>
    <w:rsid w:val="00A71519"/>
    <w:rsid w:val="00A71A51"/>
    <w:rsid w:val="00A7584A"/>
    <w:rsid w:val="00A7674F"/>
    <w:rsid w:val="00A769ED"/>
    <w:rsid w:val="00A76BB4"/>
    <w:rsid w:val="00A7731B"/>
    <w:rsid w:val="00A7788E"/>
    <w:rsid w:val="00A811AF"/>
    <w:rsid w:val="00A82781"/>
    <w:rsid w:val="00A827F2"/>
    <w:rsid w:val="00A83D6C"/>
    <w:rsid w:val="00A83FF0"/>
    <w:rsid w:val="00A8432C"/>
    <w:rsid w:val="00A8446D"/>
    <w:rsid w:val="00A852FB"/>
    <w:rsid w:val="00A853A9"/>
    <w:rsid w:val="00A859F6"/>
    <w:rsid w:val="00A85B27"/>
    <w:rsid w:val="00A8611C"/>
    <w:rsid w:val="00A8621D"/>
    <w:rsid w:val="00A86959"/>
    <w:rsid w:val="00A86F5D"/>
    <w:rsid w:val="00A87429"/>
    <w:rsid w:val="00A87EFA"/>
    <w:rsid w:val="00A91E74"/>
    <w:rsid w:val="00A92525"/>
    <w:rsid w:val="00A925D4"/>
    <w:rsid w:val="00A945FA"/>
    <w:rsid w:val="00A94E7B"/>
    <w:rsid w:val="00A94E96"/>
    <w:rsid w:val="00A954DE"/>
    <w:rsid w:val="00A961C8"/>
    <w:rsid w:val="00AA02F7"/>
    <w:rsid w:val="00AA0B5A"/>
    <w:rsid w:val="00AA0C23"/>
    <w:rsid w:val="00AA0DA4"/>
    <w:rsid w:val="00AA101C"/>
    <w:rsid w:val="00AA1364"/>
    <w:rsid w:val="00AA1C9A"/>
    <w:rsid w:val="00AA2258"/>
    <w:rsid w:val="00AA2D99"/>
    <w:rsid w:val="00AA3F1F"/>
    <w:rsid w:val="00AA4122"/>
    <w:rsid w:val="00AA44AC"/>
    <w:rsid w:val="00AA49AE"/>
    <w:rsid w:val="00AA5285"/>
    <w:rsid w:val="00AA55BF"/>
    <w:rsid w:val="00AB08CF"/>
    <w:rsid w:val="00AB0950"/>
    <w:rsid w:val="00AB1225"/>
    <w:rsid w:val="00AB1C79"/>
    <w:rsid w:val="00AB1DA6"/>
    <w:rsid w:val="00AB207E"/>
    <w:rsid w:val="00AB25EC"/>
    <w:rsid w:val="00AB2F78"/>
    <w:rsid w:val="00AB34F1"/>
    <w:rsid w:val="00AB4E59"/>
    <w:rsid w:val="00AB5F83"/>
    <w:rsid w:val="00AB6987"/>
    <w:rsid w:val="00AB6A34"/>
    <w:rsid w:val="00AB752F"/>
    <w:rsid w:val="00AB7765"/>
    <w:rsid w:val="00AC0A6B"/>
    <w:rsid w:val="00AC0AFC"/>
    <w:rsid w:val="00AC0B99"/>
    <w:rsid w:val="00AC36BC"/>
    <w:rsid w:val="00AC4346"/>
    <w:rsid w:val="00AC4493"/>
    <w:rsid w:val="00AC462E"/>
    <w:rsid w:val="00AC4C70"/>
    <w:rsid w:val="00AC5F6C"/>
    <w:rsid w:val="00AC7081"/>
    <w:rsid w:val="00AD153B"/>
    <w:rsid w:val="00AD1B3F"/>
    <w:rsid w:val="00AD2375"/>
    <w:rsid w:val="00AD256B"/>
    <w:rsid w:val="00AD2647"/>
    <w:rsid w:val="00AD3ABE"/>
    <w:rsid w:val="00AD4280"/>
    <w:rsid w:val="00AE1782"/>
    <w:rsid w:val="00AE564E"/>
    <w:rsid w:val="00AE56BB"/>
    <w:rsid w:val="00AE62C3"/>
    <w:rsid w:val="00AE7477"/>
    <w:rsid w:val="00AE787B"/>
    <w:rsid w:val="00AE7D92"/>
    <w:rsid w:val="00AF08FA"/>
    <w:rsid w:val="00AF0BD9"/>
    <w:rsid w:val="00AF0D97"/>
    <w:rsid w:val="00AF0E99"/>
    <w:rsid w:val="00AF16B1"/>
    <w:rsid w:val="00AF241F"/>
    <w:rsid w:val="00AF2454"/>
    <w:rsid w:val="00AF2CE8"/>
    <w:rsid w:val="00AF40F8"/>
    <w:rsid w:val="00AF4487"/>
    <w:rsid w:val="00AF4A5B"/>
    <w:rsid w:val="00AF70BD"/>
    <w:rsid w:val="00AF70E4"/>
    <w:rsid w:val="00B00517"/>
    <w:rsid w:val="00B008E2"/>
    <w:rsid w:val="00B02AE6"/>
    <w:rsid w:val="00B02C63"/>
    <w:rsid w:val="00B06DC0"/>
    <w:rsid w:val="00B10164"/>
    <w:rsid w:val="00B103EE"/>
    <w:rsid w:val="00B10C04"/>
    <w:rsid w:val="00B11054"/>
    <w:rsid w:val="00B12F93"/>
    <w:rsid w:val="00B141E8"/>
    <w:rsid w:val="00B14D6E"/>
    <w:rsid w:val="00B14EF6"/>
    <w:rsid w:val="00B156C0"/>
    <w:rsid w:val="00B15AAC"/>
    <w:rsid w:val="00B22A8D"/>
    <w:rsid w:val="00B23052"/>
    <w:rsid w:val="00B244C4"/>
    <w:rsid w:val="00B24A46"/>
    <w:rsid w:val="00B24DFF"/>
    <w:rsid w:val="00B25319"/>
    <w:rsid w:val="00B26EFA"/>
    <w:rsid w:val="00B306F5"/>
    <w:rsid w:val="00B3077C"/>
    <w:rsid w:val="00B30E9E"/>
    <w:rsid w:val="00B31397"/>
    <w:rsid w:val="00B31EC8"/>
    <w:rsid w:val="00B32411"/>
    <w:rsid w:val="00B3241D"/>
    <w:rsid w:val="00B32D14"/>
    <w:rsid w:val="00B3508D"/>
    <w:rsid w:val="00B358E1"/>
    <w:rsid w:val="00B35C3E"/>
    <w:rsid w:val="00B35E6D"/>
    <w:rsid w:val="00B35E8D"/>
    <w:rsid w:val="00B36075"/>
    <w:rsid w:val="00B36F21"/>
    <w:rsid w:val="00B371AA"/>
    <w:rsid w:val="00B375D7"/>
    <w:rsid w:val="00B37A06"/>
    <w:rsid w:val="00B37AC8"/>
    <w:rsid w:val="00B37BC9"/>
    <w:rsid w:val="00B37E77"/>
    <w:rsid w:val="00B40AC2"/>
    <w:rsid w:val="00B40B3F"/>
    <w:rsid w:val="00B40FE1"/>
    <w:rsid w:val="00B42548"/>
    <w:rsid w:val="00B42B08"/>
    <w:rsid w:val="00B4352C"/>
    <w:rsid w:val="00B43A56"/>
    <w:rsid w:val="00B44399"/>
    <w:rsid w:val="00B44F30"/>
    <w:rsid w:val="00B45758"/>
    <w:rsid w:val="00B464CD"/>
    <w:rsid w:val="00B46A16"/>
    <w:rsid w:val="00B501EA"/>
    <w:rsid w:val="00B50652"/>
    <w:rsid w:val="00B51EFF"/>
    <w:rsid w:val="00B525E1"/>
    <w:rsid w:val="00B52BCE"/>
    <w:rsid w:val="00B542FB"/>
    <w:rsid w:val="00B569CD"/>
    <w:rsid w:val="00B56B4C"/>
    <w:rsid w:val="00B57117"/>
    <w:rsid w:val="00B579F5"/>
    <w:rsid w:val="00B57E74"/>
    <w:rsid w:val="00B6054B"/>
    <w:rsid w:val="00B6079A"/>
    <w:rsid w:val="00B62189"/>
    <w:rsid w:val="00B622DB"/>
    <w:rsid w:val="00B6340C"/>
    <w:rsid w:val="00B63AB9"/>
    <w:rsid w:val="00B63DAA"/>
    <w:rsid w:val="00B66DED"/>
    <w:rsid w:val="00B6710C"/>
    <w:rsid w:val="00B671DD"/>
    <w:rsid w:val="00B67C1B"/>
    <w:rsid w:val="00B67DC6"/>
    <w:rsid w:val="00B70CDE"/>
    <w:rsid w:val="00B72AFE"/>
    <w:rsid w:val="00B7390A"/>
    <w:rsid w:val="00B73B6C"/>
    <w:rsid w:val="00B73F49"/>
    <w:rsid w:val="00B747C7"/>
    <w:rsid w:val="00B7499D"/>
    <w:rsid w:val="00B752E6"/>
    <w:rsid w:val="00B75931"/>
    <w:rsid w:val="00B75B3A"/>
    <w:rsid w:val="00B76324"/>
    <w:rsid w:val="00B76A34"/>
    <w:rsid w:val="00B77333"/>
    <w:rsid w:val="00B77719"/>
    <w:rsid w:val="00B802F7"/>
    <w:rsid w:val="00B80D6C"/>
    <w:rsid w:val="00B81DE6"/>
    <w:rsid w:val="00B824E0"/>
    <w:rsid w:val="00B8253B"/>
    <w:rsid w:val="00B8352F"/>
    <w:rsid w:val="00B847DB"/>
    <w:rsid w:val="00B8665B"/>
    <w:rsid w:val="00B86AF9"/>
    <w:rsid w:val="00B87B53"/>
    <w:rsid w:val="00B90459"/>
    <w:rsid w:val="00B90BD2"/>
    <w:rsid w:val="00B912CE"/>
    <w:rsid w:val="00B91DFD"/>
    <w:rsid w:val="00B928BB"/>
    <w:rsid w:val="00B94117"/>
    <w:rsid w:val="00B94B00"/>
    <w:rsid w:val="00B9651D"/>
    <w:rsid w:val="00B96EA4"/>
    <w:rsid w:val="00B96F1C"/>
    <w:rsid w:val="00B9759C"/>
    <w:rsid w:val="00B9766A"/>
    <w:rsid w:val="00BA0E4A"/>
    <w:rsid w:val="00BA1CA3"/>
    <w:rsid w:val="00BA3F53"/>
    <w:rsid w:val="00BA44B6"/>
    <w:rsid w:val="00BA4643"/>
    <w:rsid w:val="00BA50FA"/>
    <w:rsid w:val="00BA69E5"/>
    <w:rsid w:val="00BB024B"/>
    <w:rsid w:val="00BB14A1"/>
    <w:rsid w:val="00BB1747"/>
    <w:rsid w:val="00BB17E9"/>
    <w:rsid w:val="00BB185E"/>
    <w:rsid w:val="00BB1D5F"/>
    <w:rsid w:val="00BB1D9D"/>
    <w:rsid w:val="00BB2CD1"/>
    <w:rsid w:val="00BB2DF0"/>
    <w:rsid w:val="00BB2E2F"/>
    <w:rsid w:val="00BB3064"/>
    <w:rsid w:val="00BB4614"/>
    <w:rsid w:val="00BB4859"/>
    <w:rsid w:val="00BB4F48"/>
    <w:rsid w:val="00BB5CD0"/>
    <w:rsid w:val="00BB612E"/>
    <w:rsid w:val="00BB633C"/>
    <w:rsid w:val="00BC0520"/>
    <w:rsid w:val="00BC1F01"/>
    <w:rsid w:val="00BC1FFA"/>
    <w:rsid w:val="00BC2542"/>
    <w:rsid w:val="00BC268A"/>
    <w:rsid w:val="00BC28A7"/>
    <w:rsid w:val="00BC2DC4"/>
    <w:rsid w:val="00BC42F9"/>
    <w:rsid w:val="00BC469B"/>
    <w:rsid w:val="00BC5ACE"/>
    <w:rsid w:val="00BC6070"/>
    <w:rsid w:val="00BC63AC"/>
    <w:rsid w:val="00BC64F5"/>
    <w:rsid w:val="00BC6DDC"/>
    <w:rsid w:val="00BC7681"/>
    <w:rsid w:val="00BC76DF"/>
    <w:rsid w:val="00BD03A0"/>
    <w:rsid w:val="00BD08FE"/>
    <w:rsid w:val="00BD181B"/>
    <w:rsid w:val="00BD1945"/>
    <w:rsid w:val="00BD1C5A"/>
    <w:rsid w:val="00BD4089"/>
    <w:rsid w:val="00BD4629"/>
    <w:rsid w:val="00BD4EE4"/>
    <w:rsid w:val="00BD624F"/>
    <w:rsid w:val="00BD72C5"/>
    <w:rsid w:val="00BD741E"/>
    <w:rsid w:val="00BD7AB3"/>
    <w:rsid w:val="00BE0CC8"/>
    <w:rsid w:val="00BE0D21"/>
    <w:rsid w:val="00BE1559"/>
    <w:rsid w:val="00BE1C81"/>
    <w:rsid w:val="00BE3087"/>
    <w:rsid w:val="00BE3A49"/>
    <w:rsid w:val="00BE3FDE"/>
    <w:rsid w:val="00BE471C"/>
    <w:rsid w:val="00BE5505"/>
    <w:rsid w:val="00BE5815"/>
    <w:rsid w:val="00BE682B"/>
    <w:rsid w:val="00BE751E"/>
    <w:rsid w:val="00BE7DD0"/>
    <w:rsid w:val="00BF1A69"/>
    <w:rsid w:val="00BF24BE"/>
    <w:rsid w:val="00BF2553"/>
    <w:rsid w:val="00BF2BE5"/>
    <w:rsid w:val="00BF2D9C"/>
    <w:rsid w:val="00BF2F68"/>
    <w:rsid w:val="00BF39FC"/>
    <w:rsid w:val="00BF40B9"/>
    <w:rsid w:val="00BF47DD"/>
    <w:rsid w:val="00BF48F1"/>
    <w:rsid w:val="00BF4D87"/>
    <w:rsid w:val="00BF51C5"/>
    <w:rsid w:val="00BF5F84"/>
    <w:rsid w:val="00BF66F8"/>
    <w:rsid w:val="00BF670A"/>
    <w:rsid w:val="00BF7718"/>
    <w:rsid w:val="00BF7DD5"/>
    <w:rsid w:val="00C01167"/>
    <w:rsid w:val="00C01402"/>
    <w:rsid w:val="00C01EEB"/>
    <w:rsid w:val="00C030B8"/>
    <w:rsid w:val="00C037A8"/>
    <w:rsid w:val="00C043A0"/>
    <w:rsid w:val="00C071ED"/>
    <w:rsid w:val="00C072F8"/>
    <w:rsid w:val="00C079AE"/>
    <w:rsid w:val="00C11A7E"/>
    <w:rsid w:val="00C11E45"/>
    <w:rsid w:val="00C12146"/>
    <w:rsid w:val="00C1271C"/>
    <w:rsid w:val="00C12BFD"/>
    <w:rsid w:val="00C13346"/>
    <w:rsid w:val="00C137E8"/>
    <w:rsid w:val="00C142C1"/>
    <w:rsid w:val="00C14909"/>
    <w:rsid w:val="00C15EF4"/>
    <w:rsid w:val="00C167FD"/>
    <w:rsid w:val="00C16AA2"/>
    <w:rsid w:val="00C16AAC"/>
    <w:rsid w:val="00C16BB7"/>
    <w:rsid w:val="00C1733E"/>
    <w:rsid w:val="00C17494"/>
    <w:rsid w:val="00C2028E"/>
    <w:rsid w:val="00C219B5"/>
    <w:rsid w:val="00C21E13"/>
    <w:rsid w:val="00C22CE7"/>
    <w:rsid w:val="00C23C6D"/>
    <w:rsid w:val="00C2402D"/>
    <w:rsid w:val="00C2410A"/>
    <w:rsid w:val="00C25373"/>
    <w:rsid w:val="00C26288"/>
    <w:rsid w:val="00C277F3"/>
    <w:rsid w:val="00C3043F"/>
    <w:rsid w:val="00C305C6"/>
    <w:rsid w:val="00C30AFF"/>
    <w:rsid w:val="00C30EE1"/>
    <w:rsid w:val="00C32120"/>
    <w:rsid w:val="00C32504"/>
    <w:rsid w:val="00C32B95"/>
    <w:rsid w:val="00C32FE0"/>
    <w:rsid w:val="00C34386"/>
    <w:rsid w:val="00C3759A"/>
    <w:rsid w:val="00C37CC4"/>
    <w:rsid w:val="00C41397"/>
    <w:rsid w:val="00C42BCE"/>
    <w:rsid w:val="00C43039"/>
    <w:rsid w:val="00C43734"/>
    <w:rsid w:val="00C4377F"/>
    <w:rsid w:val="00C44B8D"/>
    <w:rsid w:val="00C45A0C"/>
    <w:rsid w:val="00C45A79"/>
    <w:rsid w:val="00C46096"/>
    <w:rsid w:val="00C4750E"/>
    <w:rsid w:val="00C47710"/>
    <w:rsid w:val="00C517B6"/>
    <w:rsid w:val="00C51AAC"/>
    <w:rsid w:val="00C54361"/>
    <w:rsid w:val="00C54D52"/>
    <w:rsid w:val="00C54DD5"/>
    <w:rsid w:val="00C5563A"/>
    <w:rsid w:val="00C55AFD"/>
    <w:rsid w:val="00C56208"/>
    <w:rsid w:val="00C562EE"/>
    <w:rsid w:val="00C57049"/>
    <w:rsid w:val="00C57220"/>
    <w:rsid w:val="00C5750E"/>
    <w:rsid w:val="00C57AC0"/>
    <w:rsid w:val="00C57F41"/>
    <w:rsid w:val="00C6116E"/>
    <w:rsid w:val="00C61FFB"/>
    <w:rsid w:val="00C628E2"/>
    <w:rsid w:val="00C63748"/>
    <w:rsid w:val="00C63AA7"/>
    <w:rsid w:val="00C6447E"/>
    <w:rsid w:val="00C6479D"/>
    <w:rsid w:val="00C64CBE"/>
    <w:rsid w:val="00C65667"/>
    <w:rsid w:val="00C656B3"/>
    <w:rsid w:val="00C66439"/>
    <w:rsid w:val="00C66E05"/>
    <w:rsid w:val="00C67529"/>
    <w:rsid w:val="00C67927"/>
    <w:rsid w:val="00C67EF7"/>
    <w:rsid w:val="00C70613"/>
    <w:rsid w:val="00C7187B"/>
    <w:rsid w:val="00C7215F"/>
    <w:rsid w:val="00C72519"/>
    <w:rsid w:val="00C7328E"/>
    <w:rsid w:val="00C73572"/>
    <w:rsid w:val="00C73A2D"/>
    <w:rsid w:val="00C7426B"/>
    <w:rsid w:val="00C74845"/>
    <w:rsid w:val="00C74F9E"/>
    <w:rsid w:val="00C76DF0"/>
    <w:rsid w:val="00C77287"/>
    <w:rsid w:val="00C77DAD"/>
    <w:rsid w:val="00C80A3E"/>
    <w:rsid w:val="00C80EEE"/>
    <w:rsid w:val="00C812CF"/>
    <w:rsid w:val="00C81464"/>
    <w:rsid w:val="00C81595"/>
    <w:rsid w:val="00C8385C"/>
    <w:rsid w:val="00C83896"/>
    <w:rsid w:val="00C83923"/>
    <w:rsid w:val="00C845A4"/>
    <w:rsid w:val="00C850BC"/>
    <w:rsid w:val="00C859A4"/>
    <w:rsid w:val="00C860C5"/>
    <w:rsid w:val="00C86784"/>
    <w:rsid w:val="00C86BB9"/>
    <w:rsid w:val="00C9061B"/>
    <w:rsid w:val="00C90E4A"/>
    <w:rsid w:val="00C90FDC"/>
    <w:rsid w:val="00C9309D"/>
    <w:rsid w:val="00C9312C"/>
    <w:rsid w:val="00C9351D"/>
    <w:rsid w:val="00C93971"/>
    <w:rsid w:val="00C93BAC"/>
    <w:rsid w:val="00C96661"/>
    <w:rsid w:val="00C9732F"/>
    <w:rsid w:val="00C9756E"/>
    <w:rsid w:val="00CA0BE7"/>
    <w:rsid w:val="00CA0C0C"/>
    <w:rsid w:val="00CA0CD3"/>
    <w:rsid w:val="00CA269E"/>
    <w:rsid w:val="00CA2AE5"/>
    <w:rsid w:val="00CA365F"/>
    <w:rsid w:val="00CA40F8"/>
    <w:rsid w:val="00CA4CA7"/>
    <w:rsid w:val="00CA4FE4"/>
    <w:rsid w:val="00CA5047"/>
    <w:rsid w:val="00CA5315"/>
    <w:rsid w:val="00CA556A"/>
    <w:rsid w:val="00CA62FA"/>
    <w:rsid w:val="00CA76E8"/>
    <w:rsid w:val="00CB0295"/>
    <w:rsid w:val="00CB0AB5"/>
    <w:rsid w:val="00CB1080"/>
    <w:rsid w:val="00CB2D30"/>
    <w:rsid w:val="00CB337B"/>
    <w:rsid w:val="00CB424D"/>
    <w:rsid w:val="00CB43A7"/>
    <w:rsid w:val="00CB50E3"/>
    <w:rsid w:val="00CB5B3B"/>
    <w:rsid w:val="00CB69B2"/>
    <w:rsid w:val="00CB6AAA"/>
    <w:rsid w:val="00CB7000"/>
    <w:rsid w:val="00CB727B"/>
    <w:rsid w:val="00CC18DF"/>
    <w:rsid w:val="00CC1D12"/>
    <w:rsid w:val="00CC2042"/>
    <w:rsid w:val="00CC2B66"/>
    <w:rsid w:val="00CC41C2"/>
    <w:rsid w:val="00CC443A"/>
    <w:rsid w:val="00CC4641"/>
    <w:rsid w:val="00CC4F48"/>
    <w:rsid w:val="00CC6DA3"/>
    <w:rsid w:val="00CC6F03"/>
    <w:rsid w:val="00CD0330"/>
    <w:rsid w:val="00CD06EF"/>
    <w:rsid w:val="00CD0FB2"/>
    <w:rsid w:val="00CD2840"/>
    <w:rsid w:val="00CD2BC5"/>
    <w:rsid w:val="00CD3ACC"/>
    <w:rsid w:val="00CD4D83"/>
    <w:rsid w:val="00CD5950"/>
    <w:rsid w:val="00CD6222"/>
    <w:rsid w:val="00CD66D2"/>
    <w:rsid w:val="00CD6A83"/>
    <w:rsid w:val="00CD6DF4"/>
    <w:rsid w:val="00CD7135"/>
    <w:rsid w:val="00CD7974"/>
    <w:rsid w:val="00CD7DB8"/>
    <w:rsid w:val="00CE175B"/>
    <w:rsid w:val="00CE1F92"/>
    <w:rsid w:val="00CE2174"/>
    <w:rsid w:val="00CE28E9"/>
    <w:rsid w:val="00CE48D8"/>
    <w:rsid w:val="00CE5DD8"/>
    <w:rsid w:val="00CE61E7"/>
    <w:rsid w:val="00CE683B"/>
    <w:rsid w:val="00CE6843"/>
    <w:rsid w:val="00CE6BD8"/>
    <w:rsid w:val="00CE7853"/>
    <w:rsid w:val="00CE7DD0"/>
    <w:rsid w:val="00CF0DB8"/>
    <w:rsid w:val="00CF1F10"/>
    <w:rsid w:val="00CF2D1D"/>
    <w:rsid w:val="00CF43F8"/>
    <w:rsid w:val="00CF4C16"/>
    <w:rsid w:val="00CF4E6C"/>
    <w:rsid w:val="00CF5C6F"/>
    <w:rsid w:val="00CF65A8"/>
    <w:rsid w:val="00CF6773"/>
    <w:rsid w:val="00CF6D40"/>
    <w:rsid w:val="00CF6F60"/>
    <w:rsid w:val="00CF717C"/>
    <w:rsid w:val="00CF77A8"/>
    <w:rsid w:val="00CF7940"/>
    <w:rsid w:val="00CF794A"/>
    <w:rsid w:val="00D006F8"/>
    <w:rsid w:val="00D00748"/>
    <w:rsid w:val="00D012EA"/>
    <w:rsid w:val="00D01939"/>
    <w:rsid w:val="00D01AA8"/>
    <w:rsid w:val="00D01F97"/>
    <w:rsid w:val="00D02A06"/>
    <w:rsid w:val="00D039EA"/>
    <w:rsid w:val="00D0446B"/>
    <w:rsid w:val="00D05846"/>
    <w:rsid w:val="00D06814"/>
    <w:rsid w:val="00D07349"/>
    <w:rsid w:val="00D10028"/>
    <w:rsid w:val="00D10B01"/>
    <w:rsid w:val="00D12DD0"/>
    <w:rsid w:val="00D12F8D"/>
    <w:rsid w:val="00D13F70"/>
    <w:rsid w:val="00D140F5"/>
    <w:rsid w:val="00D1429A"/>
    <w:rsid w:val="00D144E7"/>
    <w:rsid w:val="00D1492E"/>
    <w:rsid w:val="00D1632E"/>
    <w:rsid w:val="00D164AB"/>
    <w:rsid w:val="00D16E01"/>
    <w:rsid w:val="00D17AA8"/>
    <w:rsid w:val="00D20241"/>
    <w:rsid w:val="00D20433"/>
    <w:rsid w:val="00D20606"/>
    <w:rsid w:val="00D20866"/>
    <w:rsid w:val="00D2295F"/>
    <w:rsid w:val="00D22ADC"/>
    <w:rsid w:val="00D23289"/>
    <w:rsid w:val="00D23319"/>
    <w:rsid w:val="00D233CE"/>
    <w:rsid w:val="00D23F03"/>
    <w:rsid w:val="00D244B1"/>
    <w:rsid w:val="00D25248"/>
    <w:rsid w:val="00D26725"/>
    <w:rsid w:val="00D277B1"/>
    <w:rsid w:val="00D27ECC"/>
    <w:rsid w:val="00D30011"/>
    <w:rsid w:val="00D30BB4"/>
    <w:rsid w:val="00D30C78"/>
    <w:rsid w:val="00D31569"/>
    <w:rsid w:val="00D31863"/>
    <w:rsid w:val="00D327BD"/>
    <w:rsid w:val="00D3444C"/>
    <w:rsid w:val="00D35DF9"/>
    <w:rsid w:val="00D35F97"/>
    <w:rsid w:val="00D3608B"/>
    <w:rsid w:val="00D365CE"/>
    <w:rsid w:val="00D36C86"/>
    <w:rsid w:val="00D36CED"/>
    <w:rsid w:val="00D37607"/>
    <w:rsid w:val="00D37A55"/>
    <w:rsid w:val="00D409DE"/>
    <w:rsid w:val="00D40B47"/>
    <w:rsid w:val="00D40BBE"/>
    <w:rsid w:val="00D41B5B"/>
    <w:rsid w:val="00D41BDB"/>
    <w:rsid w:val="00D41DDC"/>
    <w:rsid w:val="00D4252E"/>
    <w:rsid w:val="00D42863"/>
    <w:rsid w:val="00D42FF2"/>
    <w:rsid w:val="00D43F7F"/>
    <w:rsid w:val="00D44489"/>
    <w:rsid w:val="00D449B2"/>
    <w:rsid w:val="00D460E6"/>
    <w:rsid w:val="00D46BAB"/>
    <w:rsid w:val="00D46D19"/>
    <w:rsid w:val="00D474C0"/>
    <w:rsid w:val="00D478B8"/>
    <w:rsid w:val="00D501C4"/>
    <w:rsid w:val="00D50C87"/>
    <w:rsid w:val="00D52873"/>
    <w:rsid w:val="00D52CB3"/>
    <w:rsid w:val="00D53B8B"/>
    <w:rsid w:val="00D53DE5"/>
    <w:rsid w:val="00D5479D"/>
    <w:rsid w:val="00D55E8B"/>
    <w:rsid w:val="00D56BE0"/>
    <w:rsid w:val="00D56C42"/>
    <w:rsid w:val="00D600DD"/>
    <w:rsid w:val="00D62559"/>
    <w:rsid w:val="00D63F78"/>
    <w:rsid w:val="00D64092"/>
    <w:rsid w:val="00D64B54"/>
    <w:rsid w:val="00D64BB0"/>
    <w:rsid w:val="00D65697"/>
    <w:rsid w:val="00D661B2"/>
    <w:rsid w:val="00D6720E"/>
    <w:rsid w:val="00D672A6"/>
    <w:rsid w:val="00D675A3"/>
    <w:rsid w:val="00D676D9"/>
    <w:rsid w:val="00D67C12"/>
    <w:rsid w:val="00D71BF7"/>
    <w:rsid w:val="00D729F5"/>
    <w:rsid w:val="00D72BA4"/>
    <w:rsid w:val="00D73CFE"/>
    <w:rsid w:val="00D73E83"/>
    <w:rsid w:val="00D749D6"/>
    <w:rsid w:val="00D74F4D"/>
    <w:rsid w:val="00D75978"/>
    <w:rsid w:val="00D767F5"/>
    <w:rsid w:val="00D767FF"/>
    <w:rsid w:val="00D80D35"/>
    <w:rsid w:val="00D80DFB"/>
    <w:rsid w:val="00D818A5"/>
    <w:rsid w:val="00D8195E"/>
    <w:rsid w:val="00D827BD"/>
    <w:rsid w:val="00D85189"/>
    <w:rsid w:val="00D856A4"/>
    <w:rsid w:val="00D90EF5"/>
    <w:rsid w:val="00D90FDC"/>
    <w:rsid w:val="00D9164D"/>
    <w:rsid w:val="00D91709"/>
    <w:rsid w:val="00D91C54"/>
    <w:rsid w:val="00D92256"/>
    <w:rsid w:val="00D93BDD"/>
    <w:rsid w:val="00D946C8"/>
    <w:rsid w:val="00D94DE7"/>
    <w:rsid w:val="00D95477"/>
    <w:rsid w:val="00D968DD"/>
    <w:rsid w:val="00D969C1"/>
    <w:rsid w:val="00DA0184"/>
    <w:rsid w:val="00DA069D"/>
    <w:rsid w:val="00DA1B2B"/>
    <w:rsid w:val="00DA1E6A"/>
    <w:rsid w:val="00DA22C1"/>
    <w:rsid w:val="00DA30AA"/>
    <w:rsid w:val="00DA333E"/>
    <w:rsid w:val="00DA33FB"/>
    <w:rsid w:val="00DA3988"/>
    <w:rsid w:val="00DA4192"/>
    <w:rsid w:val="00DA4A44"/>
    <w:rsid w:val="00DA581D"/>
    <w:rsid w:val="00DA6991"/>
    <w:rsid w:val="00DB05FE"/>
    <w:rsid w:val="00DB299B"/>
    <w:rsid w:val="00DB29C9"/>
    <w:rsid w:val="00DB2E24"/>
    <w:rsid w:val="00DB325E"/>
    <w:rsid w:val="00DB39E3"/>
    <w:rsid w:val="00DB3F2A"/>
    <w:rsid w:val="00DB4A8A"/>
    <w:rsid w:val="00DB4D49"/>
    <w:rsid w:val="00DB5157"/>
    <w:rsid w:val="00DB5AE2"/>
    <w:rsid w:val="00DB666F"/>
    <w:rsid w:val="00DB6B80"/>
    <w:rsid w:val="00DC2880"/>
    <w:rsid w:val="00DC30EF"/>
    <w:rsid w:val="00DC3517"/>
    <w:rsid w:val="00DC3D51"/>
    <w:rsid w:val="00DC3D54"/>
    <w:rsid w:val="00DC3E4E"/>
    <w:rsid w:val="00DC41A5"/>
    <w:rsid w:val="00DC5F9B"/>
    <w:rsid w:val="00DC67AD"/>
    <w:rsid w:val="00DC6EEA"/>
    <w:rsid w:val="00DC7340"/>
    <w:rsid w:val="00DD0DE5"/>
    <w:rsid w:val="00DD11E5"/>
    <w:rsid w:val="00DD1439"/>
    <w:rsid w:val="00DD210D"/>
    <w:rsid w:val="00DD2A57"/>
    <w:rsid w:val="00DD3656"/>
    <w:rsid w:val="00DD418B"/>
    <w:rsid w:val="00DD442F"/>
    <w:rsid w:val="00DD4437"/>
    <w:rsid w:val="00DD4A51"/>
    <w:rsid w:val="00DD4AF4"/>
    <w:rsid w:val="00DD4B29"/>
    <w:rsid w:val="00DD528A"/>
    <w:rsid w:val="00DD5293"/>
    <w:rsid w:val="00DD5683"/>
    <w:rsid w:val="00DD57B4"/>
    <w:rsid w:val="00DD5A9E"/>
    <w:rsid w:val="00DD5F9D"/>
    <w:rsid w:val="00DD60ED"/>
    <w:rsid w:val="00DD6220"/>
    <w:rsid w:val="00DD6550"/>
    <w:rsid w:val="00DD66A5"/>
    <w:rsid w:val="00DD6864"/>
    <w:rsid w:val="00DD6C95"/>
    <w:rsid w:val="00DD7134"/>
    <w:rsid w:val="00DD725A"/>
    <w:rsid w:val="00DE1200"/>
    <w:rsid w:val="00DE13AE"/>
    <w:rsid w:val="00DE1D33"/>
    <w:rsid w:val="00DE23FB"/>
    <w:rsid w:val="00DE3850"/>
    <w:rsid w:val="00DE40FE"/>
    <w:rsid w:val="00DE426E"/>
    <w:rsid w:val="00DE43FB"/>
    <w:rsid w:val="00DE478B"/>
    <w:rsid w:val="00DE67C0"/>
    <w:rsid w:val="00DE6B79"/>
    <w:rsid w:val="00DE6DE3"/>
    <w:rsid w:val="00DE79EF"/>
    <w:rsid w:val="00DF14BE"/>
    <w:rsid w:val="00DF2373"/>
    <w:rsid w:val="00DF37E1"/>
    <w:rsid w:val="00DF7031"/>
    <w:rsid w:val="00DF722E"/>
    <w:rsid w:val="00DF771F"/>
    <w:rsid w:val="00DF7EF2"/>
    <w:rsid w:val="00E00306"/>
    <w:rsid w:val="00E011F8"/>
    <w:rsid w:val="00E02050"/>
    <w:rsid w:val="00E0227A"/>
    <w:rsid w:val="00E023DB"/>
    <w:rsid w:val="00E02AA9"/>
    <w:rsid w:val="00E03C66"/>
    <w:rsid w:val="00E04071"/>
    <w:rsid w:val="00E04582"/>
    <w:rsid w:val="00E059CD"/>
    <w:rsid w:val="00E073C0"/>
    <w:rsid w:val="00E073F1"/>
    <w:rsid w:val="00E075A9"/>
    <w:rsid w:val="00E07603"/>
    <w:rsid w:val="00E0775E"/>
    <w:rsid w:val="00E07AD4"/>
    <w:rsid w:val="00E07F37"/>
    <w:rsid w:val="00E10A7F"/>
    <w:rsid w:val="00E10E41"/>
    <w:rsid w:val="00E11024"/>
    <w:rsid w:val="00E1231E"/>
    <w:rsid w:val="00E129E7"/>
    <w:rsid w:val="00E12A7D"/>
    <w:rsid w:val="00E12D73"/>
    <w:rsid w:val="00E1330D"/>
    <w:rsid w:val="00E145E5"/>
    <w:rsid w:val="00E158A3"/>
    <w:rsid w:val="00E159DC"/>
    <w:rsid w:val="00E170EE"/>
    <w:rsid w:val="00E20400"/>
    <w:rsid w:val="00E20D21"/>
    <w:rsid w:val="00E213B3"/>
    <w:rsid w:val="00E21958"/>
    <w:rsid w:val="00E225A9"/>
    <w:rsid w:val="00E236D8"/>
    <w:rsid w:val="00E24416"/>
    <w:rsid w:val="00E2446C"/>
    <w:rsid w:val="00E24861"/>
    <w:rsid w:val="00E24A1F"/>
    <w:rsid w:val="00E24DF0"/>
    <w:rsid w:val="00E2512E"/>
    <w:rsid w:val="00E265BF"/>
    <w:rsid w:val="00E268BD"/>
    <w:rsid w:val="00E26B46"/>
    <w:rsid w:val="00E26F2B"/>
    <w:rsid w:val="00E301EF"/>
    <w:rsid w:val="00E328E5"/>
    <w:rsid w:val="00E338BA"/>
    <w:rsid w:val="00E33904"/>
    <w:rsid w:val="00E3470F"/>
    <w:rsid w:val="00E347DE"/>
    <w:rsid w:val="00E34CB5"/>
    <w:rsid w:val="00E352F5"/>
    <w:rsid w:val="00E36084"/>
    <w:rsid w:val="00E3693B"/>
    <w:rsid w:val="00E36F86"/>
    <w:rsid w:val="00E377A4"/>
    <w:rsid w:val="00E378D8"/>
    <w:rsid w:val="00E37BA9"/>
    <w:rsid w:val="00E40DFE"/>
    <w:rsid w:val="00E412A3"/>
    <w:rsid w:val="00E41497"/>
    <w:rsid w:val="00E41B18"/>
    <w:rsid w:val="00E42BE9"/>
    <w:rsid w:val="00E456A1"/>
    <w:rsid w:val="00E4598A"/>
    <w:rsid w:val="00E4715F"/>
    <w:rsid w:val="00E508B7"/>
    <w:rsid w:val="00E529BD"/>
    <w:rsid w:val="00E53652"/>
    <w:rsid w:val="00E54686"/>
    <w:rsid w:val="00E550B7"/>
    <w:rsid w:val="00E55699"/>
    <w:rsid w:val="00E55E0D"/>
    <w:rsid w:val="00E57F86"/>
    <w:rsid w:val="00E57FEC"/>
    <w:rsid w:val="00E605DD"/>
    <w:rsid w:val="00E617C3"/>
    <w:rsid w:val="00E617D2"/>
    <w:rsid w:val="00E61C7C"/>
    <w:rsid w:val="00E62DC0"/>
    <w:rsid w:val="00E6332E"/>
    <w:rsid w:val="00E645C2"/>
    <w:rsid w:val="00E65DBB"/>
    <w:rsid w:val="00E6642A"/>
    <w:rsid w:val="00E66BD0"/>
    <w:rsid w:val="00E66E12"/>
    <w:rsid w:val="00E67DEF"/>
    <w:rsid w:val="00E67EE3"/>
    <w:rsid w:val="00E720E6"/>
    <w:rsid w:val="00E738A2"/>
    <w:rsid w:val="00E73ACA"/>
    <w:rsid w:val="00E745AE"/>
    <w:rsid w:val="00E7477C"/>
    <w:rsid w:val="00E7565D"/>
    <w:rsid w:val="00E7582B"/>
    <w:rsid w:val="00E7716B"/>
    <w:rsid w:val="00E77271"/>
    <w:rsid w:val="00E7768A"/>
    <w:rsid w:val="00E77B5B"/>
    <w:rsid w:val="00E80353"/>
    <w:rsid w:val="00E80801"/>
    <w:rsid w:val="00E8084D"/>
    <w:rsid w:val="00E80D5B"/>
    <w:rsid w:val="00E81E85"/>
    <w:rsid w:val="00E82E9A"/>
    <w:rsid w:val="00E843FE"/>
    <w:rsid w:val="00E8451B"/>
    <w:rsid w:val="00E84CFB"/>
    <w:rsid w:val="00E8504A"/>
    <w:rsid w:val="00E85B88"/>
    <w:rsid w:val="00E85DD7"/>
    <w:rsid w:val="00E861FE"/>
    <w:rsid w:val="00E87003"/>
    <w:rsid w:val="00E90171"/>
    <w:rsid w:val="00E9032A"/>
    <w:rsid w:val="00E912E3"/>
    <w:rsid w:val="00E9146B"/>
    <w:rsid w:val="00E91DFF"/>
    <w:rsid w:val="00E922F6"/>
    <w:rsid w:val="00E92DAD"/>
    <w:rsid w:val="00E951E9"/>
    <w:rsid w:val="00E952CE"/>
    <w:rsid w:val="00E96B1D"/>
    <w:rsid w:val="00E96D3C"/>
    <w:rsid w:val="00E973B5"/>
    <w:rsid w:val="00EA1778"/>
    <w:rsid w:val="00EA2368"/>
    <w:rsid w:val="00EA2DE8"/>
    <w:rsid w:val="00EA40A3"/>
    <w:rsid w:val="00EA4A4C"/>
    <w:rsid w:val="00EA5DDC"/>
    <w:rsid w:val="00EA5E9B"/>
    <w:rsid w:val="00EA70AB"/>
    <w:rsid w:val="00EA72F3"/>
    <w:rsid w:val="00EB0A99"/>
    <w:rsid w:val="00EB0AFF"/>
    <w:rsid w:val="00EB1409"/>
    <w:rsid w:val="00EB21AF"/>
    <w:rsid w:val="00EB28F7"/>
    <w:rsid w:val="00EB373A"/>
    <w:rsid w:val="00EB3D03"/>
    <w:rsid w:val="00EB3F93"/>
    <w:rsid w:val="00EB4B29"/>
    <w:rsid w:val="00EB5FE4"/>
    <w:rsid w:val="00EB65CE"/>
    <w:rsid w:val="00EC0A0C"/>
    <w:rsid w:val="00EC1037"/>
    <w:rsid w:val="00EC1780"/>
    <w:rsid w:val="00EC21C9"/>
    <w:rsid w:val="00EC2F8C"/>
    <w:rsid w:val="00EC3448"/>
    <w:rsid w:val="00EC4685"/>
    <w:rsid w:val="00EC474E"/>
    <w:rsid w:val="00EC47AA"/>
    <w:rsid w:val="00EC506C"/>
    <w:rsid w:val="00EC6586"/>
    <w:rsid w:val="00EC7D11"/>
    <w:rsid w:val="00ED025E"/>
    <w:rsid w:val="00ED0F92"/>
    <w:rsid w:val="00ED3A1D"/>
    <w:rsid w:val="00ED4953"/>
    <w:rsid w:val="00ED51ED"/>
    <w:rsid w:val="00ED6C30"/>
    <w:rsid w:val="00EE09AC"/>
    <w:rsid w:val="00EE1DA5"/>
    <w:rsid w:val="00EE2085"/>
    <w:rsid w:val="00EE4B15"/>
    <w:rsid w:val="00EE533F"/>
    <w:rsid w:val="00EE5690"/>
    <w:rsid w:val="00EE5BD6"/>
    <w:rsid w:val="00EE5FD2"/>
    <w:rsid w:val="00EE64E5"/>
    <w:rsid w:val="00EE65B1"/>
    <w:rsid w:val="00EE77AF"/>
    <w:rsid w:val="00EE7FB3"/>
    <w:rsid w:val="00EF06C1"/>
    <w:rsid w:val="00EF0FFD"/>
    <w:rsid w:val="00EF2EE3"/>
    <w:rsid w:val="00EF45B6"/>
    <w:rsid w:val="00EF4912"/>
    <w:rsid w:val="00EF4EC5"/>
    <w:rsid w:val="00EF5463"/>
    <w:rsid w:val="00EF5BED"/>
    <w:rsid w:val="00EF7169"/>
    <w:rsid w:val="00EF74DF"/>
    <w:rsid w:val="00EF751D"/>
    <w:rsid w:val="00EF7705"/>
    <w:rsid w:val="00EF7B8A"/>
    <w:rsid w:val="00F00853"/>
    <w:rsid w:val="00F018F1"/>
    <w:rsid w:val="00F02EF3"/>
    <w:rsid w:val="00F03897"/>
    <w:rsid w:val="00F03DEB"/>
    <w:rsid w:val="00F044EB"/>
    <w:rsid w:val="00F0479F"/>
    <w:rsid w:val="00F04C51"/>
    <w:rsid w:val="00F05647"/>
    <w:rsid w:val="00F05C75"/>
    <w:rsid w:val="00F069E5"/>
    <w:rsid w:val="00F07ED0"/>
    <w:rsid w:val="00F10A3B"/>
    <w:rsid w:val="00F10BA9"/>
    <w:rsid w:val="00F10D64"/>
    <w:rsid w:val="00F125E8"/>
    <w:rsid w:val="00F133B8"/>
    <w:rsid w:val="00F146DD"/>
    <w:rsid w:val="00F14D8F"/>
    <w:rsid w:val="00F1585C"/>
    <w:rsid w:val="00F15BCA"/>
    <w:rsid w:val="00F16A29"/>
    <w:rsid w:val="00F20541"/>
    <w:rsid w:val="00F20A86"/>
    <w:rsid w:val="00F2316B"/>
    <w:rsid w:val="00F24040"/>
    <w:rsid w:val="00F24913"/>
    <w:rsid w:val="00F24C9F"/>
    <w:rsid w:val="00F25CB3"/>
    <w:rsid w:val="00F26726"/>
    <w:rsid w:val="00F27B75"/>
    <w:rsid w:val="00F30489"/>
    <w:rsid w:val="00F306C2"/>
    <w:rsid w:val="00F30E65"/>
    <w:rsid w:val="00F31576"/>
    <w:rsid w:val="00F31805"/>
    <w:rsid w:val="00F31AE7"/>
    <w:rsid w:val="00F33A34"/>
    <w:rsid w:val="00F341AB"/>
    <w:rsid w:val="00F34D05"/>
    <w:rsid w:val="00F35F93"/>
    <w:rsid w:val="00F3665D"/>
    <w:rsid w:val="00F36AA2"/>
    <w:rsid w:val="00F37030"/>
    <w:rsid w:val="00F37322"/>
    <w:rsid w:val="00F37825"/>
    <w:rsid w:val="00F37BEE"/>
    <w:rsid w:val="00F40C70"/>
    <w:rsid w:val="00F40D88"/>
    <w:rsid w:val="00F41F0F"/>
    <w:rsid w:val="00F41FB3"/>
    <w:rsid w:val="00F41FFA"/>
    <w:rsid w:val="00F42F92"/>
    <w:rsid w:val="00F42FBA"/>
    <w:rsid w:val="00F43EFD"/>
    <w:rsid w:val="00F44751"/>
    <w:rsid w:val="00F4516F"/>
    <w:rsid w:val="00F45A2F"/>
    <w:rsid w:val="00F45D71"/>
    <w:rsid w:val="00F45EF9"/>
    <w:rsid w:val="00F45F38"/>
    <w:rsid w:val="00F45F3E"/>
    <w:rsid w:val="00F467EC"/>
    <w:rsid w:val="00F46FF9"/>
    <w:rsid w:val="00F50D5C"/>
    <w:rsid w:val="00F511AE"/>
    <w:rsid w:val="00F5244C"/>
    <w:rsid w:val="00F52D5E"/>
    <w:rsid w:val="00F54531"/>
    <w:rsid w:val="00F54DD7"/>
    <w:rsid w:val="00F5581B"/>
    <w:rsid w:val="00F55985"/>
    <w:rsid w:val="00F56034"/>
    <w:rsid w:val="00F57E37"/>
    <w:rsid w:val="00F6058E"/>
    <w:rsid w:val="00F60C07"/>
    <w:rsid w:val="00F613E7"/>
    <w:rsid w:val="00F632B4"/>
    <w:rsid w:val="00F63BCD"/>
    <w:rsid w:val="00F649DE"/>
    <w:rsid w:val="00F65022"/>
    <w:rsid w:val="00F6574F"/>
    <w:rsid w:val="00F65A71"/>
    <w:rsid w:val="00F669DD"/>
    <w:rsid w:val="00F67506"/>
    <w:rsid w:val="00F67650"/>
    <w:rsid w:val="00F7153E"/>
    <w:rsid w:val="00F71CBC"/>
    <w:rsid w:val="00F726F5"/>
    <w:rsid w:val="00F72DBC"/>
    <w:rsid w:val="00F7382F"/>
    <w:rsid w:val="00F73932"/>
    <w:rsid w:val="00F73CE3"/>
    <w:rsid w:val="00F73F1A"/>
    <w:rsid w:val="00F74B95"/>
    <w:rsid w:val="00F7750C"/>
    <w:rsid w:val="00F77BF4"/>
    <w:rsid w:val="00F8082D"/>
    <w:rsid w:val="00F80832"/>
    <w:rsid w:val="00F82956"/>
    <w:rsid w:val="00F836D0"/>
    <w:rsid w:val="00F83990"/>
    <w:rsid w:val="00F83B8D"/>
    <w:rsid w:val="00F8429A"/>
    <w:rsid w:val="00F8760B"/>
    <w:rsid w:val="00F90755"/>
    <w:rsid w:val="00F90B83"/>
    <w:rsid w:val="00F916BB"/>
    <w:rsid w:val="00F91B66"/>
    <w:rsid w:val="00F9214C"/>
    <w:rsid w:val="00F928E7"/>
    <w:rsid w:val="00F92F1E"/>
    <w:rsid w:val="00F93090"/>
    <w:rsid w:val="00F933AF"/>
    <w:rsid w:val="00F93FA9"/>
    <w:rsid w:val="00F94B6B"/>
    <w:rsid w:val="00F954DE"/>
    <w:rsid w:val="00F96678"/>
    <w:rsid w:val="00F96D6B"/>
    <w:rsid w:val="00F96F9B"/>
    <w:rsid w:val="00F96FF9"/>
    <w:rsid w:val="00F97C62"/>
    <w:rsid w:val="00FA0F69"/>
    <w:rsid w:val="00FA1045"/>
    <w:rsid w:val="00FA15E2"/>
    <w:rsid w:val="00FA1604"/>
    <w:rsid w:val="00FA162F"/>
    <w:rsid w:val="00FA1F33"/>
    <w:rsid w:val="00FA2078"/>
    <w:rsid w:val="00FA21EA"/>
    <w:rsid w:val="00FA223F"/>
    <w:rsid w:val="00FA298C"/>
    <w:rsid w:val="00FA34F1"/>
    <w:rsid w:val="00FA3E68"/>
    <w:rsid w:val="00FA40CF"/>
    <w:rsid w:val="00FA457F"/>
    <w:rsid w:val="00FA4599"/>
    <w:rsid w:val="00FA4E28"/>
    <w:rsid w:val="00FA53DD"/>
    <w:rsid w:val="00FA5C23"/>
    <w:rsid w:val="00FA7509"/>
    <w:rsid w:val="00FA77B8"/>
    <w:rsid w:val="00FA7EC9"/>
    <w:rsid w:val="00FB0D75"/>
    <w:rsid w:val="00FB0E9C"/>
    <w:rsid w:val="00FB130F"/>
    <w:rsid w:val="00FB1A18"/>
    <w:rsid w:val="00FB235B"/>
    <w:rsid w:val="00FB2489"/>
    <w:rsid w:val="00FB400B"/>
    <w:rsid w:val="00FB5F48"/>
    <w:rsid w:val="00FB61CF"/>
    <w:rsid w:val="00FB797C"/>
    <w:rsid w:val="00FC1831"/>
    <w:rsid w:val="00FC1A86"/>
    <w:rsid w:val="00FC1AED"/>
    <w:rsid w:val="00FC286A"/>
    <w:rsid w:val="00FC2A0B"/>
    <w:rsid w:val="00FC3658"/>
    <w:rsid w:val="00FC36EA"/>
    <w:rsid w:val="00FC38B8"/>
    <w:rsid w:val="00FC4004"/>
    <w:rsid w:val="00FC437C"/>
    <w:rsid w:val="00FC462D"/>
    <w:rsid w:val="00FC5449"/>
    <w:rsid w:val="00FC5554"/>
    <w:rsid w:val="00FC5E9C"/>
    <w:rsid w:val="00FC5F15"/>
    <w:rsid w:val="00FC6628"/>
    <w:rsid w:val="00FC69BD"/>
    <w:rsid w:val="00FD00FF"/>
    <w:rsid w:val="00FD14FF"/>
    <w:rsid w:val="00FD36D0"/>
    <w:rsid w:val="00FD3892"/>
    <w:rsid w:val="00FD4394"/>
    <w:rsid w:val="00FD4882"/>
    <w:rsid w:val="00FD50C9"/>
    <w:rsid w:val="00FD59ED"/>
    <w:rsid w:val="00FD5AB2"/>
    <w:rsid w:val="00FD5FFB"/>
    <w:rsid w:val="00FD708B"/>
    <w:rsid w:val="00FD709E"/>
    <w:rsid w:val="00FD7B5B"/>
    <w:rsid w:val="00FE071F"/>
    <w:rsid w:val="00FE0A9B"/>
    <w:rsid w:val="00FE1D76"/>
    <w:rsid w:val="00FE2D4D"/>
    <w:rsid w:val="00FE3957"/>
    <w:rsid w:val="00FE5AD8"/>
    <w:rsid w:val="00FE66E9"/>
    <w:rsid w:val="00FF0DBE"/>
    <w:rsid w:val="00FF2438"/>
    <w:rsid w:val="00FF2620"/>
    <w:rsid w:val="00FF27FE"/>
    <w:rsid w:val="00FF2990"/>
    <w:rsid w:val="00FF334E"/>
    <w:rsid w:val="00FF360F"/>
    <w:rsid w:val="00FF3DD6"/>
    <w:rsid w:val="00FF4013"/>
    <w:rsid w:val="00FF4C92"/>
    <w:rsid w:val="00FF54D8"/>
    <w:rsid w:val="00FF5FA5"/>
    <w:rsid w:val="00FF644B"/>
    <w:rsid w:val="00FF75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43A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37A55"/>
    <w:pPr>
      <w:keepNext/>
      <w:keepLines/>
      <w:pageBreakBefore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50A8"/>
    <w:pPr>
      <w:keepNext/>
      <w:keepLines/>
      <w:numPr>
        <w:ilvl w:val="1"/>
        <w:numId w:val="7"/>
      </w:numPr>
      <w:spacing w:before="200" w:after="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50A8"/>
    <w:pPr>
      <w:keepNext/>
      <w:keepLines/>
      <w:numPr>
        <w:ilvl w:val="2"/>
        <w:numId w:val="7"/>
      </w:numPr>
      <w:spacing w:before="200" w:after="0"/>
      <w:outlineLvl w:val="2"/>
    </w:pPr>
    <w:rPr>
      <w:rFonts w:eastAsiaTheme="majorEastAsia" w:cstheme="majorBidi"/>
      <w:b/>
      <w:bCs/>
      <w:sz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FA7509"/>
    <w:pPr>
      <w:keepNext/>
      <w:keepLines/>
      <w:numPr>
        <w:ilvl w:val="3"/>
        <w:numId w:val="7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  <w:sz w:val="26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50A8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50A8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50A8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50A8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50A8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904593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D37A55"/>
    <w:rPr>
      <w:rFonts w:ascii="Arial" w:eastAsiaTheme="majorEastAsia" w:hAnsi="Arial" w:cstheme="majorBidi"/>
      <w:b/>
      <w:bCs/>
      <w:sz w:val="36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904593"/>
    <w:pPr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Sumrio1">
    <w:name w:val="toc 1"/>
    <w:basedOn w:val="Normal"/>
    <w:next w:val="Normal"/>
    <w:autoRedefine/>
    <w:uiPriority w:val="39"/>
    <w:unhideWhenUsed/>
    <w:rsid w:val="00904593"/>
    <w:pPr>
      <w:spacing w:after="100"/>
    </w:pPr>
  </w:style>
  <w:style w:type="character" w:styleId="Hyperlink">
    <w:name w:val="Hyperlink"/>
    <w:basedOn w:val="Fontepargpadro"/>
    <w:uiPriority w:val="99"/>
    <w:unhideWhenUsed/>
    <w:rsid w:val="00904593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045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0459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E1D3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E1D33"/>
  </w:style>
  <w:style w:type="paragraph" w:styleId="Rodap">
    <w:name w:val="footer"/>
    <w:basedOn w:val="Normal"/>
    <w:link w:val="RodapChar"/>
    <w:uiPriority w:val="99"/>
    <w:unhideWhenUsed/>
    <w:rsid w:val="00DE1D3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E1D33"/>
  </w:style>
  <w:style w:type="table" w:styleId="Tabelacomgrade">
    <w:name w:val="Table Grid"/>
    <w:basedOn w:val="Tabelanormal"/>
    <w:uiPriority w:val="59"/>
    <w:rsid w:val="006A7F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e5">
    <w:name w:val="Light List Accent 5"/>
    <w:basedOn w:val="Tabelanormal"/>
    <w:uiPriority w:val="61"/>
    <w:rsid w:val="006A7F3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GradeClara-nfase5">
    <w:name w:val="Light Grid Accent 5"/>
    <w:basedOn w:val="Tabelanormal"/>
    <w:uiPriority w:val="62"/>
    <w:rsid w:val="006A7F3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GradeClara1">
    <w:name w:val="Grade Clara1"/>
    <w:basedOn w:val="Tabelanormal"/>
    <w:uiPriority w:val="62"/>
    <w:rsid w:val="00A14D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220A8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250A8"/>
    <w:rPr>
      <w:rFonts w:ascii="Arial" w:eastAsiaTheme="majorEastAsia" w:hAnsi="Arial" w:cstheme="majorBidi"/>
      <w:b/>
      <w:bCs/>
      <w:sz w:val="32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841317"/>
    <w:pPr>
      <w:spacing w:after="0"/>
    </w:pPr>
  </w:style>
  <w:style w:type="paragraph" w:styleId="Sumrio2">
    <w:name w:val="toc 2"/>
    <w:basedOn w:val="Normal"/>
    <w:next w:val="Normal"/>
    <w:autoRedefine/>
    <w:uiPriority w:val="39"/>
    <w:unhideWhenUsed/>
    <w:rsid w:val="00841317"/>
    <w:pPr>
      <w:spacing w:after="100"/>
      <w:ind w:left="220"/>
    </w:pPr>
  </w:style>
  <w:style w:type="character" w:styleId="HiperlinkVisitado">
    <w:name w:val="FollowedHyperlink"/>
    <w:basedOn w:val="Fontepargpadro"/>
    <w:uiPriority w:val="99"/>
    <w:semiHidden/>
    <w:unhideWhenUsed/>
    <w:rsid w:val="00F45A2F"/>
    <w:rPr>
      <w:color w:val="800080" w:themeColor="followedHyperlink"/>
      <w:u w:val="single"/>
    </w:rPr>
  </w:style>
  <w:style w:type="character" w:styleId="Nmerodelinha">
    <w:name w:val="line number"/>
    <w:basedOn w:val="Fontepargpadro"/>
    <w:uiPriority w:val="99"/>
    <w:semiHidden/>
    <w:unhideWhenUsed/>
    <w:rsid w:val="0006509D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0650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06509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343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4B0C1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4B0C1F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4B0C1F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B0C1F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B0C1F"/>
    <w:rPr>
      <w:b/>
      <w:bCs/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586AC2"/>
    <w:pPr>
      <w:spacing w:after="0" w:line="240" w:lineRule="auto"/>
    </w:pPr>
    <w:rPr>
      <w:szCs w:val="24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86AC2"/>
    <w:rPr>
      <w:sz w:val="24"/>
      <w:szCs w:val="24"/>
    </w:rPr>
  </w:style>
  <w:style w:type="character" w:styleId="Refdenotaderodap">
    <w:name w:val="footnote reference"/>
    <w:basedOn w:val="Fontepargpadro"/>
    <w:uiPriority w:val="99"/>
    <w:unhideWhenUsed/>
    <w:rsid w:val="00586AC2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1944EB"/>
  </w:style>
  <w:style w:type="character" w:customStyle="1" w:styleId="Ttulo3Char">
    <w:name w:val="Título 3 Char"/>
    <w:basedOn w:val="Fontepargpadro"/>
    <w:link w:val="Ttulo3"/>
    <w:uiPriority w:val="9"/>
    <w:rsid w:val="00A250A8"/>
    <w:rPr>
      <w:rFonts w:ascii="Arial" w:eastAsiaTheme="majorEastAsia" w:hAnsi="Arial" w:cstheme="majorBidi"/>
      <w:b/>
      <w:bCs/>
      <w:sz w:val="28"/>
    </w:rPr>
  </w:style>
  <w:style w:type="paragraph" w:styleId="Sumrio3">
    <w:name w:val="toc 3"/>
    <w:basedOn w:val="Normal"/>
    <w:next w:val="Normal"/>
    <w:autoRedefine/>
    <w:uiPriority w:val="39"/>
    <w:unhideWhenUsed/>
    <w:rsid w:val="005738E0"/>
    <w:pPr>
      <w:spacing w:after="100"/>
      <w:ind w:left="440"/>
    </w:pPr>
  </w:style>
  <w:style w:type="table" w:customStyle="1" w:styleId="SombreamentoClaro1">
    <w:name w:val="Sombreamento Claro1"/>
    <w:basedOn w:val="Tabelanormal"/>
    <w:uiPriority w:val="60"/>
    <w:rsid w:val="00F3782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tulo4Char">
    <w:name w:val="Título 4 Char"/>
    <w:basedOn w:val="Fontepargpadro"/>
    <w:link w:val="Ttulo4"/>
    <w:uiPriority w:val="9"/>
    <w:rsid w:val="00FA7509"/>
    <w:rPr>
      <w:rFonts w:ascii="Arial" w:eastAsiaTheme="majorEastAsia" w:hAnsi="Arial" w:cstheme="majorBidi"/>
      <w:b/>
      <w:bCs/>
      <w:iCs/>
      <w:color w:val="000000" w:themeColor="text1"/>
      <w:sz w:val="26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50A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50A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50A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50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50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uloSemNumero">
    <w:name w:val="TituloSemNumero"/>
    <w:basedOn w:val="Ttulo1"/>
    <w:link w:val="TituloSemNumeroChar"/>
    <w:qFormat/>
    <w:rsid w:val="00FF2620"/>
    <w:pPr>
      <w:numPr>
        <w:numId w:val="0"/>
      </w:numPr>
      <w:spacing w:after="240"/>
    </w:pPr>
  </w:style>
  <w:style w:type="character" w:customStyle="1" w:styleId="TituloSemNumeroChar">
    <w:name w:val="TituloSemNumero Char"/>
    <w:basedOn w:val="Ttulo1Char"/>
    <w:link w:val="TituloSemNumero"/>
    <w:rsid w:val="00FF2620"/>
    <w:rPr>
      <w:rFonts w:ascii="Arial" w:eastAsiaTheme="majorEastAsia" w:hAnsi="Arial" w:cstheme="majorBidi"/>
      <w:b/>
      <w:bCs/>
      <w:sz w:val="36"/>
      <w:szCs w:val="28"/>
    </w:rPr>
  </w:style>
  <w:style w:type="character" w:styleId="Nmerodepgina">
    <w:name w:val="page number"/>
    <w:basedOn w:val="Fontepargpadro"/>
    <w:uiPriority w:val="99"/>
    <w:semiHidden/>
    <w:unhideWhenUsed/>
    <w:rsid w:val="00D37A55"/>
  </w:style>
  <w:style w:type="character" w:styleId="Forte">
    <w:name w:val="Strong"/>
    <w:basedOn w:val="Fontepargpadro"/>
    <w:uiPriority w:val="22"/>
    <w:qFormat/>
    <w:rsid w:val="007D62FF"/>
    <w:rPr>
      <w:bCs/>
    </w:rPr>
  </w:style>
  <w:style w:type="paragraph" w:customStyle="1" w:styleId="Estilo1">
    <w:name w:val="Estilo1"/>
    <w:basedOn w:val="Normal"/>
    <w:link w:val="Estilo1Char"/>
    <w:qFormat/>
    <w:rsid w:val="0084439C"/>
    <w:rPr>
      <w:b/>
      <w:sz w:val="36"/>
      <w:szCs w:val="36"/>
    </w:rPr>
  </w:style>
  <w:style w:type="character" w:customStyle="1" w:styleId="Estilo1Char">
    <w:name w:val="Estilo1 Char"/>
    <w:basedOn w:val="TituloSemNumeroChar"/>
    <w:link w:val="Estilo1"/>
    <w:rsid w:val="0084439C"/>
    <w:rPr>
      <w:b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4.png"/><Relationship Id="rId26" Type="http://schemas.openxmlformats.org/officeDocument/2006/relationships/chart" Target="charts/chart1.xml"/><Relationship Id="rId39" Type="http://schemas.openxmlformats.org/officeDocument/2006/relationships/image" Target="media/image18.jpeg"/><Relationship Id="rId21" Type="http://schemas.openxmlformats.org/officeDocument/2006/relationships/image" Target="media/image7.jpeg"/><Relationship Id="rId34" Type="http://schemas.openxmlformats.org/officeDocument/2006/relationships/image" Target="media/image13.png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3.emf"/><Relationship Id="rId25" Type="http://schemas.openxmlformats.org/officeDocument/2006/relationships/image" Target="media/image11.png"/><Relationship Id="rId33" Type="http://schemas.openxmlformats.org/officeDocument/2006/relationships/image" Target="media/image12.jpe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image" Target="media/image6.jpeg"/><Relationship Id="rId29" Type="http://schemas.openxmlformats.org/officeDocument/2006/relationships/chart" Target="charts/chart4.xm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chart" Target="charts/chart7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9.jpeg"/><Relationship Id="rId28" Type="http://schemas.openxmlformats.org/officeDocument/2006/relationships/chart" Target="charts/chart3.xml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chart" Target="charts/chart6.xm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Layout" Target="diagrams/layout1.xml"/><Relationship Id="rId22" Type="http://schemas.openxmlformats.org/officeDocument/2006/relationships/image" Target="media/image8.jpeg"/><Relationship Id="rId27" Type="http://schemas.openxmlformats.org/officeDocument/2006/relationships/chart" Target="charts/chart2.xml"/><Relationship Id="rId30" Type="http://schemas.openxmlformats.org/officeDocument/2006/relationships/chart" Target="charts/chart5.xm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0.jpe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G:\tcc_20130311\docs\tcc_final\histograma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freud\Desktop\tcc_final\testes\300\analise300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freud\Desktop\tcc_final\testes\300\analise300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freud\Desktop\tcc_final\testes\300\analise300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freud\Desktop\tcc_final\testes\300\analise300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projetos\software\tcc\docs\testes\200\analise200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D:\projetos\software\tcc\docs\testes\200\analise200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autoTitleDeleted val="1"/>
    <c:plotArea>
      <c:layout/>
      <c:barChart>
        <c:barDir val="col"/>
        <c:grouping val="clustered"/>
        <c:ser>
          <c:idx val="0"/>
          <c:order val="0"/>
          <c:tx>
            <c:strRef>
              <c:f>Histograma!$B$1</c:f>
              <c:strCache>
                <c:ptCount val="1"/>
                <c:pt idx="0">
                  <c:v>Freqüência</c:v>
                </c:pt>
              </c:strCache>
            </c:strRef>
          </c:tx>
          <c:cat>
            <c:strRef>
              <c:f>Histograma!$A$2:$A$17</c:f>
              <c:strCache>
                <c:ptCount val="16"/>
                <c:pt idx="0">
                  <c:v>0,006014785</c:v>
                </c:pt>
                <c:pt idx="1">
                  <c:v>0,230895261</c:v>
                </c:pt>
                <c:pt idx="2">
                  <c:v>0,455775737</c:v>
                </c:pt>
                <c:pt idx="3">
                  <c:v>0,680656213</c:v>
                </c:pt>
                <c:pt idx="4">
                  <c:v>0,90553669</c:v>
                </c:pt>
                <c:pt idx="5">
                  <c:v>1,130417166</c:v>
                </c:pt>
                <c:pt idx="6">
                  <c:v>1,355297642</c:v>
                </c:pt>
                <c:pt idx="7">
                  <c:v>1,580178118</c:v>
                </c:pt>
                <c:pt idx="8">
                  <c:v>1,805058595</c:v>
                </c:pt>
                <c:pt idx="9">
                  <c:v>2,029939071</c:v>
                </c:pt>
                <c:pt idx="10">
                  <c:v>2,254819547</c:v>
                </c:pt>
                <c:pt idx="11">
                  <c:v>2,479700023</c:v>
                </c:pt>
                <c:pt idx="12">
                  <c:v>2,704580499</c:v>
                </c:pt>
                <c:pt idx="13">
                  <c:v>2,929460976</c:v>
                </c:pt>
                <c:pt idx="14">
                  <c:v>3,154341452</c:v>
                </c:pt>
                <c:pt idx="15">
                  <c:v>Mais</c:v>
                </c:pt>
              </c:strCache>
            </c:strRef>
          </c:cat>
          <c:val>
            <c:numRef>
              <c:f>Histograma!$B$2:$B$17</c:f>
              <c:numCache>
                <c:formatCode>General</c:formatCode>
                <c:ptCount val="16"/>
                <c:pt idx="0">
                  <c:v>1</c:v>
                </c:pt>
                <c:pt idx="1">
                  <c:v>909</c:v>
                </c:pt>
                <c:pt idx="2">
                  <c:v>1405</c:v>
                </c:pt>
                <c:pt idx="3">
                  <c:v>1465</c:v>
                </c:pt>
                <c:pt idx="4">
                  <c:v>1365</c:v>
                </c:pt>
                <c:pt idx="5">
                  <c:v>1156</c:v>
                </c:pt>
                <c:pt idx="6">
                  <c:v>968</c:v>
                </c:pt>
                <c:pt idx="7">
                  <c:v>730</c:v>
                </c:pt>
                <c:pt idx="8">
                  <c:v>550</c:v>
                </c:pt>
                <c:pt idx="9">
                  <c:v>433</c:v>
                </c:pt>
                <c:pt idx="10">
                  <c:v>353</c:v>
                </c:pt>
                <c:pt idx="11">
                  <c:v>245</c:v>
                </c:pt>
                <c:pt idx="12">
                  <c:v>209</c:v>
                </c:pt>
                <c:pt idx="13">
                  <c:v>118</c:v>
                </c:pt>
                <c:pt idx="14">
                  <c:v>70</c:v>
                </c:pt>
                <c:pt idx="15">
                  <c:v>23</c:v>
                </c:pt>
              </c:numCache>
            </c:numRef>
          </c:val>
        </c:ser>
        <c:axId val="130278912"/>
        <c:axId val="130285568"/>
      </c:barChart>
      <c:catAx>
        <c:axId val="130278912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Distância em relação ao ponto central (em km)</a:t>
                </a:r>
              </a:p>
            </c:rich>
          </c:tx>
        </c:title>
        <c:tickLblPos val="nextTo"/>
        <c:crossAx val="130285568"/>
        <c:crosses val="autoZero"/>
        <c:auto val="1"/>
        <c:lblAlgn val="ctr"/>
        <c:lblOffset val="100"/>
      </c:catAx>
      <c:valAx>
        <c:axId val="130285568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Quantidade de taxistas</a:t>
                </a:r>
              </a:p>
            </c:rich>
          </c:tx>
        </c:title>
        <c:numFmt formatCode="General" sourceLinked="1"/>
        <c:tickLblPos val="nextTo"/>
        <c:crossAx val="130278912"/>
        <c:crosses val="autoZero"/>
        <c:crossBetween val="between"/>
      </c:valAx>
    </c:plotArea>
    <c:legend>
      <c:legendPos val="r"/>
    </c:legend>
    <c:plotVisOnly val="1"/>
    <c:dispBlanksAs val="gap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strRef>
              <c:f>'Analise-T'!$A$3</c:f>
              <c:strCache>
                <c:ptCount val="1"/>
                <c:pt idx="0">
                  <c:v>GPS-T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'Analise-T'!$A$4:$A$23</c:f>
              <c:numCache>
                <c:formatCode>[$-F400]h:mm:ss\ AM/PM</c:formatCode>
                <c:ptCount val="20"/>
                <c:pt idx="0">
                  <c:v>1.0991512345679061E-3</c:v>
                </c:pt>
                <c:pt idx="1">
                  <c:v>1.0451388888888921E-3</c:v>
                </c:pt>
                <c:pt idx="2">
                  <c:v>9.9305555555556082E-4</c:v>
                </c:pt>
                <c:pt idx="3">
                  <c:v>1.0011574074074081E-3</c:v>
                </c:pt>
                <c:pt idx="4">
                  <c:v>1.165895061728402E-3</c:v>
                </c:pt>
                <c:pt idx="5">
                  <c:v>9.1396604938271666E-4</c:v>
                </c:pt>
                <c:pt idx="6">
                  <c:v>1.0104166666666681E-3</c:v>
                </c:pt>
                <c:pt idx="7">
                  <c:v>1.1141975308642056E-3</c:v>
                </c:pt>
                <c:pt idx="8">
                  <c:v>9.9961419753087188E-4</c:v>
                </c:pt>
                <c:pt idx="9">
                  <c:v>1.1570216049382768E-3</c:v>
                </c:pt>
                <c:pt idx="10">
                  <c:v>1.0902777777777844E-3</c:v>
                </c:pt>
                <c:pt idx="11">
                  <c:v>8.630401234567982E-4</c:v>
                </c:pt>
                <c:pt idx="12">
                  <c:v>9.3402777777777787E-4</c:v>
                </c:pt>
                <c:pt idx="13">
                  <c:v>1.1103395061728451E-3</c:v>
                </c:pt>
                <c:pt idx="14">
                  <c:v>1.2681327160493827E-3</c:v>
                </c:pt>
                <c:pt idx="15">
                  <c:v>9.16666666666675E-4</c:v>
                </c:pt>
                <c:pt idx="16">
                  <c:v>1.0779320987654322E-3</c:v>
                </c:pt>
                <c:pt idx="17">
                  <c:v>8.8271604938271598E-4</c:v>
                </c:pt>
                <c:pt idx="18">
                  <c:v>1.312885802469136E-3</c:v>
                </c:pt>
                <c:pt idx="19">
                  <c:v>9.6257716049382726E-4</c:v>
                </c:pt>
              </c:numCache>
            </c:numRef>
          </c:yVal>
        </c:ser>
        <c:ser>
          <c:idx val="1"/>
          <c:order val="1"/>
          <c:tx>
            <c:strRef>
              <c:f>'Analise-T'!$B$3</c:f>
              <c:strCache>
                <c:ptCount val="1"/>
                <c:pt idx="0">
                  <c:v>BRC-T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'Analise-T'!$B$4:$B$23</c:f>
              <c:numCache>
                <c:formatCode>[$-F400]h:mm:ss\ AM/PM</c:formatCode>
                <c:ptCount val="20"/>
                <c:pt idx="0">
                  <c:v>2.5023148148148192E-3</c:v>
                </c:pt>
                <c:pt idx="1">
                  <c:v>1.9340277777777878E-3</c:v>
                </c:pt>
                <c:pt idx="2">
                  <c:v>1.9062500000000125E-3</c:v>
                </c:pt>
                <c:pt idx="3">
                  <c:v>2.2102623456790142E-3</c:v>
                </c:pt>
                <c:pt idx="4">
                  <c:v>2.4564043209876541E-3</c:v>
                </c:pt>
                <c:pt idx="5">
                  <c:v>2.3001543209876657E-3</c:v>
                </c:pt>
                <c:pt idx="6">
                  <c:v>1.9903549382716212E-3</c:v>
                </c:pt>
                <c:pt idx="7">
                  <c:v>2.4286265432098791E-3</c:v>
                </c:pt>
                <c:pt idx="8">
                  <c:v>2.1774691358024691E-3</c:v>
                </c:pt>
                <c:pt idx="9">
                  <c:v>2.2523148148148151E-3</c:v>
                </c:pt>
                <c:pt idx="10">
                  <c:v>2.429783950617295E-3</c:v>
                </c:pt>
                <c:pt idx="11">
                  <c:v>2.1226851851851827E-3</c:v>
                </c:pt>
                <c:pt idx="12">
                  <c:v>2.1709104938271604E-3</c:v>
                </c:pt>
                <c:pt idx="13">
                  <c:v>2.5146604938271599E-3</c:v>
                </c:pt>
                <c:pt idx="14">
                  <c:v>2.1921296296296298E-3</c:v>
                </c:pt>
                <c:pt idx="15">
                  <c:v>2.0960648148148154E-3</c:v>
                </c:pt>
                <c:pt idx="16">
                  <c:v>2.1508487654320991E-3</c:v>
                </c:pt>
                <c:pt idx="17">
                  <c:v>2.0814043209876612E-3</c:v>
                </c:pt>
                <c:pt idx="18">
                  <c:v>2.2800925925926152E-3</c:v>
                </c:pt>
                <c:pt idx="19">
                  <c:v>2.0960648148148145E-3</c:v>
                </c:pt>
              </c:numCache>
            </c:numRef>
          </c:yVal>
        </c:ser>
        <c:ser>
          <c:idx val="2"/>
          <c:order val="2"/>
          <c:tx>
            <c:strRef>
              <c:f>'Analise-T'!$C$3</c:f>
              <c:strCache>
                <c:ptCount val="1"/>
                <c:pt idx="0">
                  <c:v>EUC-T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'Analise-T'!$C$4:$C$23</c:f>
              <c:numCache>
                <c:formatCode>[$-F400]h:mm:ss\ AM/PM</c:formatCode>
                <c:ptCount val="20"/>
                <c:pt idx="0">
                  <c:v>1.4328703703703702E-3</c:v>
                </c:pt>
                <c:pt idx="1">
                  <c:v>1.7758487654321001E-3</c:v>
                </c:pt>
                <c:pt idx="2">
                  <c:v>1.5223765432098781E-3</c:v>
                </c:pt>
                <c:pt idx="3">
                  <c:v>1.6851851851851915E-3</c:v>
                </c:pt>
                <c:pt idx="4">
                  <c:v>1.5200617283950661E-3</c:v>
                </c:pt>
                <c:pt idx="5">
                  <c:v>1.3016975308641973E-3</c:v>
                </c:pt>
                <c:pt idx="6">
                  <c:v>1.6253858024691361E-3</c:v>
                </c:pt>
                <c:pt idx="7">
                  <c:v>1.6635802469135885E-3</c:v>
                </c:pt>
                <c:pt idx="8">
                  <c:v>1.884645061728409E-3</c:v>
                </c:pt>
                <c:pt idx="9">
                  <c:v>1.8333333333333396E-3</c:v>
                </c:pt>
                <c:pt idx="10">
                  <c:v>1.8553240740740741E-3</c:v>
                </c:pt>
                <c:pt idx="11">
                  <c:v>1.3692129629629712E-3</c:v>
                </c:pt>
                <c:pt idx="12">
                  <c:v>1.5123456790123461E-3</c:v>
                </c:pt>
                <c:pt idx="13">
                  <c:v>1.6381172839506277E-3</c:v>
                </c:pt>
                <c:pt idx="14">
                  <c:v>1.8260030864197623E-3</c:v>
                </c:pt>
                <c:pt idx="15">
                  <c:v>1.539737654320988E-3</c:v>
                </c:pt>
                <c:pt idx="16">
                  <c:v>1.8252314814814821E-3</c:v>
                </c:pt>
                <c:pt idx="17">
                  <c:v>1.4807098765432169E-3</c:v>
                </c:pt>
                <c:pt idx="18">
                  <c:v>1.9301697530864248E-3</c:v>
                </c:pt>
                <c:pt idx="19">
                  <c:v>1.4884259259259321E-3</c:v>
                </c:pt>
              </c:numCache>
            </c:numRef>
          </c:yVal>
        </c:ser>
        <c:axId val="130516480"/>
        <c:axId val="130527232"/>
      </c:scatterChart>
      <c:valAx>
        <c:axId val="13051648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Índice de execução</a:t>
                </a:r>
              </a:p>
            </c:rich>
          </c:tx>
        </c:title>
        <c:tickLblPos val="nextTo"/>
        <c:crossAx val="130527232"/>
        <c:crosses val="autoZero"/>
        <c:crossBetween val="midCat"/>
      </c:valAx>
      <c:valAx>
        <c:axId val="130527232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Tempo para atendimento</a:t>
                </a:r>
              </a:p>
            </c:rich>
          </c:tx>
        </c:title>
        <c:numFmt formatCode="[$-F400]h:mm:ss\ AM/PM" sourceLinked="1"/>
        <c:tickLblPos val="nextTo"/>
        <c:crossAx val="130516480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strRef>
              <c:f>'Analise-D'!$A$3</c:f>
              <c:strCache>
                <c:ptCount val="1"/>
                <c:pt idx="0">
                  <c:v>GPS-D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'Analise-D'!$A$4:$A$23</c:f>
              <c:numCache>
                <c:formatCode>General</c:formatCode>
                <c:ptCount val="20"/>
                <c:pt idx="0">
                  <c:v>511.7</c:v>
                </c:pt>
                <c:pt idx="1">
                  <c:v>484.4666666666667</c:v>
                </c:pt>
                <c:pt idx="2">
                  <c:v>471.23333333333335</c:v>
                </c:pt>
                <c:pt idx="3">
                  <c:v>490.63333333333338</c:v>
                </c:pt>
                <c:pt idx="4">
                  <c:v>527.8333333333336</c:v>
                </c:pt>
                <c:pt idx="5">
                  <c:v>462.53333333333336</c:v>
                </c:pt>
                <c:pt idx="6">
                  <c:v>454.33333333333331</c:v>
                </c:pt>
                <c:pt idx="7">
                  <c:v>513.13333333333355</c:v>
                </c:pt>
                <c:pt idx="8">
                  <c:v>510.66666666666708</c:v>
                </c:pt>
                <c:pt idx="9">
                  <c:v>540.63333333333355</c:v>
                </c:pt>
                <c:pt idx="10">
                  <c:v>524.79999999999995</c:v>
                </c:pt>
                <c:pt idx="11">
                  <c:v>391.86666666666702</c:v>
                </c:pt>
                <c:pt idx="12">
                  <c:v>456.9</c:v>
                </c:pt>
                <c:pt idx="13">
                  <c:v>530.20000000000005</c:v>
                </c:pt>
                <c:pt idx="14">
                  <c:v>661.9666666666667</c:v>
                </c:pt>
                <c:pt idx="15">
                  <c:v>429.2</c:v>
                </c:pt>
                <c:pt idx="16">
                  <c:v>481.13333333333338</c:v>
                </c:pt>
                <c:pt idx="17">
                  <c:v>397.76666666666671</c:v>
                </c:pt>
                <c:pt idx="18">
                  <c:v>720.93333333333351</c:v>
                </c:pt>
                <c:pt idx="19">
                  <c:v>411.33333333333331</c:v>
                </c:pt>
              </c:numCache>
            </c:numRef>
          </c:yVal>
        </c:ser>
        <c:ser>
          <c:idx val="1"/>
          <c:order val="1"/>
          <c:tx>
            <c:strRef>
              <c:f>'Analise-D'!$B$3</c:f>
              <c:strCache>
                <c:ptCount val="1"/>
                <c:pt idx="0">
                  <c:v>BRC-D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'Analise-D'!$B$4:$B$23</c:f>
              <c:numCache>
                <c:formatCode>General</c:formatCode>
                <c:ptCount val="20"/>
                <c:pt idx="0">
                  <c:v>1250.5999999999999</c:v>
                </c:pt>
                <c:pt idx="1">
                  <c:v>870.5</c:v>
                </c:pt>
                <c:pt idx="2">
                  <c:v>850.16666666666663</c:v>
                </c:pt>
                <c:pt idx="3">
                  <c:v>1059.1666666666667</c:v>
                </c:pt>
                <c:pt idx="4">
                  <c:v>1248.3</c:v>
                </c:pt>
                <c:pt idx="5">
                  <c:v>1133.5</c:v>
                </c:pt>
                <c:pt idx="6">
                  <c:v>927.8</c:v>
                </c:pt>
                <c:pt idx="7">
                  <c:v>1172.5333333333269</c:v>
                </c:pt>
                <c:pt idx="8">
                  <c:v>1091.8666666666711</c:v>
                </c:pt>
                <c:pt idx="9">
                  <c:v>1113.4666666666733</c:v>
                </c:pt>
                <c:pt idx="10">
                  <c:v>1252.8</c:v>
                </c:pt>
                <c:pt idx="11">
                  <c:v>991.36666666666667</c:v>
                </c:pt>
                <c:pt idx="12">
                  <c:v>978.23333333333665</c:v>
                </c:pt>
                <c:pt idx="13">
                  <c:v>1331.7666666666721</c:v>
                </c:pt>
                <c:pt idx="14">
                  <c:v>1124.3666666666711</c:v>
                </c:pt>
                <c:pt idx="15">
                  <c:v>1071.5999999999999</c:v>
                </c:pt>
                <c:pt idx="16">
                  <c:v>981.53333333333353</c:v>
                </c:pt>
                <c:pt idx="17">
                  <c:v>1020.5666666666667</c:v>
                </c:pt>
                <c:pt idx="18">
                  <c:v>1166.6333333333246</c:v>
                </c:pt>
                <c:pt idx="19">
                  <c:v>934.5</c:v>
                </c:pt>
              </c:numCache>
            </c:numRef>
          </c:yVal>
        </c:ser>
        <c:ser>
          <c:idx val="2"/>
          <c:order val="2"/>
          <c:tx>
            <c:strRef>
              <c:f>'Analise-D'!$C$3</c:f>
              <c:strCache>
                <c:ptCount val="1"/>
                <c:pt idx="0">
                  <c:v>EUC-D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'Analise-D'!$C$4:$C$23</c:f>
              <c:numCache>
                <c:formatCode>General</c:formatCode>
                <c:ptCount val="20"/>
                <c:pt idx="0">
                  <c:v>669.5</c:v>
                </c:pt>
                <c:pt idx="1">
                  <c:v>956.9</c:v>
                </c:pt>
                <c:pt idx="2">
                  <c:v>715.4666666666667</c:v>
                </c:pt>
                <c:pt idx="3">
                  <c:v>780.2</c:v>
                </c:pt>
                <c:pt idx="4">
                  <c:v>765.7</c:v>
                </c:pt>
                <c:pt idx="5">
                  <c:v>593.16666666666663</c:v>
                </c:pt>
                <c:pt idx="6">
                  <c:v>789.7</c:v>
                </c:pt>
                <c:pt idx="7">
                  <c:v>747.3333333333336</c:v>
                </c:pt>
                <c:pt idx="8">
                  <c:v>948.1</c:v>
                </c:pt>
                <c:pt idx="9">
                  <c:v>866.76666666666665</c:v>
                </c:pt>
                <c:pt idx="10">
                  <c:v>864.8333333333336</c:v>
                </c:pt>
                <c:pt idx="11">
                  <c:v>627.16666666666663</c:v>
                </c:pt>
                <c:pt idx="12">
                  <c:v>656.3333333333336</c:v>
                </c:pt>
                <c:pt idx="13">
                  <c:v>854.1</c:v>
                </c:pt>
                <c:pt idx="14">
                  <c:v>922.4</c:v>
                </c:pt>
                <c:pt idx="15">
                  <c:v>786.66666666666663</c:v>
                </c:pt>
                <c:pt idx="16">
                  <c:v>853.5</c:v>
                </c:pt>
                <c:pt idx="17">
                  <c:v>761.9</c:v>
                </c:pt>
                <c:pt idx="18">
                  <c:v>958.53333333333353</c:v>
                </c:pt>
                <c:pt idx="19">
                  <c:v>669</c:v>
                </c:pt>
              </c:numCache>
            </c:numRef>
          </c:yVal>
        </c:ser>
        <c:axId val="130666880"/>
        <c:axId val="130669952"/>
      </c:scatterChart>
      <c:valAx>
        <c:axId val="13066688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Índice da execução</a:t>
                </a:r>
              </a:p>
            </c:rich>
          </c:tx>
        </c:title>
        <c:tickLblPos val="nextTo"/>
        <c:crossAx val="130669952"/>
        <c:crosses val="autoZero"/>
        <c:crossBetween val="midCat"/>
      </c:valAx>
      <c:valAx>
        <c:axId val="130669952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Distância (em m)</a:t>
                </a:r>
              </a:p>
            </c:rich>
          </c:tx>
        </c:title>
        <c:numFmt formatCode="General" sourceLinked="1"/>
        <c:tickLblPos val="nextTo"/>
        <c:crossAx val="130666880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v>GPS</c:v>
          </c:tx>
          <c:spPr>
            <a:ln w="28575">
              <a:noFill/>
            </a:ln>
          </c:spPr>
          <c:trendline>
            <c:trendlineType val="linear"/>
          </c:trendline>
          <c:xVal>
            <c:numRef>
              <c:f>'Correlacao-TD'!$A$4:$A$23</c:f>
              <c:numCache>
                <c:formatCode>[$-F400]h:mm:ss\ AM/PM</c:formatCode>
                <c:ptCount val="20"/>
                <c:pt idx="0">
                  <c:v>1.0991512345679061E-3</c:v>
                </c:pt>
                <c:pt idx="1">
                  <c:v>1.0451388888888921E-3</c:v>
                </c:pt>
                <c:pt idx="2">
                  <c:v>9.9305555555556082E-4</c:v>
                </c:pt>
                <c:pt idx="3">
                  <c:v>1.0011574074074081E-3</c:v>
                </c:pt>
                <c:pt idx="4">
                  <c:v>1.165895061728402E-3</c:v>
                </c:pt>
                <c:pt idx="5">
                  <c:v>9.1396604938271666E-4</c:v>
                </c:pt>
                <c:pt idx="6">
                  <c:v>1.0104166666666681E-3</c:v>
                </c:pt>
                <c:pt idx="7">
                  <c:v>1.1141975308642056E-3</c:v>
                </c:pt>
                <c:pt idx="8">
                  <c:v>9.9961419753087188E-4</c:v>
                </c:pt>
                <c:pt idx="9">
                  <c:v>1.1570216049382768E-3</c:v>
                </c:pt>
                <c:pt idx="10">
                  <c:v>1.0902777777777844E-3</c:v>
                </c:pt>
                <c:pt idx="11">
                  <c:v>8.630401234567982E-4</c:v>
                </c:pt>
                <c:pt idx="12">
                  <c:v>9.3402777777777787E-4</c:v>
                </c:pt>
                <c:pt idx="13">
                  <c:v>1.1103395061728451E-3</c:v>
                </c:pt>
                <c:pt idx="14">
                  <c:v>1.2681327160493827E-3</c:v>
                </c:pt>
                <c:pt idx="15">
                  <c:v>9.16666666666675E-4</c:v>
                </c:pt>
                <c:pt idx="16">
                  <c:v>1.0779320987654322E-3</c:v>
                </c:pt>
                <c:pt idx="17">
                  <c:v>8.8271604938271598E-4</c:v>
                </c:pt>
                <c:pt idx="18">
                  <c:v>1.312885802469136E-3</c:v>
                </c:pt>
                <c:pt idx="19">
                  <c:v>9.6257716049382726E-4</c:v>
                </c:pt>
              </c:numCache>
            </c:numRef>
          </c:xVal>
          <c:yVal>
            <c:numRef>
              <c:f>'Correlacao-TD'!$E$4:$E$23</c:f>
              <c:numCache>
                <c:formatCode>General</c:formatCode>
                <c:ptCount val="20"/>
                <c:pt idx="0">
                  <c:v>511.7</c:v>
                </c:pt>
                <c:pt idx="1">
                  <c:v>484.4666666666667</c:v>
                </c:pt>
                <c:pt idx="2">
                  <c:v>471.23333333333335</c:v>
                </c:pt>
                <c:pt idx="3">
                  <c:v>490.63333333333338</c:v>
                </c:pt>
                <c:pt idx="4">
                  <c:v>527.8333333333336</c:v>
                </c:pt>
                <c:pt idx="5">
                  <c:v>462.53333333333336</c:v>
                </c:pt>
                <c:pt idx="6">
                  <c:v>454.33333333333331</c:v>
                </c:pt>
                <c:pt idx="7">
                  <c:v>513.13333333333355</c:v>
                </c:pt>
                <c:pt idx="8">
                  <c:v>510.66666666666708</c:v>
                </c:pt>
                <c:pt idx="9">
                  <c:v>540.63333333333355</c:v>
                </c:pt>
                <c:pt idx="10">
                  <c:v>524.79999999999995</c:v>
                </c:pt>
                <c:pt idx="11">
                  <c:v>391.86666666666702</c:v>
                </c:pt>
                <c:pt idx="12">
                  <c:v>456.9</c:v>
                </c:pt>
                <c:pt idx="13">
                  <c:v>530.20000000000005</c:v>
                </c:pt>
                <c:pt idx="14">
                  <c:v>661.9666666666667</c:v>
                </c:pt>
                <c:pt idx="15">
                  <c:v>429.2</c:v>
                </c:pt>
                <c:pt idx="16">
                  <c:v>481.13333333333338</c:v>
                </c:pt>
                <c:pt idx="17">
                  <c:v>397.76666666666671</c:v>
                </c:pt>
                <c:pt idx="18">
                  <c:v>720.93333333333351</c:v>
                </c:pt>
                <c:pt idx="19">
                  <c:v>411.33333333333331</c:v>
                </c:pt>
              </c:numCache>
            </c:numRef>
          </c:yVal>
        </c:ser>
        <c:ser>
          <c:idx val="1"/>
          <c:order val="1"/>
          <c:tx>
            <c:v>BRC</c:v>
          </c:tx>
          <c:spPr>
            <a:ln w="28575">
              <a:noFill/>
            </a:ln>
          </c:spPr>
          <c:trendline>
            <c:trendlineType val="linear"/>
          </c:trendline>
          <c:xVal>
            <c:numRef>
              <c:f>'Correlacao-TD'!$B$4:$B$23</c:f>
              <c:numCache>
                <c:formatCode>[$-F400]h:mm:ss\ AM/PM</c:formatCode>
                <c:ptCount val="20"/>
                <c:pt idx="0">
                  <c:v>2.5023148148148192E-3</c:v>
                </c:pt>
                <c:pt idx="1">
                  <c:v>1.9340277777777878E-3</c:v>
                </c:pt>
                <c:pt idx="2">
                  <c:v>1.9062500000000125E-3</c:v>
                </c:pt>
                <c:pt idx="3">
                  <c:v>2.2102623456790142E-3</c:v>
                </c:pt>
                <c:pt idx="4">
                  <c:v>2.4564043209876541E-3</c:v>
                </c:pt>
                <c:pt idx="5">
                  <c:v>2.3001543209876657E-3</c:v>
                </c:pt>
                <c:pt idx="6">
                  <c:v>1.9903549382716212E-3</c:v>
                </c:pt>
                <c:pt idx="7">
                  <c:v>2.4286265432098791E-3</c:v>
                </c:pt>
                <c:pt idx="8">
                  <c:v>2.1774691358024691E-3</c:v>
                </c:pt>
                <c:pt idx="9">
                  <c:v>2.2523148148148151E-3</c:v>
                </c:pt>
                <c:pt idx="10">
                  <c:v>2.429783950617295E-3</c:v>
                </c:pt>
                <c:pt idx="11">
                  <c:v>2.1226851851851827E-3</c:v>
                </c:pt>
                <c:pt idx="12">
                  <c:v>2.1709104938271604E-3</c:v>
                </c:pt>
                <c:pt idx="13">
                  <c:v>2.5146604938271599E-3</c:v>
                </c:pt>
                <c:pt idx="14">
                  <c:v>2.1921296296296298E-3</c:v>
                </c:pt>
                <c:pt idx="15">
                  <c:v>2.0960648148148154E-3</c:v>
                </c:pt>
                <c:pt idx="16">
                  <c:v>2.1508487654320991E-3</c:v>
                </c:pt>
                <c:pt idx="17">
                  <c:v>2.0814043209876612E-3</c:v>
                </c:pt>
                <c:pt idx="18">
                  <c:v>2.2800925925926152E-3</c:v>
                </c:pt>
                <c:pt idx="19">
                  <c:v>2.0960648148148145E-3</c:v>
                </c:pt>
              </c:numCache>
            </c:numRef>
          </c:xVal>
          <c:yVal>
            <c:numRef>
              <c:f>'Correlacao-TD'!$F$4:$F$23</c:f>
              <c:numCache>
                <c:formatCode>General</c:formatCode>
                <c:ptCount val="20"/>
                <c:pt idx="0">
                  <c:v>1250.5999999999999</c:v>
                </c:pt>
                <c:pt idx="1">
                  <c:v>870.5</c:v>
                </c:pt>
                <c:pt idx="2">
                  <c:v>850.16666666666663</c:v>
                </c:pt>
                <c:pt idx="3">
                  <c:v>1059.1666666666667</c:v>
                </c:pt>
                <c:pt idx="4">
                  <c:v>1248.3</c:v>
                </c:pt>
                <c:pt idx="5">
                  <c:v>1133.5</c:v>
                </c:pt>
                <c:pt idx="6">
                  <c:v>927.8</c:v>
                </c:pt>
                <c:pt idx="7">
                  <c:v>1172.5333333333269</c:v>
                </c:pt>
                <c:pt idx="8">
                  <c:v>1091.8666666666711</c:v>
                </c:pt>
                <c:pt idx="9">
                  <c:v>1113.4666666666733</c:v>
                </c:pt>
                <c:pt idx="10">
                  <c:v>1252.8</c:v>
                </c:pt>
                <c:pt idx="11">
                  <c:v>991.36666666666667</c:v>
                </c:pt>
                <c:pt idx="12">
                  <c:v>978.23333333333665</c:v>
                </c:pt>
                <c:pt idx="13">
                  <c:v>1331.7666666666721</c:v>
                </c:pt>
                <c:pt idx="14">
                  <c:v>1124.3666666666711</c:v>
                </c:pt>
                <c:pt idx="15">
                  <c:v>1071.5999999999999</c:v>
                </c:pt>
                <c:pt idx="16">
                  <c:v>981.53333333333353</c:v>
                </c:pt>
                <c:pt idx="17">
                  <c:v>1020.5666666666667</c:v>
                </c:pt>
                <c:pt idx="18">
                  <c:v>1166.6333333333246</c:v>
                </c:pt>
                <c:pt idx="19">
                  <c:v>934.5</c:v>
                </c:pt>
              </c:numCache>
            </c:numRef>
          </c:yVal>
        </c:ser>
        <c:ser>
          <c:idx val="2"/>
          <c:order val="2"/>
          <c:tx>
            <c:v>EUC</c:v>
          </c:tx>
          <c:spPr>
            <a:ln w="28575">
              <a:noFill/>
            </a:ln>
          </c:spPr>
          <c:trendline>
            <c:trendlineType val="linear"/>
          </c:trendline>
          <c:xVal>
            <c:numRef>
              <c:f>'Correlacao-TD'!$C$4:$C$23</c:f>
              <c:numCache>
                <c:formatCode>[$-F400]h:mm:ss\ AM/PM</c:formatCode>
                <c:ptCount val="20"/>
                <c:pt idx="0">
                  <c:v>1.4328703703703702E-3</c:v>
                </c:pt>
                <c:pt idx="1">
                  <c:v>1.7758487654321001E-3</c:v>
                </c:pt>
                <c:pt idx="2">
                  <c:v>1.5223765432098781E-3</c:v>
                </c:pt>
                <c:pt idx="3">
                  <c:v>1.6851851851851915E-3</c:v>
                </c:pt>
                <c:pt idx="4">
                  <c:v>1.5200617283950661E-3</c:v>
                </c:pt>
                <c:pt idx="5">
                  <c:v>1.3016975308641973E-3</c:v>
                </c:pt>
                <c:pt idx="6">
                  <c:v>1.6253858024691361E-3</c:v>
                </c:pt>
                <c:pt idx="7">
                  <c:v>1.6635802469135885E-3</c:v>
                </c:pt>
                <c:pt idx="8">
                  <c:v>1.884645061728409E-3</c:v>
                </c:pt>
                <c:pt idx="9">
                  <c:v>1.8333333333333396E-3</c:v>
                </c:pt>
                <c:pt idx="10">
                  <c:v>1.8553240740740741E-3</c:v>
                </c:pt>
                <c:pt idx="11">
                  <c:v>1.3692129629629712E-3</c:v>
                </c:pt>
                <c:pt idx="12">
                  <c:v>1.5123456790123461E-3</c:v>
                </c:pt>
                <c:pt idx="13">
                  <c:v>1.6381172839506277E-3</c:v>
                </c:pt>
                <c:pt idx="14">
                  <c:v>1.8260030864197623E-3</c:v>
                </c:pt>
                <c:pt idx="15">
                  <c:v>1.539737654320988E-3</c:v>
                </c:pt>
                <c:pt idx="16">
                  <c:v>1.8252314814814821E-3</c:v>
                </c:pt>
                <c:pt idx="17">
                  <c:v>1.4807098765432169E-3</c:v>
                </c:pt>
                <c:pt idx="18">
                  <c:v>1.9301697530864248E-3</c:v>
                </c:pt>
                <c:pt idx="19">
                  <c:v>1.4884259259259321E-3</c:v>
                </c:pt>
              </c:numCache>
            </c:numRef>
          </c:xVal>
          <c:yVal>
            <c:numRef>
              <c:f>'Correlacao-TD'!$G$4:$G$23</c:f>
              <c:numCache>
                <c:formatCode>General</c:formatCode>
                <c:ptCount val="20"/>
                <c:pt idx="0">
                  <c:v>669.5</c:v>
                </c:pt>
                <c:pt idx="1">
                  <c:v>956.9</c:v>
                </c:pt>
                <c:pt idx="2">
                  <c:v>715.4666666666667</c:v>
                </c:pt>
                <c:pt idx="3">
                  <c:v>780.2</c:v>
                </c:pt>
                <c:pt idx="4">
                  <c:v>765.7</c:v>
                </c:pt>
                <c:pt idx="5">
                  <c:v>593.16666666666663</c:v>
                </c:pt>
                <c:pt idx="6">
                  <c:v>789.7</c:v>
                </c:pt>
                <c:pt idx="7">
                  <c:v>747.3333333333336</c:v>
                </c:pt>
                <c:pt idx="8">
                  <c:v>948.1</c:v>
                </c:pt>
                <c:pt idx="9">
                  <c:v>866.76666666666665</c:v>
                </c:pt>
                <c:pt idx="10">
                  <c:v>864.8333333333336</c:v>
                </c:pt>
                <c:pt idx="11">
                  <c:v>627.16666666666663</c:v>
                </c:pt>
                <c:pt idx="12">
                  <c:v>656.3333333333336</c:v>
                </c:pt>
                <c:pt idx="13">
                  <c:v>854.1</c:v>
                </c:pt>
                <c:pt idx="14">
                  <c:v>922.4</c:v>
                </c:pt>
                <c:pt idx="15">
                  <c:v>786.66666666666663</c:v>
                </c:pt>
                <c:pt idx="16">
                  <c:v>853.5</c:v>
                </c:pt>
                <c:pt idx="17">
                  <c:v>761.9</c:v>
                </c:pt>
                <c:pt idx="18">
                  <c:v>958.53333333333353</c:v>
                </c:pt>
                <c:pt idx="19">
                  <c:v>669</c:v>
                </c:pt>
              </c:numCache>
            </c:numRef>
          </c:yVal>
        </c:ser>
        <c:axId val="130808448"/>
        <c:axId val="94364416"/>
      </c:scatterChart>
      <c:valAx>
        <c:axId val="130808448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Tempo para atendimento</a:t>
                </a:r>
              </a:p>
            </c:rich>
          </c:tx>
        </c:title>
        <c:numFmt formatCode="[$-F400]h:mm:ss\ AM/PM" sourceLinked="1"/>
        <c:tickLblPos val="nextTo"/>
        <c:crossAx val="94364416"/>
        <c:crosses val="autoZero"/>
        <c:crossBetween val="midCat"/>
      </c:valAx>
      <c:valAx>
        <c:axId val="94364416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Distância (em m)</a:t>
                </a:r>
              </a:p>
            </c:rich>
          </c:tx>
        </c:title>
        <c:numFmt formatCode="General" sourceLinked="1"/>
        <c:tickLblPos val="nextTo"/>
        <c:crossAx val="130808448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strRef>
              <c:f>'Analise-P'!$A$3</c:f>
              <c:strCache>
                <c:ptCount val="1"/>
                <c:pt idx="0">
                  <c:v>GPS-P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'Analise-P'!$A$4:$A$23</c:f>
              <c:numCache>
                <c:formatCode>General</c:formatCode>
                <c:ptCount val="20"/>
                <c:pt idx="0">
                  <c:v>3795.7837833333328</c:v>
                </c:pt>
                <c:pt idx="1">
                  <c:v>3848.9534700000022</c:v>
                </c:pt>
                <c:pt idx="2">
                  <c:v>3838.1528533333362</c:v>
                </c:pt>
                <c:pt idx="3">
                  <c:v>4070.4661533333456</c:v>
                </c:pt>
                <c:pt idx="4">
                  <c:v>3633.4078333333446</c:v>
                </c:pt>
                <c:pt idx="5">
                  <c:v>4143.6369933333344</c:v>
                </c:pt>
                <c:pt idx="6">
                  <c:v>4038.3309733333517</c:v>
                </c:pt>
                <c:pt idx="7">
                  <c:v>3471.8319033333537</c:v>
                </c:pt>
                <c:pt idx="8">
                  <c:v>3585.571750000011</c:v>
                </c:pt>
                <c:pt idx="9">
                  <c:v>3588.4719166666778</c:v>
                </c:pt>
                <c:pt idx="10">
                  <c:v>3353.9918266666659</c:v>
                </c:pt>
                <c:pt idx="11">
                  <c:v>3626.0740500000002</c:v>
                </c:pt>
                <c:pt idx="12">
                  <c:v>3656.2091166666669</c:v>
                </c:pt>
                <c:pt idx="13">
                  <c:v>3574.0711033333537</c:v>
                </c:pt>
                <c:pt idx="14">
                  <c:v>4161.9047233333295</c:v>
                </c:pt>
                <c:pt idx="15">
                  <c:v>3978.2942033333329</c:v>
                </c:pt>
                <c:pt idx="16">
                  <c:v>4129.7028600000003</c:v>
                </c:pt>
                <c:pt idx="17">
                  <c:v>4047.6648333333342</c:v>
                </c:pt>
                <c:pt idx="18">
                  <c:v>3898.4563200000002</c:v>
                </c:pt>
                <c:pt idx="19">
                  <c:v>3952.2260666666539</c:v>
                </c:pt>
              </c:numCache>
            </c:numRef>
          </c:yVal>
        </c:ser>
        <c:ser>
          <c:idx val="1"/>
          <c:order val="1"/>
          <c:tx>
            <c:strRef>
              <c:f>'Analise-P'!$B$3</c:f>
              <c:strCache>
                <c:ptCount val="1"/>
                <c:pt idx="0">
                  <c:v>BRC-P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'Analise-P'!$B$4:$B$23</c:f>
              <c:numCache>
                <c:formatCode>General</c:formatCode>
                <c:ptCount val="20"/>
                <c:pt idx="0">
                  <c:v>0.36668333333333331</c:v>
                </c:pt>
                <c:pt idx="1">
                  <c:v>0.30001000000000122</c:v>
                </c:pt>
                <c:pt idx="2">
                  <c:v>0.26668000000000008</c:v>
                </c:pt>
                <c:pt idx="3">
                  <c:v>0.20001333333333418</c:v>
                </c:pt>
                <c:pt idx="4">
                  <c:v>0.26668666666666813</c:v>
                </c:pt>
                <c:pt idx="5">
                  <c:v>0.30001000000000116</c:v>
                </c:pt>
                <c:pt idx="6">
                  <c:v>0.26669000000000004</c:v>
                </c:pt>
                <c:pt idx="7">
                  <c:v>0.16667666666666667</c:v>
                </c:pt>
                <c:pt idx="8">
                  <c:v>0.30002333333333336</c:v>
                </c:pt>
                <c:pt idx="9">
                  <c:v>0.30002000000000134</c:v>
                </c:pt>
                <c:pt idx="10">
                  <c:v>0.13334000000000001</c:v>
                </c:pt>
                <c:pt idx="11">
                  <c:v>0.23335333333333341</c:v>
                </c:pt>
                <c:pt idx="12">
                  <c:v>0.26668000000000008</c:v>
                </c:pt>
                <c:pt idx="13">
                  <c:v>0.16667333333333331</c:v>
                </c:pt>
                <c:pt idx="14">
                  <c:v>0.26668666666666813</c:v>
                </c:pt>
                <c:pt idx="15">
                  <c:v>0.3333533333333345</c:v>
                </c:pt>
                <c:pt idx="16">
                  <c:v>0.20000999999999999</c:v>
                </c:pt>
                <c:pt idx="17">
                  <c:v>0.13334000000000001</c:v>
                </c:pt>
                <c:pt idx="18">
                  <c:v>0.23335333333333341</c:v>
                </c:pt>
                <c:pt idx="19">
                  <c:v>0.26668333333333327</c:v>
                </c:pt>
              </c:numCache>
            </c:numRef>
          </c:yVal>
        </c:ser>
        <c:ser>
          <c:idx val="2"/>
          <c:order val="2"/>
          <c:tx>
            <c:strRef>
              <c:f>'Analise-P'!$C$3</c:f>
              <c:strCache>
                <c:ptCount val="1"/>
                <c:pt idx="0">
                  <c:v>EUC-P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'Analise-P'!$C$4:$C$23</c:f>
              <c:numCache>
                <c:formatCode>General</c:formatCode>
                <c:ptCount val="20"/>
                <c:pt idx="0">
                  <c:v>0.23335333333333341</c:v>
                </c:pt>
                <c:pt idx="1">
                  <c:v>0.13333999999999999</c:v>
                </c:pt>
                <c:pt idx="2">
                  <c:v>0.16667666666666667</c:v>
                </c:pt>
                <c:pt idx="3">
                  <c:v>0.33335333333333445</c:v>
                </c:pt>
                <c:pt idx="4">
                  <c:v>0.20000999999999999</c:v>
                </c:pt>
                <c:pt idx="5">
                  <c:v>0.13334333333333404</c:v>
                </c:pt>
                <c:pt idx="6">
                  <c:v>6.6670000000000007E-2</c:v>
                </c:pt>
                <c:pt idx="7">
                  <c:v>0.10001</c:v>
                </c:pt>
                <c:pt idx="8">
                  <c:v>0.23334333333333412</c:v>
                </c:pt>
                <c:pt idx="9">
                  <c:v>6.6673333333333334E-2</c:v>
                </c:pt>
                <c:pt idx="10">
                  <c:v>0.20000999999999999</c:v>
                </c:pt>
                <c:pt idx="11">
                  <c:v>0.16666999999999998</c:v>
                </c:pt>
                <c:pt idx="12">
                  <c:v>0.20000666666666669</c:v>
                </c:pt>
                <c:pt idx="13">
                  <c:v>0.26667333333333326</c:v>
                </c:pt>
                <c:pt idx="14">
                  <c:v>0.20000999999999999</c:v>
                </c:pt>
                <c:pt idx="15">
                  <c:v>0.20000999999999999</c:v>
                </c:pt>
                <c:pt idx="16">
                  <c:v>0.10000666666666666</c:v>
                </c:pt>
                <c:pt idx="17">
                  <c:v>0.10001</c:v>
                </c:pt>
                <c:pt idx="18">
                  <c:v>0.33335333333333445</c:v>
                </c:pt>
                <c:pt idx="19">
                  <c:v>0.20001333333333413</c:v>
                </c:pt>
              </c:numCache>
            </c:numRef>
          </c:yVal>
        </c:ser>
        <c:axId val="96765824"/>
        <c:axId val="96780288"/>
      </c:scatterChart>
      <c:valAx>
        <c:axId val="96765824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Índice da execução</a:t>
                </a:r>
              </a:p>
            </c:rich>
          </c:tx>
        </c:title>
        <c:tickLblPos val="nextTo"/>
        <c:crossAx val="96780288"/>
        <c:crosses val="autoZero"/>
        <c:crossBetween val="midCat"/>
      </c:valAx>
      <c:valAx>
        <c:axId val="96780288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Tempo de execução (em ms)</a:t>
                </a:r>
              </a:p>
            </c:rich>
          </c:tx>
        </c:title>
        <c:numFmt formatCode="General" sourceLinked="1"/>
        <c:tickLblPos val="nextTo"/>
        <c:crossAx val="96765824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strRef>
              <c:f>'Analise-T'!$A$4</c:f>
              <c:strCache>
                <c:ptCount val="1"/>
                <c:pt idx="0">
                  <c:v>GPS-T200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'Analise-T'!$A$5:$A$24</c:f>
              <c:numCache>
                <c:formatCode>[$-F400]h:mm:ss\ AM/PM</c:formatCode>
                <c:ptCount val="20"/>
                <c:pt idx="0">
                  <c:v>9.9807098765432138E-4</c:v>
                </c:pt>
                <c:pt idx="1">
                  <c:v>1.273533950617284E-3</c:v>
                </c:pt>
                <c:pt idx="2">
                  <c:v>1.0065586419753087E-3</c:v>
                </c:pt>
                <c:pt idx="3">
                  <c:v>1.4664351851851856E-3</c:v>
                </c:pt>
                <c:pt idx="4">
                  <c:v>1.1894290123456793E-3</c:v>
                </c:pt>
                <c:pt idx="5">
                  <c:v>1.0937500000000001E-3</c:v>
                </c:pt>
                <c:pt idx="6">
                  <c:v>1.3587962962962963E-3</c:v>
                </c:pt>
                <c:pt idx="7">
                  <c:v>1.1076388888888889E-3</c:v>
                </c:pt>
                <c:pt idx="8">
                  <c:v>1.2253086419753082E-3</c:v>
                </c:pt>
                <c:pt idx="9">
                  <c:v>1.1824845679012355E-3</c:v>
                </c:pt>
                <c:pt idx="10">
                  <c:v>1.1547067901234568E-3</c:v>
                </c:pt>
                <c:pt idx="11">
                  <c:v>1.0694444444444443E-3</c:v>
                </c:pt>
                <c:pt idx="12">
                  <c:v>1.0543981481481481E-3</c:v>
                </c:pt>
                <c:pt idx="13">
                  <c:v>1.0088734567901235E-3</c:v>
                </c:pt>
                <c:pt idx="14">
                  <c:v>1.0914351851851851E-3</c:v>
                </c:pt>
                <c:pt idx="15">
                  <c:v>1.0204475308641977E-3</c:v>
                </c:pt>
                <c:pt idx="16">
                  <c:v>1.1296296296296297E-3</c:v>
                </c:pt>
                <c:pt idx="17">
                  <c:v>1.2326388888888888E-3</c:v>
                </c:pt>
                <c:pt idx="18">
                  <c:v>1.0956790123456785E-3</c:v>
                </c:pt>
                <c:pt idx="19">
                  <c:v>1.3337191358024697E-3</c:v>
                </c:pt>
              </c:numCache>
            </c:numRef>
          </c:yVal>
        </c:ser>
        <c:ser>
          <c:idx val="1"/>
          <c:order val="1"/>
          <c:tx>
            <c:strRef>
              <c:f>'Analise-T'!$B$4</c:f>
              <c:strCache>
                <c:ptCount val="1"/>
                <c:pt idx="0">
                  <c:v>BRC-T200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'Analise-T'!$B$5:$B$24</c:f>
              <c:numCache>
                <c:formatCode>[$-F400]h:mm:ss\ AM/PM</c:formatCode>
                <c:ptCount val="20"/>
                <c:pt idx="0">
                  <c:v>2.5123456790123451E-3</c:v>
                </c:pt>
                <c:pt idx="1">
                  <c:v>2.3113425925925923E-3</c:v>
                </c:pt>
                <c:pt idx="2">
                  <c:v>2.427083333333334E-3</c:v>
                </c:pt>
                <c:pt idx="3">
                  <c:v>2.8946759259259251E-3</c:v>
                </c:pt>
                <c:pt idx="4">
                  <c:v>2.3009259259259267E-3</c:v>
                </c:pt>
                <c:pt idx="5">
                  <c:v>2.2129629629629635E-3</c:v>
                </c:pt>
                <c:pt idx="6">
                  <c:v>2.4456018518518529E-3</c:v>
                </c:pt>
                <c:pt idx="7">
                  <c:v>2.6743827160493829E-3</c:v>
                </c:pt>
                <c:pt idx="8">
                  <c:v>2.1902006172839507E-3</c:v>
                </c:pt>
                <c:pt idx="9">
                  <c:v>2.3661265432098765E-3</c:v>
                </c:pt>
                <c:pt idx="10">
                  <c:v>2.4452160493827172E-3</c:v>
                </c:pt>
                <c:pt idx="11">
                  <c:v>2.05516975308642E-3</c:v>
                </c:pt>
                <c:pt idx="12">
                  <c:v>1.9768518518518525E-3</c:v>
                </c:pt>
                <c:pt idx="13">
                  <c:v>2.3580246913580249E-3</c:v>
                </c:pt>
                <c:pt idx="14">
                  <c:v>2.7812499999999994E-3</c:v>
                </c:pt>
                <c:pt idx="15">
                  <c:v>2.1504629629629634E-3</c:v>
                </c:pt>
                <c:pt idx="16">
                  <c:v>2.2376543209876557E-3</c:v>
                </c:pt>
                <c:pt idx="17">
                  <c:v>2.2646604938271605E-3</c:v>
                </c:pt>
                <c:pt idx="18">
                  <c:v>2.380787037037038E-3</c:v>
                </c:pt>
                <c:pt idx="19">
                  <c:v>2.4290123456790127E-3</c:v>
                </c:pt>
              </c:numCache>
            </c:numRef>
          </c:yVal>
        </c:ser>
        <c:ser>
          <c:idx val="2"/>
          <c:order val="2"/>
          <c:tx>
            <c:strRef>
              <c:f>'Analise-T'!$C$4</c:f>
              <c:strCache>
                <c:ptCount val="1"/>
                <c:pt idx="0">
                  <c:v>EUC-T200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'Analise-T'!$C$5:$C$24</c:f>
              <c:numCache>
                <c:formatCode>[$-F400]h:mm:ss\ AM/PM</c:formatCode>
                <c:ptCount val="20"/>
                <c:pt idx="0">
                  <c:v>1.4097222222222224E-3</c:v>
                </c:pt>
                <c:pt idx="1">
                  <c:v>2.1435185185185194E-3</c:v>
                </c:pt>
                <c:pt idx="2">
                  <c:v>1.2704475308641979E-3</c:v>
                </c:pt>
                <c:pt idx="3">
                  <c:v>1.8788580246913589E-3</c:v>
                </c:pt>
                <c:pt idx="4">
                  <c:v>1.7222222222222226E-3</c:v>
                </c:pt>
                <c:pt idx="5">
                  <c:v>1.9290123456790129E-3</c:v>
                </c:pt>
                <c:pt idx="6">
                  <c:v>2.0447530864197536E-3</c:v>
                </c:pt>
                <c:pt idx="7">
                  <c:v>1.5883487654320991E-3</c:v>
                </c:pt>
                <c:pt idx="8">
                  <c:v>1.5756172839506177E-3</c:v>
                </c:pt>
                <c:pt idx="9">
                  <c:v>1.6597222222222226E-3</c:v>
                </c:pt>
                <c:pt idx="10">
                  <c:v>1.660493827160494E-3</c:v>
                </c:pt>
                <c:pt idx="11">
                  <c:v>1.5239197530864199E-3</c:v>
                </c:pt>
                <c:pt idx="12">
                  <c:v>1.6782407407407414E-3</c:v>
                </c:pt>
                <c:pt idx="13">
                  <c:v>1.5659722222222221E-3</c:v>
                </c:pt>
                <c:pt idx="14">
                  <c:v>1.6161265432098765E-3</c:v>
                </c:pt>
                <c:pt idx="15">
                  <c:v>1.5929783950617284E-3</c:v>
                </c:pt>
                <c:pt idx="16">
                  <c:v>1.732253086419754E-3</c:v>
                </c:pt>
                <c:pt idx="17">
                  <c:v>1.8040123456790123E-3</c:v>
                </c:pt>
                <c:pt idx="18">
                  <c:v>1.8260030864197536E-3</c:v>
                </c:pt>
                <c:pt idx="19">
                  <c:v>2.3221450617283957E-3</c:v>
                </c:pt>
              </c:numCache>
            </c:numRef>
          </c:yVal>
        </c:ser>
        <c:axId val="100058240"/>
        <c:axId val="100060160"/>
      </c:scatterChart>
      <c:valAx>
        <c:axId val="10005824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Índice da execução</a:t>
                </a:r>
              </a:p>
            </c:rich>
          </c:tx>
        </c:title>
        <c:tickLblPos val="nextTo"/>
        <c:crossAx val="100060160"/>
        <c:crosses val="autoZero"/>
        <c:crossBetween val="midCat"/>
      </c:valAx>
      <c:valAx>
        <c:axId val="100060160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Tempo para atendimento</a:t>
                </a:r>
              </a:p>
            </c:rich>
          </c:tx>
        </c:title>
        <c:numFmt formatCode="[$-F400]h:mm:ss\ AM/PM" sourceLinked="1"/>
        <c:tickLblPos val="nextTo"/>
        <c:crossAx val="100058240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pt-BR"/>
  <c:style val="1"/>
  <c:chart>
    <c:plotArea>
      <c:layout/>
      <c:scatterChart>
        <c:scatterStyle val="lineMarker"/>
        <c:ser>
          <c:idx val="0"/>
          <c:order val="0"/>
          <c:tx>
            <c:strRef>
              <c:f>'Analise-D'!$A$4</c:f>
              <c:strCache>
                <c:ptCount val="1"/>
                <c:pt idx="0">
                  <c:v>GPS-D200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'Analise-D'!$A$5:$A$24</c:f>
              <c:numCache>
                <c:formatCode>General</c:formatCode>
                <c:ptCount val="20"/>
                <c:pt idx="0">
                  <c:v>464.6</c:v>
                </c:pt>
                <c:pt idx="1">
                  <c:v>577.20000000000005</c:v>
                </c:pt>
                <c:pt idx="2">
                  <c:v>503.1666666666668</c:v>
                </c:pt>
                <c:pt idx="3">
                  <c:v>689.83333333333348</c:v>
                </c:pt>
                <c:pt idx="4">
                  <c:v>543.43333333333339</c:v>
                </c:pt>
                <c:pt idx="5">
                  <c:v>535.1</c:v>
                </c:pt>
                <c:pt idx="6">
                  <c:v>727.06666666666672</c:v>
                </c:pt>
                <c:pt idx="7">
                  <c:v>536.56666666666672</c:v>
                </c:pt>
                <c:pt idx="8">
                  <c:v>595.33333333333348</c:v>
                </c:pt>
                <c:pt idx="9">
                  <c:v>562.36666666666667</c:v>
                </c:pt>
                <c:pt idx="10">
                  <c:v>541.36666666666667</c:v>
                </c:pt>
                <c:pt idx="11">
                  <c:v>519.26666666666665</c:v>
                </c:pt>
                <c:pt idx="12">
                  <c:v>485.2</c:v>
                </c:pt>
                <c:pt idx="13">
                  <c:v>473.1</c:v>
                </c:pt>
                <c:pt idx="14">
                  <c:v>532.13333333333344</c:v>
                </c:pt>
                <c:pt idx="15">
                  <c:v>472.93333333333334</c:v>
                </c:pt>
                <c:pt idx="16">
                  <c:v>480.4666666666667</c:v>
                </c:pt>
                <c:pt idx="17">
                  <c:v>582.56666666666672</c:v>
                </c:pt>
                <c:pt idx="18">
                  <c:v>489.93333333333334</c:v>
                </c:pt>
                <c:pt idx="19">
                  <c:v>666.33333333333348</c:v>
                </c:pt>
              </c:numCache>
            </c:numRef>
          </c:yVal>
        </c:ser>
        <c:ser>
          <c:idx val="1"/>
          <c:order val="1"/>
          <c:tx>
            <c:strRef>
              <c:f>'Analise-D'!$B$4</c:f>
              <c:strCache>
                <c:ptCount val="1"/>
                <c:pt idx="0">
                  <c:v>BRC-D200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'Analise-D'!$B$5:$B$24</c:f>
              <c:numCache>
                <c:formatCode>General</c:formatCode>
                <c:ptCount val="20"/>
                <c:pt idx="0">
                  <c:v>1248.8666666666668</c:v>
                </c:pt>
                <c:pt idx="1">
                  <c:v>1055.5333333333328</c:v>
                </c:pt>
                <c:pt idx="2">
                  <c:v>1218.5</c:v>
                </c:pt>
                <c:pt idx="3">
                  <c:v>1287.5999999999999</c:v>
                </c:pt>
                <c:pt idx="4">
                  <c:v>1027.2666666666669</c:v>
                </c:pt>
                <c:pt idx="5">
                  <c:v>1100</c:v>
                </c:pt>
                <c:pt idx="6">
                  <c:v>1214.0999999999999</c:v>
                </c:pt>
                <c:pt idx="7">
                  <c:v>1381.2</c:v>
                </c:pt>
                <c:pt idx="8">
                  <c:v>1053.4333333333332</c:v>
                </c:pt>
                <c:pt idx="9">
                  <c:v>1170.5666666666668</c:v>
                </c:pt>
                <c:pt idx="10">
                  <c:v>1176.7</c:v>
                </c:pt>
                <c:pt idx="11">
                  <c:v>923.93333333333339</c:v>
                </c:pt>
                <c:pt idx="12">
                  <c:v>988.43333333333339</c:v>
                </c:pt>
                <c:pt idx="13">
                  <c:v>1083.9333333333332</c:v>
                </c:pt>
                <c:pt idx="14">
                  <c:v>1466.4333333333332</c:v>
                </c:pt>
                <c:pt idx="15">
                  <c:v>1036.4333333333332</c:v>
                </c:pt>
                <c:pt idx="16">
                  <c:v>1067.0999999999999</c:v>
                </c:pt>
                <c:pt idx="17">
                  <c:v>1053.7666666666669</c:v>
                </c:pt>
                <c:pt idx="18">
                  <c:v>1154.3</c:v>
                </c:pt>
                <c:pt idx="19">
                  <c:v>1243.3</c:v>
                </c:pt>
              </c:numCache>
            </c:numRef>
          </c:yVal>
        </c:ser>
        <c:ser>
          <c:idx val="2"/>
          <c:order val="2"/>
          <c:tx>
            <c:strRef>
              <c:f>'Analise-D'!$C$4</c:f>
              <c:strCache>
                <c:ptCount val="1"/>
                <c:pt idx="0">
                  <c:v>EUC-D200</c:v>
                </c:pt>
              </c:strCache>
            </c:strRef>
          </c:tx>
          <c:spPr>
            <a:ln w="28575">
              <a:noFill/>
            </a:ln>
          </c:spPr>
          <c:yVal>
            <c:numRef>
              <c:f>'Analise-D'!$C$5:$C$24</c:f>
              <c:numCache>
                <c:formatCode>General</c:formatCode>
                <c:ptCount val="20"/>
                <c:pt idx="0">
                  <c:v>681.03333333333342</c:v>
                </c:pt>
                <c:pt idx="1">
                  <c:v>1025.0666666666668</c:v>
                </c:pt>
                <c:pt idx="2">
                  <c:v>628</c:v>
                </c:pt>
                <c:pt idx="3">
                  <c:v>834.9</c:v>
                </c:pt>
                <c:pt idx="4">
                  <c:v>787.23333333333346</c:v>
                </c:pt>
                <c:pt idx="5">
                  <c:v>951.76666666666665</c:v>
                </c:pt>
                <c:pt idx="6">
                  <c:v>1043.8333333333328</c:v>
                </c:pt>
                <c:pt idx="7">
                  <c:v>735.26666666666665</c:v>
                </c:pt>
                <c:pt idx="8">
                  <c:v>724.83333333333348</c:v>
                </c:pt>
                <c:pt idx="9">
                  <c:v>844.26666666666665</c:v>
                </c:pt>
                <c:pt idx="10">
                  <c:v>756.7</c:v>
                </c:pt>
                <c:pt idx="11">
                  <c:v>655.23333333333346</c:v>
                </c:pt>
                <c:pt idx="12">
                  <c:v>723.73333333333346</c:v>
                </c:pt>
                <c:pt idx="13">
                  <c:v>691.5</c:v>
                </c:pt>
                <c:pt idx="14">
                  <c:v>794.53333333333342</c:v>
                </c:pt>
                <c:pt idx="15">
                  <c:v>753.4666666666667</c:v>
                </c:pt>
                <c:pt idx="16">
                  <c:v>704.26666666666665</c:v>
                </c:pt>
                <c:pt idx="17">
                  <c:v>944.73333333333346</c:v>
                </c:pt>
                <c:pt idx="18">
                  <c:v>966.13333333333344</c:v>
                </c:pt>
                <c:pt idx="19">
                  <c:v>1139.633333333333</c:v>
                </c:pt>
              </c:numCache>
            </c:numRef>
          </c:yVal>
        </c:ser>
        <c:axId val="103022976"/>
        <c:axId val="103024896"/>
      </c:scatterChart>
      <c:valAx>
        <c:axId val="103022976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pt-BR"/>
                  <a:t>Índice da execução</a:t>
                </a:r>
              </a:p>
            </c:rich>
          </c:tx>
        </c:title>
        <c:tickLblPos val="nextTo"/>
        <c:crossAx val="103024896"/>
        <c:crosses val="autoZero"/>
        <c:crossBetween val="midCat"/>
      </c:valAx>
      <c:valAx>
        <c:axId val="103024896"/>
        <c:scaling>
          <c:orientation val="minMax"/>
        </c:scaling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pt-BR"/>
                  <a:t>Distância para atendimento (em m)</a:t>
                </a:r>
              </a:p>
            </c:rich>
          </c:tx>
        </c:title>
        <c:numFmt formatCode="General" sourceLinked="1"/>
        <c:tickLblPos val="nextTo"/>
        <c:crossAx val="103022976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513FD88-7F5B-4C03-B92A-734FDB10B931}" type="doc">
      <dgm:prSet loTypeId="urn:microsoft.com/office/officeart/2005/8/layout/bProcess3" loCatId="process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pt-BR"/>
        </a:p>
      </dgm:t>
    </dgm:pt>
    <dgm:pt modelId="{1493C18E-B1C8-4108-93BA-8DBD61860D7D}">
      <dgm:prSet phldrT="[Texto]"/>
      <dgm:spPr/>
      <dgm:t>
        <a:bodyPr/>
        <a:lstStyle/>
        <a:p>
          <a:r>
            <a:rPr lang="pt-BR"/>
            <a:t>Central encontra taxi livre mais próximo baseado na sua localização.</a:t>
          </a:r>
        </a:p>
      </dgm:t>
    </dgm:pt>
    <dgm:pt modelId="{24EBA182-586D-44A0-BC23-DA55B71616D6}" type="parTrans" cxnId="{5778837D-2E4E-4636-B3D7-060A0CAED90C}">
      <dgm:prSet/>
      <dgm:spPr/>
      <dgm:t>
        <a:bodyPr/>
        <a:lstStyle/>
        <a:p>
          <a:endParaRPr lang="pt-BR"/>
        </a:p>
      </dgm:t>
    </dgm:pt>
    <dgm:pt modelId="{CCCF33A5-C1E5-4C5A-9D04-BAD9E21BBF0B}" type="sibTrans" cxnId="{5778837D-2E4E-4636-B3D7-060A0CAED90C}">
      <dgm:prSet/>
      <dgm:spPr/>
      <dgm:t>
        <a:bodyPr/>
        <a:lstStyle/>
        <a:p>
          <a:endParaRPr lang="pt-BR"/>
        </a:p>
      </dgm:t>
    </dgm:pt>
    <dgm:pt modelId="{C2CA1C5F-3B60-4605-AB1A-001E70DD8E51}">
      <dgm:prSet phldrT="[Texto]"/>
      <dgm:spPr/>
      <dgm:t>
        <a:bodyPr/>
        <a:lstStyle/>
        <a:p>
          <a:r>
            <a:rPr lang="pt-BR"/>
            <a:t>Taxista é informado sobre solicitação de atendimento e aceita (ou recusa) o pedido.</a:t>
          </a:r>
        </a:p>
      </dgm:t>
    </dgm:pt>
    <dgm:pt modelId="{7A1DF9AF-8529-4984-9A57-27F0AF918AC8}" type="parTrans" cxnId="{3BC45698-A4E7-4537-AEAC-C803361340FD}">
      <dgm:prSet/>
      <dgm:spPr/>
      <dgm:t>
        <a:bodyPr/>
        <a:lstStyle/>
        <a:p>
          <a:endParaRPr lang="pt-BR"/>
        </a:p>
      </dgm:t>
    </dgm:pt>
    <dgm:pt modelId="{99E02FBE-8D00-4B32-A538-32774865CA6A}" type="sibTrans" cxnId="{3BC45698-A4E7-4537-AEAC-C803361340FD}">
      <dgm:prSet/>
      <dgm:spPr/>
      <dgm:t>
        <a:bodyPr/>
        <a:lstStyle/>
        <a:p>
          <a:endParaRPr lang="pt-BR"/>
        </a:p>
      </dgm:t>
    </dgm:pt>
    <dgm:pt modelId="{7F043EDE-0896-4329-ADFD-7FF623220754}">
      <dgm:prSet phldrT="[Texto]"/>
      <dgm:spPr/>
      <dgm:t>
        <a:bodyPr/>
        <a:lstStyle/>
        <a:p>
          <a:r>
            <a:rPr lang="pt-BR"/>
            <a:t>Cliente solicita taxi a central de despacho e informa sua posição.</a:t>
          </a:r>
        </a:p>
      </dgm:t>
    </dgm:pt>
    <dgm:pt modelId="{37B39674-415F-450B-901F-1EC7F4F2729D}" type="sibTrans" cxnId="{41023266-17F3-4492-8586-9826AC18167F}">
      <dgm:prSet/>
      <dgm:spPr/>
      <dgm:t>
        <a:bodyPr/>
        <a:lstStyle/>
        <a:p>
          <a:endParaRPr lang="pt-BR"/>
        </a:p>
      </dgm:t>
    </dgm:pt>
    <dgm:pt modelId="{C7233C6D-F01B-4491-BB4C-CA69F5203CB8}" type="parTrans" cxnId="{41023266-17F3-4492-8586-9826AC18167F}">
      <dgm:prSet/>
      <dgm:spPr/>
      <dgm:t>
        <a:bodyPr/>
        <a:lstStyle/>
        <a:p>
          <a:endParaRPr lang="pt-BR"/>
        </a:p>
      </dgm:t>
    </dgm:pt>
    <dgm:pt modelId="{3B5894AE-FA6A-4AB7-9A5F-80F1B48E7C71}">
      <dgm:prSet/>
      <dgm:spPr/>
      <dgm:t>
        <a:bodyPr/>
        <a:lstStyle/>
        <a:p>
          <a:r>
            <a:rPr lang="pt-BR"/>
            <a:t>Taxista se direciona até o cliente para atendimento da solicitação.</a:t>
          </a:r>
        </a:p>
      </dgm:t>
    </dgm:pt>
    <dgm:pt modelId="{0EBCA4BC-78A1-4B62-89AE-EF476BA92E86}" type="parTrans" cxnId="{91CA00F5-B450-434F-BFAA-9B9CAEBD53BA}">
      <dgm:prSet/>
      <dgm:spPr/>
      <dgm:t>
        <a:bodyPr/>
        <a:lstStyle/>
        <a:p>
          <a:endParaRPr lang="pt-BR"/>
        </a:p>
      </dgm:t>
    </dgm:pt>
    <dgm:pt modelId="{97202469-EA77-479F-A5F7-3563A53B3404}" type="sibTrans" cxnId="{91CA00F5-B450-434F-BFAA-9B9CAEBD53BA}">
      <dgm:prSet/>
      <dgm:spPr/>
      <dgm:t>
        <a:bodyPr/>
        <a:lstStyle/>
        <a:p>
          <a:endParaRPr lang="pt-BR"/>
        </a:p>
      </dgm:t>
    </dgm:pt>
    <dgm:pt modelId="{6AF8D2D5-0CBE-4E0E-9B90-C90BB6FE3365}">
      <dgm:prSet/>
      <dgm:spPr/>
      <dgm:t>
        <a:bodyPr/>
        <a:lstStyle/>
        <a:p>
          <a:r>
            <a:rPr lang="pt-BR"/>
            <a:t>Taxista leva o passageiro até o seu destino.</a:t>
          </a:r>
        </a:p>
      </dgm:t>
    </dgm:pt>
    <dgm:pt modelId="{2ED5D1F5-AC8F-4C7D-8B41-3A35C1CF1DDF}" type="parTrans" cxnId="{F9DC8C40-12C8-4129-AD89-1E3B4F81893E}">
      <dgm:prSet/>
      <dgm:spPr/>
      <dgm:t>
        <a:bodyPr/>
        <a:lstStyle/>
        <a:p>
          <a:endParaRPr lang="pt-BR"/>
        </a:p>
      </dgm:t>
    </dgm:pt>
    <dgm:pt modelId="{B2310EB0-75CC-47C6-84B9-A56C9E5847F4}" type="sibTrans" cxnId="{F9DC8C40-12C8-4129-AD89-1E3B4F81893E}">
      <dgm:prSet/>
      <dgm:spPr/>
      <dgm:t>
        <a:bodyPr/>
        <a:lstStyle/>
        <a:p>
          <a:endParaRPr lang="pt-BR"/>
        </a:p>
      </dgm:t>
    </dgm:pt>
    <dgm:pt modelId="{A74FA4FE-926F-4BEE-AE4D-95A6F94BFC89}">
      <dgm:prSet/>
      <dgm:spPr/>
      <dgm:t>
        <a:bodyPr/>
        <a:lstStyle/>
        <a:p>
          <a:r>
            <a:rPr lang="pt-BR"/>
            <a:t>Taxista aguarda nova solicitação de atendimento.</a:t>
          </a:r>
        </a:p>
      </dgm:t>
    </dgm:pt>
    <dgm:pt modelId="{F975A5C1-058A-4AA0-9171-29C1579D193F}" type="parTrans" cxnId="{2B94B4B3-65A6-4D37-8058-3F9A37389C01}">
      <dgm:prSet/>
      <dgm:spPr/>
      <dgm:t>
        <a:bodyPr/>
        <a:lstStyle/>
        <a:p>
          <a:endParaRPr lang="pt-BR"/>
        </a:p>
      </dgm:t>
    </dgm:pt>
    <dgm:pt modelId="{17F020AE-05CA-4720-A29C-D9C3D29915E3}" type="sibTrans" cxnId="{2B94B4B3-65A6-4D37-8058-3F9A37389C01}">
      <dgm:prSet/>
      <dgm:spPr/>
      <dgm:t>
        <a:bodyPr/>
        <a:lstStyle/>
        <a:p>
          <a:endParaRPr lang="pt-BR"/>
        </a:p>
      </dgm:t>
    </dgm:pt>
    <dgm:pt modelId="{0BBB1313-3C67-47B5-8551-CE18910C13BC}" type="pres">
      <dgm:prSet presAssocID="{7513FD88-7F5B-4C03-B92A-734FDB10B931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3526B801-F2F7-4E13-A2C6-E35216BB6C49}" type="pres">
      <dgm:prSet presAssocID="{7F043EDE-0896-4329-ADFD-7FF623220754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4C76C5DF-7989-49C3-9423-4B9F6873C395}" type="pres">
      <dgm:prSet presAssocID="{37B39674-415F-450B-901F-1EC7F4F2729D}" presName="sibTrans" presStyleLbl="sibTrans1D1" presStyleIdx="0" presStyleCnt="5"/>
      <dgm:spPr/>
      <dgm:t>
        <a:bodyPr/>
        <a:lstStyle/>
        <a:p>
          <a:endParaRPr lang="pt-BR"/>
        </a:p>
      </dgm:t>
    </dgm:pt>
    <dgm:pt modelId="{AD678295-DBB3-44B4-94FD-6A114DEDE9C1}" type="pres">
      <dgm:prSet presAssocID="{37B39674-415F-450B-901F-1EC7F4F2729D}" presName="connectorText" presStyleLbl="sibTrans1D1" presStyleIdx="0" presStyleCnt="5"/>
      <dgm:spPr/>
      <dgm:t>
        <a:bodyPr/>
        <a:lstStyle/>
        <a:p>
          <a:endParaRPr lang="pt-BR"/>
        </a:p>
      </dgm:t>
    </dgm:pt>
    <dgm:pt modelId="{54DFB4B2-6C60-402B-BAD9-78C5333CA1A5}" type="pres">
      <dgm:prSet presAssocID="{1493C18E-B1C8-4108-93BA-8DBD61860D7D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F976957B-B303-4A28-91B3-CA93CBBA8177}" type="pres">
      <dgm:prSet presAssocID="{CCCF33A5-C1E5-4C5A-9D04-BAD9E21BBF0B}" presName="sibTrans" presStyleLbl="sibTrans1D1" presStyleIdx="1" presStyleCnt="5"/>
      <dgm:spPr/>
      <dgm:t>
        <a:bodyPr/>
        <a:lstStyle/>
        <a:p>
          <a:endParaRPr lang="pt-BR"/>
        </a:p>
      </dgm:t>
    </dgm:pt>
    <dgm:pt modelId="{00837BF7-08CD-4AB6-8A5F-75F3CE3F5AA0}" type="pres">
      <dgm:prSet presAssocID="{CCCF33A5-C1E5-4C5A-9D04-BAD9E21BBF0B}" presName="connectorText" presStyleLbl="sibTrans1D1" presStyleIdx="1" presStyleCnt="5"/>
      <dgm:spPr/>
      <dgm:t>
        <a:bodyPr/>
        <a:lstStyle/>
        <a:p>
          <a:endParaRPr lang="pt-BR"/>
        </a:p>
      </dgm:t>
    </dgm:pt>
    <dgm:pt modelId="{4B4ADF48-FBA0-465B-87D5-7539170E84D4}" type="pres">
      <dgm:prSet presAssocID="{C2CA1C5F-3B60-4605-AB1A-001E70DD8E51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A52FF4DD-5791-48D5-A9FB-0DA498F28D21}" type="pres">
      <dgm:prSet presAssocID="{99E02FBE-8D00-4B32-A538-32774865CA6A}" presName="sibTrans" presStyleLbl="sibTrans1D1" presStyleIdx="2" presStyleCnt="5"/>
      <dgm:spPr/>
      <dgm:t>
        <a:bodyPr/>
        <a:lstStyle/>
        <a:p>
          <a:endParaRPr lang="pt-BR"/>
        </a:p>
      </dgm:t>
    </dgm:pt>
    <dgm:pt modelId="{0F5897F1-D659-47D5-8817-FF901613517F}" type="pres">
      <dgm:prSet presAssocID="{99E02FBE-8D00-4B32-A538-32774865CA6A}" presName="connectorText" presStyleLbl="sibTrans1D1" presStyleIdx="2" presStyleCnt="5"/>
      <dgm:spPr/>
      <dgm:t>
        <a:bodyPr/>
        <a:lstStyle/>
        <a:p>
          <a:endParaRPr lang="pt-BR"/>
        </a:p>
      </dgm:t>
    </dgm:pt>
    <dgm:pt modelId="{F0CEFEA4-321A-4571-BB44-B47E19929E06}" type="pres">
      <dgm:prSet presAssocID="{3B5894AE-FA6A-4AB7-9A5F-80F1B48E7C71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933633B3-1BF7-4792-AC0D-D4A224DFEB82}" type="pres">
      <dgm:prSet presAssocID="{97202469-EA77-479F-A5F7-3563A53B3404}" presName="sibTrans" presStyleLbl="sibTrans1D1" presStyleIdx="3" presStyleCnt="5"/>
      <dgm:spPr/>
      <dgm:t>
        <a:bodyPr/>
        <a:lstStyle/>
        <a:p>
          <a:endParaRPr lang="pt-BR"/>
        </a:p>
      </dgm:t>
    </dgm:pt>
    <dgm:pt modelId="{A6BC086F-4878-4B62-8313-B2F10C66938A}" type="pres">
      <dgm:prSet presAssocID="{97202469-EA77-479F-A5F7-3563A53B3404}" presName="connectorText" presStyleLbl="sibTrans1D1" presStyleIdx="3" presStyleCnt="5"/>
      <dgm:spPr/>
      <dgm:t>
        <a:bodyPr/>
        <a:lstStyle/>
        <a:p>
          <a:endParaRPr lang="pt-BR"/>
        </a:p>
      </dgm:t>
    </dgm:pt>
    <dgm:pt modelId="{1A822787-80EA-41D9-BED1-16C696B2000B}" type="pres">
      <dgm:prSet presAssocID="{6AF8D2D5-0CBE-4E0E-9B90-C90BB6FE3365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2E46FC67-5502-4969-8B27-F8D746B22C9C}" type="pres">
      <dgm:prSet presAssocID="{B2310EB0-75CC-47C6-84B9-A56C9E5847F4}" presName="sibTrans" presStyleLbl="sibTrans1D1" presStyleIdx="4" presStyleCnt="5"/>
      <dgm:spPr/>
      <dgm:t>
        <a:bodyPr/>
        <a:lstStyle/>
        <a:p>
          <a:endParaRPr lang="pt-BR"/>
        </a:p>
      </dgm:t>
    </dgm:pt>
    <dgm:pt modelId="{BE315027-0FD3-4B3C-BF8D-24290173583B}" type="pres">
      <dgm:prSet presAssocID="{B2310EB0-75CC-47C6-84B9-A56C9E5847F4}" presName="connectorText" presStyleLbl="sibTrans1D1" presStyleIdx="4" presStyleCnt="5"/>
      <dgm:spPr/>
      <dgm:t>
        <a:bodyPr/>
        <a:lstStyle/>
        <a:p>
          <a:endParaRPr lang="pt-BR"/>
        </a:p>
      </dgm:t>
    </dgm:pt>
    <dgm:pt modelId="{4EF3FA3D-C6EE-4878-8A3F-9C147F1022E7}" type="pres">
      <dgm:prSet presAssocID="{A74FA4FE-926F-4BEE-AE4D-95A6F94BFC89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</dgm:ptLst>
  <dgm:cxnLst>
    <dgm:cxn modelId="{200206FD-B4F2-4ADB-B931-8AE215865420}" type="presOf" srcId="{99E02FBE-8D00-4B32-A538-32774865CA6A}" destId="{A52FF4DD-5791-48D5-A9FB-0DA498F28D21}" srcOrd="0" destOrd="0" presId="urn:microsoft.com/office/officeart/2005/8/layout/bProcess3"/>
    <dgm:cxn modelId="{B6E0DFD7-8B46-4D60-8958-5CD6BD86111D}" type="presOf" srcId="{CCCF33A5-C1E5-4C5A-9D04-BAD9E21BBF0B}" destId="{F976957B-B303-4A28-91B3-CA93CBBA8177}" srcOrd="0" destOrd="0" presId="urn:microsoft.com/office/officeart/2005/8/layout/bProcess3"/>
    <dgm:cxn modelId="{2B94B4B3-65A6-4D37-8058-3F9A37389C01}" srcId="{7513FD88-7F5B-4C03-B92A-734FDB10B931}" destId="{A74FA4FE-926F-4BEE-AE4D-95A6F94BFC89}" srcOrd="5" destOrd="0" parTransId="{F975A5C1-058A-4AA0-9171-29C1579D193F}" sibTransId="{17F020AE-05CA-4720-A29C-D9C3D29915E3}"/>
    <dgm:cxn modelId="{89B56752-51C3-4516-9952-1262DED99DAE}" type="presOf" srcId="{37B39674-415F-450B-901F-1EC7F4F2729D}" destId="{4C76C5DF-7989-49C3-9423-4B9F6873C395}" srcOrd="0" destOrd="0" presId="urn:microsoft.com/office/officeart/2005/8/layout/bProcess3"/>
    <dgm:cxn modelId="{3A2577AB-0439-4D42-B550-DB6F5A62D947}" type="presOf" srcId="{7F043EDE-0896-4329-ADFD-7FF623220754}" destId="{3526B801-F2F7-4E13-A2C6-E35216BB6C49}" srcOrd="0" destOrd="0" presId="urn:microsoft.com/office/officeart/2005/8/layout/bProcess3"/>
    <dgm:cxn modelId="{9FB1D1B3-9CA7-47AB-AC61-D1968508AA94}" type="presOf" srcId="{7513FD88-7F5B-4C03-B92A-734FDB10B931}" destId="{0BBB1313-3C67-47B5-8551-CE18910C13BC}" srcOrd="0" destOrd="0" presId="urn:microsoft.com/office/officeart/2005/8/layout/bProcess3"/>
    <dgm:cxn modelId="{F2C03EAE-274F-45B2-ADA7-35AEBA538CC0}" type="presOf" srcId="{99E02FBE-8D00-4B32-A538-32774865CA6A}" destId="{0F5897F1-D659-47D5-8817-FF901613517F}" srcOrd="1" destOrd="0" presId="urn:microsoft.com/office/officeart/2005/8/layout/bProcess3"/>
    <dgm:cxn modelId="{1ECEB922-2A8D-4CC6-9BA2-B303A9996DC6}" type="presOf" srcId="{1493C18E-B1C8-4108-93BA-8DBD61860D7D}" destId="{54DFB4B2-6C60-402B-BAD9-78C5333CA1A5}" srcOrd="0" destOrd="0" presId="urn:microsoft.com/office/officeart/2005/8/layout/bProcess3"/>
    <dgm:cxn modelId="{91CA00F5-B450-434F-BFAA-9B9CAEBD53BA}" srcId="{7513FD88-7F5B-4C03-B92A-734FDB10B931}" destId="{3B5894AE-FA6A-4AB7-9A5F-80F1B48E7C71}" srcOrd="3" destOrd="0" parTransId="{0EBCA4BC-78A1-4B62-89AE-EF476BA92E86}" sibTransId="{97202469-EA77-479F-A5F7-3563A53B3404}"/>
    <dgm:cxn modelId="{9FE0BFB0-CF3C-48BA-ACA4-9DFC14A77EA3}" type="presOf" srcId="{97202469-EA77-479F-A5F7-3563A53B3404}" destId="{933633B3-1BF7-4792-AC0D-D4A224DFEB82}" srcOrd="0" destOrd="0" presId="urn:microsoft.com/office/officeart/2005/8/layout/bProcess3"/>
    <dgm:cxn modelId="{ECC60B94-EF1A-4B48-8897-7E24A954A7CB}" type="presOf" srcId="{6AF8D2D5-0CBE-4E0E-9B90-C90BB6FE3365}" destId="{1A822787-80EA-41D9-BED1-16C696B2000B}" srcOrd="0" destOrd="0" presId="urn:microsoft.com/office/officeart/2005/8/layout/bProcess3"/>
    <dgm:cxn modelId="{803691DB-4C19-4D5B-8BA5-190F4BA263D0}" type="presOf" srcId="{A74FA4FE-926F-4BEE-AE4D-95A6F94BFC89}" destId="{4EF3FA3D-C6EE-4878-8A3F-9C147F1022E7}" srcOrd="0" destOrd="0" presId="urn:microsoft.com/office/officeart/2005/8/layout/bProcess3"/>
    <dgm:cxn modelId="{F9DC8C40-12C8-4129-AD89-1E3B4F81893E}" srcId="{7513FD88-7F5B-4C03-B92A-734FDB10B931}" destId="{6AF8D2D5-0CBE-4E0E-9B90-C90BB6FE3365}" srcOrd="4" destOrd="0" parTransId="{2ED5D1F5-AC8F-4C7D-8B41-3A35C1CF1DDF}" sibTransId="{B2310EB0-75CC-47C6-84B9-A56C9E5847F4}"/>
    <dgm:cxn modelId="{5778837D-2E4E-4636-B3D7-060A0CAED90C}" srcId="{7513FD88-7F5B-4C03-B92A-734FDB10B931}" destId="{1493C18E-B1C8-4108-93BA-8DBD61860D7D}" srcOrd="1" destOrd="0" parTransId="{24EBA182-586D-44A0-BC23-DA55B71616D6}" sibTransId="{CCCF33A5-C1E5-4C5A-9D04-BAD9E21BBF0B}"/>
    <dgm:cxn modelId="{6CA63A8F-A45C-479A-A01C-1AB1C60A643A}" type="presOf" srcId="{97202469-EA77-479F-A5F7-3563A53B3404}" destId="{A6BC086F-4878-4B62-8313-B2F10C66938A}" srcOrd="1" destOrd="0" presId="urn:microsoft.com/office/officeart/2005/8/layout/bProcess3"/>
    <dgm:cxn modelId="{07D525B6-E95E-470F-A207-79974E57568E}" type="presOf" srcId="{CCCF33A5-C1E5-4C5A-9D04-BAD9E21BBF0B}" destId="{00837BF7-08CD-4AB6-8A5F-75F3CE3F5AA0}" srcOrd="1" destOrd="0" presId="urn:microsoft.com/office/officeart/2005/8/layout/bProcess3"/>
    <dgm:cxn modelId="{3BC45698-A4E7-4537-AEAC-C803361340FD}" srcId="{7513FD88-7F5B-4C03-B92A-734FDB10B931}" destId="{C2CA1C5F-3B60-4605-AB1A-001E70DD8E51}" srcOrd="2" destOrd="0" parTransId="{7A1DF9AF-8529-4984-9A57-27F0AF918AC8}" sibTransId="{99E02FBE-8D00-4B32-A538-32774865CA6A}"/>
    <dgm:cxn modelId="{0C2EA28B-0E36-4619-B4CC-057EA6931801}" type="presOf" srcId="{3B5894AE-FA6A-4AB7-9A5F-80F1B48E7C71}" destId="{F0CEFEA4-321A-4571-BB44-B47E19929E06}" srcOrd="0" destOrd="0" presId="urn:microsoft.com/office/officeart/2005/8/layout/bProcess3"/>
    <dgm:cxn modelId="{D2650D0E-2072-46AA-B8A7-FCCA800AAB45}" type="presOf" srcId="{37B39674-415F-450B-901F-1EC7F4F2729D}" destId="{AD678295-DBB3-44B4-94FD-6A114DEDE9C1}" srcOrd="1" destOrd="0" presId="urn:microsoft.com/office/officeart/2005/8/layout/bProcess3"/>
    <dgm:cxn modelId="{CCAF43CF-9A32-458D-8588-D9903C2613C2}" type="presOf" srcId="{C2CA1C5F-3B60-4605-AB1A-001E70DD8E51}" destId="{4B4ADF48-FBA0-465B-87D5-7539170E84D4}" srcOrd="0" destOrd="0" presId="urn:microsoft.com/office/officeart/2005/8/layout/bProcess3"/>
    <dgm:cxn modelId="{41023266-17F3-4492-8586-9826AC18167F}" srcId="{7513FD88-7F5B-4C03-B92A-734FDB10B931}" destId="{7F043EDE-0896-4329-ADFD-7FF623220754}" srcOrd="0" destOrd="0" parTransId="{C7233C6D-F01B-4491-BB4C-CA69F5203CB8}" sibTransId="{37B39674-415F-450B-901F-1EC7F4F2729D}"/>
    <dgm:cxn modelId="{CA9F2D0D-0663-4865-A7A5-CF3D0412F9BC}" type="presOf" srcId="{B2310EB0-75CC-47C6-84B9-A56C9E5847F4}" destId="{BE315027-0FD3-4B3C-BF8D-24290173583B}" srcOrd="1" destOrd="0" presId="urn:microsoft.com/office/officeart/2005/8/layout/bProcess3"/>
    <dgm:cxn modelId="{14B174FB-69EE-494B-B50A-CD7738C73DC4}" type="presOf" srcId="{B2310EB0-75CC-47C6-84B9-A56C9E5847F4}" destId="{2E46FC67-5502-4969-8B27-F8D746B22C9C}" srcOrd="0" destOrd="0" presId="urn:microsoft.com/office/officeart/2005/8/layout/bProcess3"/>
    <dgm:cxn modelId="{75A3F942-C427-44BD-BD0B-B57F552ECD49}" type="presParOf" srcId="{0BBB1313-3C67-47B5-8551-CE18910C13BC}" destId="{3526B801-F2F7-4E13-A2C6-E35216BB6C49}" srcOrd="0" destOrd="0" presId="urn:microsoft.com/office/officeart/2005/8/layout/bProcess3"/>
    <dgm:cxn modelId="{FACFB619-4DB3-4F58-AA51-3FD51D69466C}" type="presParOf" srcId="{0BBB1313-3C67-47B5-8551-CE18910C13BC}" destId="{4C76C5DF-7989-49C3-9423-4B9F6873C395}" srcOrd="1" destOrd="0" presId="urn:microsoft.com/office/officeart/2005/8/layout/bProcess3"/>
    <dgm:cxn modelId="{39C15DF5-A027-4D65-BE99-13AFB0735952}" type="presParOf" srcId="{4C76C5DF-7989-49C3-9423-4B9F6873C395}" destId="{AD678295-DBB3-44B4-94FD-6A114DEDE9C1}" srcOrd="0" destOrd="0" presId="urn:microsoft.com/office/officeart/2005/8/layout/bProcess3"/>
    <dgm:cxn modelId="{79C13222-3FE5-4A5A-AC08-4905CE9904E6}" type="presParOf" srcId="{0BBB1313-3C67-47B5-8551-CE18910C13BC}" destId="{54DFB4B2-6C60-402B-BAD9-78C5333CA1A5}" srcOrd="2" destOrd="0" presId="urn:microsoft.com/office/officeart/2005/8/layout/bProcess3"/>
    <dgm:cxn modelId="{17BC84C8-1A9F-4817-B046-46E1D39D396B}" type="presParOf" srcId="{0BBB1313-3C67-47B5-8551-CE18910C13BC}" destId="{F976957B-B303-4A28-91B3-CA93CBBA8177}" srcOrd="3" destOrd="0" presId="urn:microsoft.com/office/officeart/2005/8/layout/bProcess3"/>
    <dgm:cxn modelId="{6EE1B6A3-02CE-4C3F-9757-4173A752C2BE}" type="presParOf" srcId="{F976957B-B303-4A28-91B3-CA93CBBA8177}" destId="{00837BF7-08CD-4AB6-8A5F-75F3CE3F5AA0}" srcOrd="0" destOrd="0" presId="urn:microsoft.com/office/officeart/2005/8/layout/bProcess3"/>
    <dgm:cxn modelId="{C10A8124-3738-4149-A101-C4207AA2DCBB}" type="presParOf" srcId="{0BBB1313-3C67-47B5-8551-CE18910C13BC}" destId="{4B4ADF48-FBA0-465B-87D5-7539170E84D4}" srcOrd="4" destOrd="0" presId="urn:microsoft.com/office/officeart/2005/8/layout/bProcess3"/>
    <dgm:cxn modelId="{3C81306F-24F6-4770-B6FB-C516E4AD81C3}" type="presParOf" srcId="{0BBB1313-3C67-47B5-8551-CE18910C13BC}" destId="{A52FF4DD-5791-48D5-A9FB-0DA498F28D21}" srcOrd="5" destOrd="0" presId="urn:microsoft.com/office/officeart/2005/8/layout/bProcess3"/>
    <dgm:cxn modelId="{9C800BE8-20A8-40F7-B893-04113E86CFBC}" type="presParOf" srcId="{A52FF4DD-5791-48D5-A9FB-0DA498F28D21}" destId="{0F5897F1-D659-47D5-8817-FF901613517F}" srcOrd="0" destOrd="0" presId="urn:microsoft.com/office/officeart/2005/8/layout/bProcess3"/>
    <dgm:cxn modelId="{CBC73A38-03F8-4F78-A87D-D6B6C46BFDCE}" type="presParOf" srcId="{0BBB1313-3C67-47B5-8551-CE18910C13BC}" destId="{F0CEFEA4-321A-4571-BB44-B47E19929E06}" srcOrd="6" destOrd="0" presId="urn:microsoft.com/office/officeart/2005/8/layout/bProcess3"/>
    <dgm:cxn modelId="{51E0B334-C622-49D3-B7AA-64561B69FCB1}" type="presParOf" srcId="{0BBB1313-3C67-47B5-8551-CE18910C13BC}" destId="{933633B3-1BF7-4792-AC0D-D4A224DFEB82}" srcOrd="7" destOrd="0" presId="urn:microsoft.com/office/officeart/2005/8/layout/bProcess3"/>
    <dgm:cxn modelId="{A9FF35DD-0016-44D4-AC77-100F32600AE8}" type="presParOf" srcId="{933633B3-1BF7-4792-AC0D-D4A224DFEB82}" destId="{A6BC086F-4878-4B62-8313-B2F10C66938A}" srcOrd="0" destOrd="0" presId="urn:microsoft.com/office/officeart/2005/8/layout/bProcess3"/>
    <dgm:cxn modelId="{F9D1F85D-DE0B-4952-846F-21D075260771}" type="presParOf" srcId="{0BBB1313-3C67-47B5-8551-CE18910C13BC}" destId="{1A822787-80EA-41D9-BED1-16C696B2000B}" srcOrd="8" destOrd="0" presId="urn:microsoft.com/office/officeart/2005/8/layout/bProcess3"/>
    <dgm:cxn modelId="{28078A98-7749-4E30-974C-0FF12E5156EF}" type="presParOf" srcId="{0BBB1313-3C67-47B5-8551-CE18910C13BC}" destId="{2E46FC67-5502-4969-8B27-F8D746B22C9C}" srcOrd="9" destOrd="0" presId="urn:microsoft.com/office/officeart/2005/8/layout/bProcess3"/>
    <dgm:cxn modelId="{09583898-A6F4-4699-9F4F-C2E7B8DE59CA}" type="presParOf" srcId="{2E46FC67-5502-4969-8B27-F8D746B22C9C}" destId="{BE315027-0FD3-4B3C-BF8D-24290173583B}" srcOrd="0" destOrd="0" presId="urn:microsoft.com/office/officeart/2005/8/layout/bProcess3"/>
    <dgm:cxn modelId="{8E0D918F-072A-414B-9AED-062A3C7A5C75}" type="presParOf" srcId="{0BBB1313-3C67-47B5-8551-CE18910C13BC}" destId="{4EF3FA3D-C6EE-4878-8A3F-9C147F1022E7}" srcOrd="10" destOrd="0" presId="urn:microsoft.com/office/officeart/2005/8/layout/bProcess3"/>
  </dgm:cxnLst>
  <dgm:bg/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>
  <b:Source>
    <b:Tag>LIN99</b:Tag>
    <b:SourceType>JournalArticle</b:SourceType>
    <b:Guid>{E9F9223A-1FF3-4808-BDCB-9EAFA0C5BCE0}</b:Guid>
    <b:LCID>uz-Cyrl-UZ</b:LCID>
    <b:Author>
      <b:Author>
        <b:NameList>
          <b:Person>
            <b:Last>LIN</b:Last>
            <b:First>Wei-Hua</b:First>
          </b:Person>
          <b:Person>
            <b:Last>ZENG</b:Last>
            <b:First>Jian</b:First>
          </b:Person>
        </b:NameList>
      </b:Author>
    </b:Author>
    <b:Title>An experimental study on real-time bus arrival – Time prediction with GPS data</b:Title>
    <b:Year>1999</b:Year>
    <b:JournalName>Transportation Research Record</b:JournalName>
    <b:Pages>101-109</b:Pages>
    <b:Issue>1666</b:Issue>
    <b:StandardNumber>ISSN: 0361-1981, ISBN 0309070619</b:StandardNumber>
    <b:RefOrder>30</b:RefOrder>
  </b:Source>
  <b:Source>
    <b:Tag>Bra</b:Tag>
    <b:SourceType>InternetSite</b:SourceType>
    <b:Guid>{AB24C99F-BF5E-44F1-880A-855DDB5358BF}</b:Guid>
    <b:LCID>uz-Cyrl-UZ</b:LCID>
    <b:Author>
      <b:Author>
        <b:Corporate>Brasil</b:Corporate>
      </b:Author>
    </b:Author>
    <b:Title>Lei nº 11.715, de 19 de Junho de 2008</b:Title>
    <b:InternetSiteTitle>Casa Civil, Subchefia para Assuntos Jurídicos.</b:InternetSiteTitle>
    <b:Year>2008</b:Year>
    <b:RefOrder>6</b:RefOrder>
  </b:Source>
  <b:Source>
    <b:Tag>IBG09</b:Tag>
    <b:SourceType>InternetSite</b:SourceType>
    <b:Guid>{E6E71B40-CB61-4922-B73F-4DFF7C131823}</b:Guid>
    <b:LCID>uz-Cyrl-UZ</b:LCID>
    <b:Author>
      <b:Author>
        <b:Corporate>IBGE</b:Corporate>
      </b:Author>
    </b:Author>
    <b:Title>Contas Regionais do Brasil 2005-2009. 2009. Tabela 8 - Produto Interno Bruto, população residente e Produto Interno Bruto per capita, segundo as Grandes Regiões e as Unidades da Federação – 2009.</b:Title>
    <b:Year>2009</b:Year>
    <b:Pages>27</b:Pages>
    <b:YearAccessed>2012</b:YearAccessed>
    <b:MonthAccessed>03</b:MonthAccessed>
    <b:DayAccessed>18</b:DayAccessed>
    <b:URL>http://www.ibge.gov.br/home/estatistica/economia/contasregionais/2009/contasregionais2009.pdf</b:URL>
    <b:Version>p. 27</b:Version>
    <b:InternetSiteTitle>IBGE – Instituto Brasileiro de Geografia e Estatística</b:InternetSiteTitle>
    <b:RefOrder>13</b:RefOrder>
  </b:Source>
  <b:Source>
    <b:Tag>CAS12</b:Tag>
    <b:SourceType>InternetSite</b:SourceType>
    <b:Guid>{8F434CB9-781E-40E3-B961-0355C28A37F9}</b:Guid>
    <b:LCID>uz-Cyrl-UZ</b:LCID>
    <b:Author>
      <b:Author>
        <b:NameList>
          <b:Person>
            <b:Last>CASTELLO BRANCO</b:Last>
            <b:First>Andréa</b:First>
          </b:Person>
        </b:NameList>
      </b:Author>
    </b:Author>
    <b:Title>Demora no atendimento de táxi em BH leva 15% dos passageiros a cancelar pedido.</b:Title>
    <b:InternetSiteTitle>EM.COM.BR - Estado de Minas</b:InternetSiteTitle>
    <b:Year>2012</b:Year>
    <b:YearAccessed>2012</b:YearAccessed>
    <b:MonthAccessed>06</b:MonthAccessed>
    <b:DayAccessed>16</b:DayAccessed>
    <b:URL>http://www.em.com.br/app/noticia/gerais/2012/06/12/interna_gerais,299515/demora-no-atendimento-de-taxi-em-bh-leva-15-dos-passageiros-a-cancelar-pedido.shtml</b:URL>
    <b:Month>06</b:Month>
    <b:Day>12</b:Day>
    <b:RefOrder>5</b:RefOrder>
  </b:Source>
  <b:Source>
    <b:Tag>CHE09</b:Tag>
    <b:SourceType>JournalArticle</b:SourceType>
    <b:Guid>{683B77DF-B633-49D5-88E7-69E6360FB8DC}</b:Guid>
    <b:LCID>uz-Cyrl-UZ</b:LCID>
    <b:Author>
      <b:Author>
        <b:NameList>
          <b:Person>
            <b:Last>CHENG</b:Last>
            <b:First>S.</b:First>
          </b:Person>
          <b:Person>
            <b:Last>QU</b:Last>
            <b:First>X</b:First>
          </b:Person>
        </b:NameList>
      </b:Author>
    </b:Author>
    <b:Title>A Service Choice Model for Optimizing Taxi Service Delivery</b:Title>
    <b:Year>2009</b:Year>
    <b:JournalName>Research Collection School of Information Systems</b:JournalName>
    <b:Volume>209</b:Volume>
    <b:RefOrder>8</b:RefOrder>
  </b:Source>
  <b:Source>
    <b:Tag>FLE04</b:Tag>
    <b:SourceType>JournalArticle</b:SourceType>
    <b:Guid>{DAE14266-7FFB-4C18-86B9-58A3E9FEC396}</b:Guid>
    <b:LCID>uz-Cyrl-UZ</b:LCID>
    <b:Author>
      <b:Author>
        <b:NameList>
          <b:Person>
            <b:Last>FLEISCHMANN</b:Last>
            <b:First>B</b:First>
          </b:Person>
          <b:Person>
            <b:Last>GNUTZMANN</b:Last>
            <b:First>S</b:First>
          </b:Person>
          <b:Person>
            <b:Last>SANDVOß</b:Last>
            <b:First>E</b:First>
          </b:Person>
        </b:NameList>
      </b:Author>
    </b:Author>
    <b:Title>Dynamic Vehicle Routing Based on Online Traffic Information.</b:Title>
    <b:JournalName>Transportation Science</b:JournalName>
    <b:Year>2004</b:Year>
    <b:Month>11</b:Month>
    <b:Pages>420-433</b:Pages>
    <b:Volume>38</b:Volume>
    <b:Issue>4</b:Issue>
    <b:StandardNumber>0041-1655</b:StandardNumber>
    <b:RefOrder>9</b:RefOrder>
  </b:Source>
  <b:Source>
    <b:Tag>LIA09</b:Tag>
    <b:SourceType>JournalArticle</b:SourceType>
    <b:Guid>{854E76AB-2D0A-43A9-AA79-3F7FF1390C64}</b:Guid>
    <b:LCID>uz-Cyrl-UZ</b:LCID>
    <b:Author>
      <b:Author>
        <b:NameList>
          <b:Person>
            <b:Last>LIAO</b:Last>
            <b:First>Z</b:First>
          </b:Person>
        </b:NameList>
      </b:Author>
    </b:Author>
    <b:Title>Real-Time Taxi Dispatching Using Global Positioning Systems</b:Title>
    <b:Year>2009</b:Year>
    <b:JournalName>Communications of ACM</b:JournalName>
    <b:Month>05</b:Month>
    <b:Volume>46</b:Volume>
    <b:Issue>5</b:Issue>
    <b:RefOrder>10</b:RefOrder>
  </b:Source>
  <b:Source>
    <b:Tag>LOP12</b:Tag>
    <b:SourceType>InternetSite</b:SourceType>
    <b:Guid>{205C0836-EAB7-4815-984A-239140597EDD}</b:Guid>
    <b:LCID>uz-Cyrl-UZ</b:LCID>
    <b:Author>
      <b:Author>
        <b:NameList>
          <b:Person>
            <b:Last>LOPES</b:Last>
            <b:First>V</b:First>
          </b:Person>
        </b:NameList>
      </b:Author>
    </b:Author>
    <b:Title>Corrida de táxi será monitorada em BH</b:Title>
    <b:Year>2012</b:Year>
    <b:Month>01</b:Month>
    <b:InternetSiteTitle>EM.COM.BR - Estado de Minas</b:InternetSiteTitle>
    <b:YearAccessed>2012</b:YearAccessed>
    <b:MonthAccessed>03</b:MonthAccessed>
    <b:DayAccessed>17</b:DayAccessed>
    <b:URL>http://www.em.com.br/app/noticia/gerais/2012/01/11/interna_gerais,271694/corrida-de-taxi-sera-monitorada-em-bh.shtml</b:URL>
    <b:Day>11</b:Day>
    <b:RefOrder>4</b:RefOrder>
  </b:Source>
  <b:Source>
    <b:Tag>MAC12</b:Tag>
    <b:SourceType>InternetSite</b:SourceType>
    <b:Guid>{C9E9B414-6EEC-4865-A9A5-AC0E42979DE7}</b:Guid>
    <b:LCID>uz-Cyrl-UZ</b:LCID>
    <b:Author>
      <b:Author>
        <b:NameList>
          <b:Person>
            <b:Last>MACEDO</b:Last>
            <b:First>D</b:First>
          </b:Person>
        </b:NameList>
      </b:Author>
    </b:Author>
    <b:Title>Brasil tem 58 milhões de acesso à banda larga</b:Title>
    <b:InternetSiteTitle>Agência Brasil</b:InternetSiteTitle>
    <b:Year>2012</b:Year>
    <b:YearAccessed>2012</b:YearAccessed>
    <b:MonthAccessed>03</b:MonthAccessed>
    <b:DayAccessed>17</b:DayAccessed>
    <b:URL>http://agenciabrasil.ebc.com.br/noticia/2012-01-21/brasil-tem-58-milhoes-de-acessos-banda-larga</b:URL>
    <b:Month>01</b:Month>
    <b:Day>21</b:Day>
    <b:RefOrder>11</b:RefOrder>
  </b:Source>
  <b:Source>
    <b:Tag>MOR09</b:Tag>
    <b:SourceType>InternetSite</b:SourceType>
    <b:Guid>{520C5FC3-DB81-4C86-AA9C-F626F1DEF9AE}</b:Guid>
    <b:LCID>uz-Cyrl-UZ</b:LCID>
    <b:Author>
      <b:Author>
        <b:NameList>
          <b:Person>
            <b:Last>MORTARIE</b:Last>
            <b:First>R</b:First>
          </b:Person>
          <b:Person>
            <b:Last>EUZÉBIO</b:Last>
            <b:First>G.</b:First>
            <b:Middle>L</b:Middle>
          </b:Person>
        </b:NameList>
      </b:Author>
    </b:Author>
    <b:Title>O custo do caos.</b:Title>
    <b:InternetSiteTitle>IPEA – Desafios do Desenvolvimento – A revista de informações e debates do IPEA.</b:InternetSiteTitle>
    <b:Year>2009</b:Year>
    <b:YearAccessed>2012</b:YearAccessed>
    <b:MonthAccessed>03</b:MonthAccessed>
    <b:DayAccessed>18</b:DayAccessed>
    <b:URL>http://desafios2.ipea.gov.br/003/00301009.jsp?ttCD_CHAVE=11522</b:URL>
    <b:RefOrder>12</b:RefOrder>
  </b:Source>
  <b:Source>
    <b:Tag>OLI11</b:Tag>
    <b:SourceType>InternetSite</b:SourceType>
    <b:Guid>{518D3C17-51CE-4B2E-AA3B-39D7508BC29A}</b:Guid>
    <b:LCID>uz-Cyrl-UZ</b:LCID>
    <b:Author>
      <b:Author>
        <b:NameList>
          <b:Person>
            <b:Last>OLIVEIRA</b:Last>
            <b:First>Junia</b:First>
          </b:Person>
        </b:NameList>
      </b:Author>
    </b:Author>
    <b:Title>Lei Seca aumenta demanda em até 20% e faz táxi virar artigo de luxo na noite de BH.</b:Title>
    <b:InternetSiteTitle>EM.COM.BR - Estado de Minas</b:InternetSiteTitle>
    <b:Year>2011</b:Year>
    <b:YearAccessed>2012</b:YearAccessed>
    <b:MonthAccessed>06</b:MonthAccessed>
    <b:DayAccessed>16</b:DayAccessed>
    <b:URL>http://www.em.com.br/app/noticia/gerais/2011/08/13/interna_gerais,244915/lei-seca-aumenta-demanda-em-ate-20-e-faz-taxi-virar-artigo-de-luxo-na-noite-de-bh.shtml</b:URL>
    <b:Month>08</b:Month>
    <b:Day>13</b:Day>
    <b:RefOrder>1</b:RefOrder>
  </b:Source>
  <b:Source>
    <b:Tag>OLI121</b:Tag>
    <b:SourceType>InternetSite</b:SourceType>
    <b:Guid>{0F2D1AE1-FDE8-48FC-889C-74783433B91E}</b:Guid>
    <b:LCID>uz-Cyrl-UZ</b:LCID>
    <b:Author>
      <b:Author>
        <b:NameList>
          <b:Person>
            <b:Last>OLIVEIRA</b:Last>
            <b:First>Junia</b:First>
          </b:Person>
        </b:NameList>
      </b:Author>
    </b:Author>
    <b:Title>PBH autoriza licitação de 562 novas placas de táxi</b:Title>
    <b:InternetSiteTitle>EM.COM.BR - Estado de Minas</b:InternetSiteTitle>
    <b:Year>2012</b:Year>
    <b:YearAccessed>2012</b:YearAccessed>
    <b:MonthAccessed>06</b:MonthAccessed>
    <b:DayAccessed>02</b:DayAccessed>
    <b:URL>http://www.em.com.br/app/noticia/gerais/2012/02/21/interna_gerais,279175/pbh-autoriza-licitacao-de-562-novas-placas-de-taxi.shtml</b:URL>
    <b:Month>02</b:Month>
    <b:Day>21</b:Day>
    <b:RefOrder>2</b:RefOrder>
  </b:Source>
  <b:Source>
    <b:Tag>Ter11</b:Tag>
    <b:SourceType>InternetSite</b:SourceType>
    <b:Guid>{B740860A-F27D-4725-9751-1B9AB587157D}</b:Guid>
    <b:LCID>uz-Cyrl-UZ</b:LCID>
    <b:Author>
      <b:Author>
        <b:Corporate>Terra S.A.</b:Corporate>
      </b:Author>
    </b:Author>
    <b:Title>SP aumenta em 1,2 mil nº de taxistas para suprir demanda</b:Title>
    <b:InternetSiteTitle>Terra Networks Brasil S.A.</b:InternetSiteTitle>
    <b:Year>2011</b:Year>
    <b:YearAccessed>2012</b:YearAccessed>
    <b:MonthAccessed>06</b:MonthAccessed>
    <b:DayAccessed>16</b:DayAccessed>
    <b:URL>http://noticias.terra.com.br/brasil/transito/noticias/0,,OI5523095-EI998,00-SP+aumenta+em+mil+n+de+taxistas+para+suprir+demanda.html</b:URL>
    <b:Month>12</b:Month>
    <b:Day>17</b:Day>
    <b:RefOrder>3</b:RefOrder>
  </b:Source>
  <b:Source>
    <b:Tag>WON01</b:Tag>
    <b:SourceType>JournalArticle</b:SourceType>
    <b:Guid>{10F482D6-F2C6-436A-A000-188445767FED}</b:Guid>
    <b:LCID>uz-Cyrl-UZ</b:LCID>
    <b:Author>
      <b:Author>
        <b:NameList>
          <b:Person>
            <b:Last>WONG</b:Last>
            <b:First>K.</b:First>
            <b:Middle>I</b:Middle>
          </b:Person>
          <b:Person>
            <b:Last>WONG</b:Last>
            <b:First>S.</b:First>
            <b:Middle>C</b:Middle>
          </b:Person>
          <b:Person>
            <b:Last>YANG</b:Last>
            <b:First>H</b:First>
          </b:Person>
        </b:NameList>
      </b:Author>
    </b:Author>
    <b:Title>Modeling urban taxi services in congested road network with elastic demand.</b:Title>
    <b:JournalName>Transportation Research Part B</b:JournalName>
    <b:Year>2001</b:Year>
    <b:Pages>819-842</b:Pages>
    <b:Issue>35</b:Issue>
    <b:RefOrder>31</b:RefOrder>
  </b:Source>
  <b:Source>
    <b:Tag>XUZ05</b:Tag>
    <b:SourceType>JournalArticle</b:SourceType>
    <b:Guid>{0CA6E4C6-B954-44AA-B6A6-552533E72D6B}</b:Guid>
    <b:LCID>uz-Cyrl-UZ</b:LCID>
    <b:Author>
      <b:Author>
        <b:NameList>
          <b:Person>
            <b:Last>XU</b:Last>
            <b:First>Z</b:First>
          </b:Person>
          <b:Person>
            <b:Last>YUAN</b:Last>
            <b:First>Y</b:First>
          </b:Person>
          <b:Person>
            <b:Last>JIN</b:Last>
            <b:First>H</b:First>
          </b:Person>
          <b:Person>
            <b:Last>LING</b:Last>
            <b:First>H</b:First>
          </b:Person>
        </b:NameList>
      </b:Author>
    </b:Author>
    <b:Title>Investigating the Value of Location Information in Taxi Dispatching Services: A case study of DaZhong Taxi</b:Title>
    <b:JournalName>PACIS 2005 Proceedings</b:JournalName>
    <b:Year>2005</b:Year>
    <b:Volume>111</b:Volume>
    <b:RefOrder>14</b:RefOrder>
  </b:Source>
  <b:Source>
    <b:Tag>YAN98</b:Tag>
    <b:SourceType>JournalArticle</b:SourceType>
    <b:Guid>{5C790469-99AF-4ABA-8E31-03A25E8D2999}</b:Guid>
    <b:LCID>uz-Cyrl-UZ</b:LCID>
    <b:Author>
      <b:Author>
        <b:NameList>
          <b:Person>
            <b:Last>YANG</b:Last>
            <b:First>H</b:First>
          </b:Person>
          <b:Person>
            <b:Last>WONG</b:Last>
            <b:First>S.</b:First>
            <b:Middle>C</b:Middle>
          </b:Person>
        </b:NameList>
      </b:Author>
    </b:Author>
    <b:Title>A Network Model of Urban Taxi Services.</b:Title>
    <b:JournalName>Transport Research Board-B</b:JournalName>
    <b:Year>1998</b:Year>
    <b:Pages>235-246</b:Pages>
    <b:Volume>32</b:Volume>
    <b:Issue>4</b:Issue>
    <b:RefOrder>32</b:RefOrder>
  </b:Source>
  <b:Source>
    <b:Tag>LIA01</b:Tag>
    <b:SourceType>JournalArticle</b:SourceType>
    <b:Guid>{089F594E-2BF0-497C-964B-AEBB2BCD34A6}</b:Guid>
    <b:LCID>uz-Cyrl-UZ</b:LCID>
    <b:Author>
      <b:Author>
        <b:NameList>
          <b:Person>
            <b:Last>LIAO</b:Last>
            <b:First>Z</b:First>
          </b:Person>
        </b:NameList>
      </b:Author>
    </b:Author>
    <b:Title>Taxi Dispatching via Global Positioning Systems</b:Title>
    <b:JournalName>IEEE Transactions on Engeneering Management</b:JournalName>
    <b:Year>2001</b:Year>
    <b:Month>08</b:Month>
    <b:Volume>48</b:Volume>
    <b:Issue>3</b:Issue>
    <b:RefOrder>33</b:RefOrder>
  </b:Source>
  <b:Source>
    <b:Tag>TAU12</b:Tag>
    <b:SourceType>InternetSite</b:SourceType>
    <b:Guid>{FE28DD8C-AE8D-403A-BC3F-50B3B96F7687}</b:Guid>
    <b:LCID>uz-Cyrl-UZ</b:LCID>
    <b:Author>
      <b:Author>
        <b:NameList>
          <b:Person>
            <b:Last>TAUCHEN</b:Last>
            <b:First>Joel</b:First>
          </b:Person>
        </b:NameList>
      </b:Author>
    </b:Author>
    <b:Title>Metodologia de Pesquisa - Como classificar as pesquisas</b:Title>
    <b:YearAccessed>2012</b:YearAccessed>
    <b:MonthAccessed>06</b:MonthAccessed>
    <b:DayAccessed>20</b:DayAccessed>
    <b:URL>http://www.joel.pro.br/aulas/metodologia/classifica_pesquisas.pdf</b:URL>
    <b:ProductionCompany>FAHOR - Faculdade Horizontina</b:ProductionCompany>
    <b:Year>2009</b:Year>
    <b:RefOrder>16</b:RefOrder>
  </b:Source>
  <b:Source>
    <b:Tag>SOA04</b:Tag>
    <b:SourceType>InternetSite</b:SourceType>
    <b:Guid>{A5419F7A-BFAE-4C46-A713-54226E4D29D4}</b:Guid>
    <b:LCID>uz-Cyrl-UZ</b:LCID>
    <b:Author>
      <b:Author>
        <b:NameList>
          <b:Person>
            <b:Last>SOARES</b:Last>
            <b:First>Michel</b:First>
            <b:Middle>dos Santos</b:Middle>
          </b:Person>
        </b:NameList>
      </b:Author>
    </b:Author>
    <b:Title>Comparação entre Metodologias Ágeis e Tradicionais para o Desenvolvimento de Software</b:Title>
    <b:Year>2004</b:Year>
    <b:YearAccessed>2012</b:YearAccessed>
    <b:MonthAccessed>06</b:MonthAccessed>
    <b:DayAccessed>23</b:DayAccessed>
    <b:URL>http://www.lbd.dcc.ufmg.br/bdbcomp/servlet/Trabalho?id=5350</b:URL>
    <b:InternetSiteTitle>BDB Comp - Biblioteca Digital Brasileira de Computação</b:InternetSiteTitle>
    <b:RefOrder>18</b:RefOrder>
  </b:Source>
  <b:Source>
    <b:Tag>Wik12</b:Tag>
    <b:SourceType>InternetSite</b:SourceType>
    <b:Guid>{F726C338-E928-462D-A1FE-AFF2723A1542}</b:Guid>
    <b:LCID>uz-Cyrl-UZ</b:LCID>
    <b:Author>
      <b:Author>
        <b:Corporate>Wikipedia</b:Corporate>
      </b:Author>
    </b:Author>
    <b:Title>Scrum</b:Title>
    <b:InternetSiteTitle>Wikipedia, The Free Enciclopedia</b:InternetSiteTitle>
    <b:Year>2012</b:Year>
    <b:YearAccessed>2012</b:YearAccessed>
    <b:MonthAccessed>06</b:MonthAccessed>
    <b:DayAccessed>23</b:DayAccessed>
    <b:URL>http://pt.wikipedia.org/wiki/Scrum</b:URL>
    <b:RefOrder>19</b:RefOrder>
  </b:Source>
  <b:Source>
    <b:Tag>RAO03</b:Tag>
    <b:SourceType>JournalArticle</b:SourceType>
    <b:Guid>{87896DBD-D327-4AAA-BEC7-26F90DB6BBB0}</b:Guid>
    <b:Author>
      <b:Author>
        <b:NameList>
          <b:Person>
            <b:Last>RAO</b:Last>
            <b:First>Bharat</b:First>
          </b:Person>
          <b:Person>
            <b:Last>MINAKAKIS</b:Last>
            <b:First>Louis</b:First>
          </b:Person>
        </b:NameList>
      </b:Author>
    </b:Author>
    <b:Title>Evolution of Mobile Location-based Services</b:Title>
    <b:Year>2003</b:Year>
    <b:City>New York, NY, USA</b:City>
    <b:Volume>46 </b:Volume>
    <b:JournalName>Communications of the ACM - Mobile computing opportunities and challenges</b:JournalName>
    <b:Month>December </b:Month>
    <b:Pages>61 - 65</b:Pages>
    <b:Issue>12</b:Issue>
    <b:StandardNumber>0001-0782</b:StandardNumber>
    <b:RefOrder>15</b:RefOrder>
  </b:Source>
  <b:Source>
    <b:Tag>JIA06</b:Tag>
    <b:SourceType>JournalArticle</b:SourceType>
    <b:Guid>{3BC30FCC-37FC-41FD-B65E-89052329A621}</b:Guid>
    <b:Author>
      <b:Author>
        <b:NameList>
          <b:Person>
            <b:Last>JIANG</b:Last>
            <b:First>Bin</b:First>
          </b:Person>
          <b:Person>
            <b:Last>YAO</b:Last>
            <b:First>Xiaobai</b:First>
          </b:Person>
        </b:NameList>
      </b:Author>
    </b:Author>
    <b:Title>Location-based services and GIS in perspective</b:Title>
    <b:JournalName>Computers, Environment and Urban Systems</b:JournalName>
    <b:Year>2006</b:Year>
    <b:Month>November </b:Month>
    <b:Pages>712–725</b:Pages>
    <b:Volume>30</b:Volume>
    <b:Issue>6</b:Issue>
    <b:RefOrder>34</b:RefOrder>
  </b:Source>
  <b:Source>
    <b:Tag>COS11</b:Tag>
    <b:SourceType>InternetSite</b:SourceType>
    <b:Guid>{681C0C2B-DE3D-4E12-8FEE-33FFCC2AE4BC}</b:Guid>
    <b:Author>
      <b:Author>
        <b:NameList>
          <b:Person>
            <b:Last>COSTA</b:Last>
            <b:First>Daniela</b:First>
          </b:Person>
        </b:NameList>
      </b:Author>
    </b:Author>
    <b:Title>O táxi sumiu?</b:Title>
    <b:InternetSiteTitle>Revista Encontro</b:InternetSiteTitle>
    <b:Year>2011</b:Year>
    <b:YearAccessed>2012</b:YearAccessed>
    <b:MonthAccessed>10</b:MonthAccessed>
    <b:DayAccessed>20</b:DayAccessed>
    <b:URL>http://www.revistaencontro.com.br/revista/edicao/123/cidade/o-taxi-sumiu.html</b:URL>
    <b:StandardNumber>Edição 123</b:StandardNumber>
    <b:RefOrder>7</b:RefOrder>
  </b:Source>
  <b:Source>
    <b:Tag>Esc12</b:Tag>
    <b:SourceType>InternetSite</b:SourceType>
    <b:Guid>{973C995E-D1A6-42EA-8D52-CC5B9E32C116}</b:Guid>
    <b:Author>
      <b:Author>
        <b:Corporate>Escola Superior de Agricultura Luiz de Queiroz - USP</b:Corporate>
      </b:Author>
    </b:Author>
    <b:Title>Objetivos da Pesquisa</b:Title>
    <b:InternetSiteTitle>Sistema Galileu de Educação Estatísitica</b:InternetSiteTitle>
    <b:Year>2012</b:Year>
    <b:YearAccessed>2012</b:YearAccessed>
    <b:MonthAccessed>10</b:MonthAccessed>
    <b:DayAccessed>20</b:DayAccessed>
    <b:URL>http://www.galileu.esalq.usp.br/mostra_topico.php?cod=128</b:URL>
    <b:RefOrder>17</b:RefOrder>
  </b:Source>
  <b:Source>
    <b:Tag>Est12</b:Tag>
    <b:SourceType>InternetSite</b:SourceType>
    <b:Guid>{AAAC6E79-AAE6-411E-8645-BC78FC5473F2}</b:Guid>
    <b:Author>
      <b:Author>
        <b:Corporate>Estado de Minas</b:Corporate>
      </b:Author>
    </b:Author>
    <b:Title>Estatística da BHTrans indica 60 mil viagens de táxi por dia, número considerado baixo</b:Title>
    <b:InternetSiteTitle>EM.COM.BR</b:InternetSiteTitle>
    <b:Year>2012</b:Year>
    <b:YearAccessed>2013</b:YearAccessed>
    <b:MonthAccessed>03</b:MonthAccessed>
    <b:DayAccessed>01</b:DayAccessed>
    <b:URL>http://www.em.com.br/app/noticia/gerais/2012/04/30/interna_gerais,291669/estatistica-da-bhtrans-indica-60-mil-viagens-de-taxi-por-dia-numero-considerado-baixo.shtml</b:URL>
    <b:RefOrder>26</b:RefOrder>
  </b:Source>
  <b:Source>
    <b:Tag>NOG09</b:Tag>
    <b:SourceType>InternetSite</b:SourceType>
    <b:Guid>{89E53681-0F6E-4583-AD61-E43E998F8744}</b:Guid>
    <b:Author>
      <b:Author>
        <b:NameList>
          <b:Person>
            <b:Last>NOGUEIRA</b:Last>
            <b:First>Fernando</b:First>
          </b:Person>
        </b:NameList>
      </b:Author>
    </b:Author>
    <b:Title>Simulação a Eventos Discretos</b:Title>
    <b:Year>2009</b:Year>
    <b:YearAccessed>2013</b:YearAccessed>
    <b:MonthAccessed>03</b:MonthAccessed>
    <b:DayAccessed>03</b:DayAccessed>
    <b:URL>http://www.ufjf.br/epd042/files/2009/02/Simulacao1.pdf</b:URL>
    <b:RefOrder>27</b:RefOrder>
  </b:Source>
  <b:Source>
    <b:Tag>Est13</b:Tag>
    <b:SourceType>InternetSite</b:SourceType>
    <b:Guid>{2C7BE767-F56C-4719-9B00-03F03523CEB2}</b:Guid>
    <b:LCID>0</b:LCID>
    <b:Author>
      <b:Author>
        <b:Corporate>Estado de Minas</b:Corporate>
      </b:Author>
    </b:Author>
    <b:Title>BHTrans fecha o cerco ao táxi ocioso</b:Title>
    <b:InternetSiteTitle>EM.COM.BR</b:InternetSiteTitle>
    <b:Year>2013</b:Year>
    <b:YearAccessed>2013</b:YearAccessed>
    <b:MonthAccessed>03</b:MonthAccessed>
    <b:DayAccessed>13</b:DayAccessed>
    <b:URL>http://www.em.com.br/app/noticia/gerais/2013/02/15/interna_gerais,350571/bhtrans-fecha-o-cerco-ao-taxi-ocioso.shtml</b:URL>
    <b:RefOrder>28</b:RefOrder>
  </b:Source>
  <b:Source>
    <b:Tag>IET13</b:Tag>
    <b:SourceType>InternetSite</b:SourceType>
    <b:Guid>{DE0AFD7F-19EA-44D4-ACF8-CEC787397B4D}</b:Guid>
    <b:LCID>0</b:LCID>
    <b:Author>
      <b:Author>
        <b:Corporate>IETF</b:Corporate>
      </b:Author>
    </b:Author>
    <b:Title>A UUID URN Namespace</b:Title>
    <b:InternetSiteTitle>The Internet Engineering Task Force (IETF)</b:InternetSiteTitle>
    <b:YearAccessed>2013</b:YearAccessed>
    <b:MonthAccessed>03</b:MonthAccessed>
    <b:DayAccessed>13</b:DayAccessed>
    <b:URL>http://www.ietf.org/rfc/rfc4122.txt</b:URL>
    <b:Month>07</b:Month>
    <b:Day>2005</b:Day>
    <b:Year>2005</b:Year>
    <b:RefOrder>22</b:RefOrder>
  </b:Source>
  <b:Source>
    <b:Tag>Mic12</b:Tag>
    <b:SourceType>InternetSite</b:SourceType>
    <b:Guid>{7DA55E65-EECD-4ADE-A36C-A2700D82661E}</b:Guid>
    <b:LCID>0</b:LCID>
    <b:Author>
      <b:Author>
        <b:Corporate>Microsoft</b:Corporate>
      </b:Author>
    </b:Author>
    <b:Title>GUID structure (Windows)</b:Title>
    <b:InternetSiteTitle>Microsoft Developer Network</b:InternetSiteTitle>
    <b:Year>2012</b:Year>
    <b:YearAccessed>2013</b:YearAccessed>
    <b:MonthAccessed>03</b:MonthAccessed>
    <b:DayAccessed>13</b:DayAccessed>
    <b:URL>http://msdn.microsoft.com/pt-br/library/windows/desktop/aa373931(v=vs.85).aspx</b:URL>
    <b:RefOrder>23</b:RefOrder>
  </b:Source>
  <b:Source>
    <b:Tag>AVR06</b:Tag>
    <b:SourceType>InternetSite</b:SourceType>
    <b:Guid>{0C8D759A-355D-4DBE-A96D-F1600F4530E7}</b:Guid>
    <b:LCID>0</b:LCID>
    <b:Author>
      <b:Author>
        <b:NameList>
          <b:Person>
            <b:Last>AVRAM</b:Last>
            <b:First>Abel</b:First>
          </b:Person>
          <b:Person>
            <b:Last>MARINESCU</b:Last>
            <b:First>Floyd</b:First>
          </b:Person>
        </b:NameList>
      </b:Author>
    </b:Author>
    <b:Title>Domain Driven Design Quickly</b:Title>
    <b:Year>2006</b:Year>
    <b:YearAccessed>2013</b:YearAccessed>
    <b:MonthAccessed>03</b:MonthAccessed>
    <b:DayAccessed>14</b:DayAccessed>
    <b:URL>http://sosa.ucsd.edu/teaching/cse294/fall2007/dddbook.pdf</b:URL>
    <b:StandardNumber>ISBN: 978-1-4116-0925-9</b:StandardNumber>
    <b:RefOrder>25</b:RefOrder>
  </b:Source>
  <b:Source>
    <b:Tag>BHT10</b:Tag>
    <b:SourceType>InternetSite</b:SourceType>
    <b:Guid>{F1E8A399-2619-47C2-A23F-CBDA09AD5220}</b:Guid>
    <b:LCID>0</b:LCID>
    <b:Author>
      <b:Author>
        <b:Corporate>BHTrans</b:Corporate>
      </b:Author>
    </b:Author>
    <b:Title>Principais indicadores e variáveis populacionais da RMBH (2010)</b:Title>
    <b:InternetSiteTitle>BHTrans</b:InternetSiteTitle>
    <b:Year>2010</b:Year>
    <b:YearAccessed>2013</b:YearAccessed>
    <b:MonthAccessed>03</b:MonthAccessed>
    <b:DayAccessed>13</b:DayAccessed>
    <b:URL>http://www.bhtrans.pbh.gov.br/portal/page/portal/portalpublicodl/Estat%C3%ADsticas%20e%20Publica%C3%A7%C3%B5es/Anu%C3%A1rio%20Estat%C3%ADstico/indicadores_mobilidade/Tabelas1_Pop_Area_Dens_ComPopAlterada-Tab1a%20240113.pdf</b:URL>
    <b:RefOrder>29</b:RefOrder>
  </b:Source>
  <b:Source>
    <b:Tag>Dep09</b:Tag>
    <b:SourceType>BookSection</b:SourceType>
    <b:Guid>{08BF604C-3ADB-445B-AA15-19052DB3427E}</b:Guid>
    <b:LCID>0</b:LCID>
    <b:Author>
      <b:Author>
        <b:Corporate>Departamento de Estatística - UFPR</b:Corporate>
      </b:Author>
    </b:Author>
    <b:Title>Estatística II (Notas de Aula)</b:Title>
    <b:Year>2009</b:Year>
    <b:City>Curitiba</b:City>
    <b:Pages>112-121</b:Pages>
    <b:RefOrder>20</b:RefOrder>
  </b:Source>
  <b:Source>
    <b:Tag>SCO12</b:Tag>
    <b:SourceType>InternetSite</b:SourceType>
    <b:Guid>{36878D11-312A-4F32-8D9E-BA974285191A}</b:Guid>
    <b:LCID>0</b:LCID>
    <b:Author>
      <b:Author>
        <b:NameList>
          <b:Person>
            <b:Last>SCOFIELD</b:Last>
            <b:First>Thomas</b:First>
          </b:Person>
        </b:NameList>
      </b:Author>
    </b:Author>
    <b:Title>Analysis of Variance (ANOVA)</b:Title>
    <b:Year>2012</b:Year>
    <b:YearAccessed>2013</b:YearAccessed>
    <b:MonthAccessed>03</b:MonthAccessed>
    <b:DayAccessed>31</b:DayAccessed>
    <b:URL>http://www.calvin.edu/~scofield/courses/m145/materials/handouts/anova.pdf</b:URL>
    <b:RefOrder>21</b:RefOrder>
  </b:Source>
  <b:Source>
    <b:Tag>Del10</b:Tag>
    <b:SourceType>InternetSite</b:SourceType>
    <b:Guid>{5817D076-405A-482C-8952-A57EB262D4EC}</b:Guid>
    <b:LCID>0</b:LCID>
    <b:Author>
      <b:Author>
        <b:NameList>
          <b:Person>
            <b:Last>De la Torre</b:Last>
            <b:First>Cesar</b:First>
          </b:Person>
        </b:NameList>
      </b:Author>
    </b:Author>
    <b:Title>Our brand-new 'DDD N-Layered .NET 4.0 Architecture Guide’ book and Sample-App in CODEPLEX</b:Title>
    <b:InternetSiteTitle>Cesar de la Torre [Microsoft] - BLOG</b:InternetSiteTitle>
    <b:Year>2010</b:Year>
    <b:YearAccessed>2013</b:YearAccessed>
    <b:MonthAccessed>04</b:MonthAccessed>
    <b:DayAccessed>09</b:DayAccessed>
    <b:URL>http://blogs.msdn.com/b/cesardelatorre/archive/2010/03/26/our-brand-new-ddd-n-layer-net-4-0-architecture-guide-book-and-sample-app-in-codeplex.aspx</b:URL>
    <b:RefOrder>24</b:RefOrder>
  </b:Source>
</b:Sources>
</file>

<file path=customXml/itemProps1.xml><?xml version="1.0" encoding="utf-8"?>
<ds:datastoreItem xmlns:ds="http://schemas.openxmlformats.org/officeDocument/2006/customXml" ds:itemID="{52117AF3-8DDB-4249-B384-326FDBCF1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16585</TotalTime>
  <Pages>83</Pages>
  <Words>16238</Words>
  <Characters>87688</Characters>
  <Application>Microsoft Office Word</Application>
  <DocSecurity>0</DocSecurity>
  <Lines>730</Lines>
  <Paragraphs>207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Squadra Tecnologia</Company>
  <LinksUpToDate>false</LinksUpToDate>
  <CharactersWithSpaces>103719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felipe.reis</dc:creator>
  <cp:keywords/>
  <dc:description/>
  <cp:lastModifiedBy>freud</cp:lastModifiedBy>
  <cp:revision>141</cp:revision>
  <cp:lastPrinted>2013-04-08T23:25:00Z</cp:lastPrinted>
  <dcterms:created xsi:type="dcterms:W3CDTF">2012-03-20T21:54:00Z</dcterms:created>
  <dcterms:modified xsi:type="dcterms:W3CDTF">2013-04-09T03:50:00Z</dcterms:modified>
</cp:coreProperties>
</file>