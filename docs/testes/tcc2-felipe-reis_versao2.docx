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Default Extension="emf" ContentType="image/x-emf"/>
  <Override PartName="/word/comments.xml" ContentType="application/vnd.openxmlformats-officedocument.wordprocessingml.comments+xml"/>
  <Override PartName="/word/diagrams/colors1.xml" ContentType="application/vnd.openxmlformats-officedocument.drawingml.diagramColor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charts/chart6.xml" ContentType="application/vnd.openxmlformats-officedocument.drawingml.chart+xml"/>
  <Override PartName="/word/charts/chart7.xml" ContentType="application/vnd.openxmlformats-officedocument.drawingml.chart+xml"/>
  <Override PartName="/word/diagrams/drawing1.xml" ContentType="application/vnd.ms-office.drawingml.diagramDrawing+xml"/>
  <Override PartName="/word/footer1.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2CE8" w:rsidRPr="000D10D4" w:rsidRDefault="00AF2CE8" w:rsidP="000D10D4">
      <w:pPr>
        <w:spacing w:after="0" w:line="276" w:lineRule="auto"/>
        <w:jc w:val="center"/>
        <w:rPr>
          <w:rFonts w:asciiTheme="minorHAnsi" w:hAnsiTheme="minorHAnsi" w:cstheme="minorHAnsi"/>
        </w:rPr>
      </w:pPr>
      <w:r w:rsidRPr="000D10D4">
        <w:rPr>
          <w:rFonts w:asciiTheme="minorHAnsi" w:hAnsiTheme="minorHAnsi" w:cstheme="minorHAnsi"/>
        </w:rPr>
        <w:object w:dxaOrig="5395" w:dyaOrig="32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pt;height:100.5pt" o:ole="">
            <v:imagedata r:id="rId8" o:title=""/>
          </v:shape>
          <o:OLEObject Type="Embed" ProgID="Photoshop.Image.8" ShapeID="_x0000_i1025" DrawAspect="Content" ObjectID="_1424653766" r:id="rId9"/>
        </w:object>
      </w:r>
    </w:p>
    <w:p w:rsidR="00754FBA" w:rsidRPr="000D10D4" w:rsidRDefault="00AF2CE8" w:rsidP="000D10D4">
      <w:pPr>
        <w:spacing w:line="276" w:lineRule="auto"/>
        <w:jc w:val="center"/>
        <w:rPr>
          <w:rFonts w:asciiTheme="minorHAnsi" w:hAnsiTheme="minorHAnsi" w:cstheme="minorHAnsi"/>
          <w:b/>
          <w:sz w:val="30"/>
          <w:szCs w:val="30"/>
        </w:rPr>
      </w:pPr>
      <w:bookmarkStart w:id="0" w:name="_Toc326443239"/>
      <w:r w:rsidRPr="000D10D4">
        <w:rPr>
          <w:rFonts w:asciiTheme="minorHAnsi" w:hAnsiTheme="minorHAnsi" w:cstheme="minorHAnsi"/>
          <w:b/>
          <w:sz w:val="30"/>
          <w:szCs w:val="30"/>
        </w:rPr>
        <w:t>CENTRO FEDERAL DE EDUCAÇÃO TECNOLÓGICA DE MINAS GERAIS</w:t>
      </w:r>
      <w:bookmarkEnd w:id="0"/>
    </w:p>
    <w:p w:rsidR="00754FBA" w:rsidRPr="000D10D4" w:rsidRDefault="00754FBA" w:rsidP="000D10D4">
      <w:pPr>
        <w:spacing w:line="276" w:lineRule="auto"/>
        <w:jc w:val="center"/>
        <w:rPr>
          <w:rFonts w:asciiTheme="minorHAnsi" w:hAnsiTheme="minorHAnsi" w:cstheme="minorHAnsi"/>
          <w:b/>
          <w:sz w:val="40"/>
          <w:szCs w:val="40"/>
        </w:rPr>
      </w:pPr>
      <w:r w:rsidRPr="000D10D4">
        <w:rPr>
          <w:rFonts w:asciiTheme="minorHAnsi" w:hAnsiTheme="minorHAnsi" w:cstheme="minorHAnsi"/>
          <w:b/>
          <w:sz w:val="40"/>
          <w:szCs w:val="40"/>
        </w:rPr>
        <w:t>FELIPE AUGUSTO LIMA REIS</w:t>
      </w:r>
    </w:p>
    <w:p w:rsidR="00AF2CE8" w:rsidRPr="000D10D4" w:rsidRDefault="00AF2CE8"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5F79AB" w:rsidRPr="000D10D4" w:rsidRDefault="005F79AB" w:rsidP="000D10D4">
      <w:pPr>
        <w:spacing w:line="276" w:lineRule="auto"/>
        <w:rPr>
          <w:rFonts w:asciiTheme="minorHAnsi" w:hAnsiTheme="minorHAnsi" w:cstheme="minorHAnsi"/>
        </w:rPr>
      </w:pPr>
    </w:p>
    <w:p w:rsidR="005F79AB" w:rsidRPr="000D10D4" w:rsidRDefault="005F79AB" w:rsidP="000D10D4">
      <w:pPr>
        <w:spacing w:line="276" w:lineRule="auto"/>
        <w:rPr>
          <w:rFonts w:asciiTheme="minorHAnsi" w:hAnsiTheme="minorHAnsi" w:cstheme="minorHAnsi"/>
        </w:rPr>
      </w:pPr>
    </w:p>
    <w:p w:rsidR="00AF2CE8" w:rsidRPr="000D10D4" w:rsidRDefault="00E82E9A" w:rsidP="000D10D4">
      <w:pPr>
        <w:spacing w:line="276" w:lineRule="auto"/>
        <w:jc w:val="center"/>
        <w:rPr>
          <w:rFonts w:asciiTheme="minorHAnsi" w:hAnsiTheme="minorHAnsi" w:cstheme="minorHAnsi"/>
          <w:b/>
          <w:sz w:val="48"/>
          <w:szCs w:val="48"/>
        </w:rPr>
      </w:pPr>
      <w:r>
        <w:rPr>
          <w:rFonts w:asciiTheme="minorHAnsi" w:hAnsiTheme="minorHAnsi" w:cstheme="minorHAnsi"/>
          <w:b/>
          <w:sz w:val="48"/>
          <w:szCs w:val="48"/>
        </w:rPr>
        <w:t>SERVIÇO BASEADO EM LOCALIZAÇÃO GEOGRÁFICA</w:t>
      </w:r>
      <w:r w:rsidR="006A48C3" w:rsidRPr="000D10D4">
        <w:rPr>
          <w:rFonts w:asciiTheme="minorHAnsi" w:hAnsiTheme="minorHAnsi" w:cstheme="minorHAnsi"/>
          <w:b/>
          <w:sz w:val="48"/>
          <w:szCs w:val="48"/>
        </w:rPr>
        <w:t xml:space="preserve"> PARA M</w:t>
      </w:r>
      <w:r>
        <w:rPr>
          <w:rFonts w:asciiTheme="minorHAnsi" w:hAnsiTheme="minorHAnsi" w:cstheme="minorHAnsi"/>
          <w:b/>
          <w:sz w:val="48"/>
          <w:szCs w:val="48"/>
        </w:rPr>
        <w:t>ELHORIA DO ATENDIMENTO DE TAXIS</w:t>
      </w:r>
    </w:p>
    <w:p w:rsidR="00AF2CE8" w:rsidRPr="000D10D4" w:rsidRDefault="00AF2CE8"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5F79AB" w:rsidRPr="000D10D4" w:rsidRDefault="005F79AB"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6A48C3" w:rsidRPr="000D10D4" w:rsidRDefault="006A48C3" w:rsidP="000D10D4">
      <w:pPr>
        <w:spacing w:line="276" w:lineRule="auto"/>
        <w:rPr>
          <w:rFonts w:asciiTheme="minorHAnsi" w:hAnsiTheme="minorHAnsi" w:cstheme="minorHAnsi"/>
        </w:rPr>
      </w:pPr>
    </w:p>
    <w:p w:rsidR="006A48C3" w:rsidRPr="000D10D4" w:rsidRDefault="006A48C3" w:rsidP="000D10D4">
      <w:pPr>
        <w:spacing w:after="0" w:line="276" w:lineRule="auto"/>
        <w:jc w:val="center"/>
        <w:rPr>
          <w:rFonts w:asciiTheme="minorHAnsi" w:hAnsiTheme="minorHAnsi" w:cstheme="minorHAnsi"/>
          <w:szCs w:val="24"/>
        </w:rPr>
      </w:pPr>
      <w:r w:rsidRPr="000D10D4">
        <w:rPr>
          <w:rFonts w:asciiTheme="minorHAnsi" w:hAnsiTheme="minorHAnsi" w:cstheme="minorHAnsi"/>
          <w:szCs w:val="24"/>
        </w:rPr>
        <w:t>BELO HORIZONTE</w:t>
      </w:r>
      <w:r w:rsidR="00BE3A49" w:rsidRPr="000D10D4">
        <w:rPr>
          <w:rFonts w:asciiTheme="minorHAnsi" w:hAnsiTheme="minorHAnsi" w:cstheme="minorHAnsi"/>
          <w:szCs w:val="24"/>
        </w:rPr>
        <w:t xml:space="preserve"> - MG</w:t>
      </w:r>
    </w:p>
    <w:p w:rsidR="00A21FF1" w:rsidRPr="000D10D4" w:rsidRDefault="00D23F03" w:rsidP="000D10D4">
      <w:pPr>
        <w:spacing w:after="0" w:line="276" w:lineRule="auto"/>
        <w:jc w:val="center"/>
        <w:rPr>
          <w:rFonts w:asciiTheme="minorHAnsi" w:hAnsiTheme="minorHAnsi" w:cstheme="minorHAnsi"/>
          <w:szCs w:val="24"/>
        </w:rPr>
        <w:sectPr w:rsidR="00A21FF1" w:rsidRPr="000D10D4" w:rsidSect="009B08D3">
          <w:footerReference w:type="even" r:id="rId10"/>
          <w:footerReference w:type="default" r:id="rId11"/>
          <w:pgSz w:w="11906" w:h="16838"/>
          <w:pgMar w:top="1701" w:right="1134" w:bottom="1134" w:left="1701" w:header="709" w:footer="709" w:gutter="0"/>
          <w:cols w:space="708"/>
          <w:titlePg/>
          <w:docGrid w:linePitch="360"/>
        </w:sectPr>
      </w:pPr>
      <w:r>
        <w:rPr>
          <w:rFonts w:asciiTheme="minorHAnsi" w:hAnsiTheme="minorHAnsi" w:cstheme="minorHAnsi"/>
          <w:szCs w:val="24"/>
        </w:rPr>
        <w:t>2013</w:t>
      </w:r>
    </w:p>
    <w:p w:rsidR="005F79AB" w:rsidRPr="000D10D4" w:rsidRDefault="005F79AB" w:rsidP="000D10D4">
      <w:pPr>
        <w:spacing w:after="0" w:line="276" w:lineRule="auto"/>
        <w:jc w:val="center"/>
        <w:rPr>
          <w:rFonts w:asciiTheme="minorHAnsi" w:hAnsiTheme="minorHAnsi" w:cstheme="minorHAnsi"/>
          <w:sz w:val="28"/>
          <w:szCs w:val="28"/>
        </w:rPr>
      </w:pPr>
      <w:r w:rsidRPr="000D10D4">
        <w:rPr>
          <w:rFonts w:asciiTheme="minorHAnsi" w:hAnsiTheme="minorHAnsi" w:cstheme="minorHAnsi"/>
          <w:sz w:val="28"/>
          <w:szCs w:val="28"/>
        </w:rPr>
        <w:lastRenderedPageBreak/>
        <w:t>GRADUAÇÃO EM ENGENHARIA DE COMPUTAÇÃO</w:t>
      </w:r>
    </w:p>
    <w:p w:rsidR="005F79AB" w:rsidRPr="000D10D4" w:rsidRDefault="005F79AB" w:rsidP="000D10D4">
      <w:pPr>
        <w:spacing w:after="0" w:line="276" w:lineRule="auto"/>
        <w:jc w:val="center"/>
        <w:rPr>
          <w:rFonts w:asciiTheme="minorHAnsi" w:hAnsiTheme="minorHAnsi" w:cstheme="minorHAnsi"/>
          <w:sz w:val="28"/>
          <w:szCs w:val="28"/>
        </w:rPr>
      </w:pPr>
      <w:r w:rsidRPr="000D10D4">
        <w:rPr>
          <w:rFonts w:asciiTheme="minorHAnsi" w:hAnsiTheme="minorHAnsi" w:cstheme="minorHAnsi"/>
          <w:sz w:val="28"/>
          <w:szCs w:val="28"/>
        </w:rPr>
        <w:t>CENTRO FEDERAL DE EDUCAÇÃO TECNOLÓGICA DE MINAS GERAIS</w:t>
      </w:r>
    </w:p>
    <w:p w:rsidR="005F79AB" w:rsidRPr="000D10D4" w:rsidRDefault="005F79AB" w:rsidP="000D10D4">
      <w:pPr>
        <w:spacing w:after="0" w:line="276" w:lineRule="auto"/>
        <w:jc w:val="center"/>
        <w:rPr>
          <w:rFonts w:asciiTheme="minorHAnsi" w:hAnsiTheme="minorHAnsi" w:cstheme="minorHAnsi"/>
          <w:sz w:val="28"/>
          <w:szCs w:val="28"/>
        </w:rPr>
      </w:pPr>
      <w:r w:rsidRPr="000D10D4">
        <w:rPr>
          <w:rFonts w:asciiTheme="minorHAnsi" w:hAnsiTheme="minorHAnsi" w:cstheme="minorHAnsi"/>
          <w:sz w:val="28"/>
          <w:szCs w:val="28"/>
        </w:rPr>
        <w:t>DECOM - DEPARTAMENTO DE COMPUTAÇÃO</w:t>
      </w:r>
    </w:p>
    <w:p w:rsidR="005F79AB" w:rsidRPr="000D10D4" w:rsidRDefault="005F79AB" w:rsidP="000D10D4">
      <w:pPr>
        <w:spacing w:line="276" w:lineRule="auto"/>
        <w:rPr>
          <w:rFonts w:asciiTheme="minorHAnsi" w:hAnsiTheme="minorHAnsi" w:cstheme="minorHAnsi"/>
        </w:rPr>
      </w:pPr>
    </w:p>
    <w:p w:rsidR="005F79AB" w:rsidRPr="000D10D4" w:rsidRDefault="005F79AB" w:rsidP="000D10D4">
      <w:pPr>
        <w:spacing w:line="276" w:lineRule="auto"/>
        <w:rPr>
          <w:rFonts w:asciiTheme="minorHAnsi" w:hAnsiTheme="minorHAnsi" w:cstheme="minorHAnsi"/>
        </w:rPr>
      </w:pPr>
    </w:p>
    <w:p w:rsidR="001520D0" w:rsidRPr="000D10D4" w:rsidRDefault="00321AE9" w:rsidP="000D10D4">
      <w:pPr>
        <w:spacing w:line="276" w:lineRule="auto"/>
        <w:jc w:val="center"/>
        <w:rPr>
          <w:rFonts w:asciiTheme="minorHAnsi" w:hAnsiTheme="minorHAnsi" w:cstheme="minorHAnsi"/>
          <w:b/>
          <w:sz w:val="40"/>
          <w:szCs w:val="40"/>
        </w:rPr>
      </w:pPr>
      <w:r w:rsidRPr="000D10D4">
        <w:rPr>
          <w:rFonts w:asciiTheme="minorHAnsi" w:hAnsiTheme="minorHAnsi" w:cstheme="minorHAnsi"/>
          <w:b/>
          <w:sz w:val="40"/>
          <w:szCs w:val="40"/>
        </w:rPr>
        <w:t>FELIPE AUGUSTO LIMA REIS</w:t>
      </w:r>
    </w:p>
    <w:p w:rsidR="005F79AB" w:rsidRPr="000D10D4" w:rsidRDefault="005F79AB" w:rsidP="000D10D4">
      <w:pPr>
        <w:spacing w:line="276" w:lineRule="auto"/>
        <w:rPr>
          <w:rFonts w:asciiTheme="minorHAnsi" w:hAnsiTheme="minorHAnsi" w:cstheme="minorHAnsi"/>
          <w:b/>
          <w:sz w:val="32"/>
          <w:szCs w:val="32"/>
        </w:rPr>
      </w:pPr>
    </w:p>
    <w:p w:rsidR="00676AAA" w:rsidRPr="000D10D4" w:rsidRDefault="00676AAA" w:rsidP="000D10D4">
      <w:pPr>
        <w:spacing w:line="276" w:lineRule="auto"/>
        <w:rPr>
          <w:rFonts w:asciiTheme="minorHAnsi" w:hAnsiTheme="minorHAnsi" w:cstheme="minorHAnsi"/>
          <w:b/>
          <w:sz w:val="32"/>
          <w:szCs w:val="32"/>
        </w:rPr>
      </w:pPr>
    </w:p>
    <w:p w:rsidR="005F79AB" w:rsidRPr="000D10D4" w:rsidRDefault="005F79AB" w:rsidP="000D10D4">
      <w:pPr>
        <w:spacing w:line="276" w:lineRule="auto"/>
        <w:rPr>
          <w:rFonts w:asciiTheme="minorHAnsi" w:hAnsiTheme="minorHAnsi" w:cstheme="minorHAnsi"/>
          <w:b/>
          <w:sz w:val="32"/>
          <w:szCs w:val="32"/>
        </w:rPr>
      </w:pPr>
    </w:p>
    <w:p w:rsidR="00E82E9A" w:rsidRPr="000D10D4" w:rsidRDefault="00E82E9A" w:rsidP="00E82E9A">
      <w:pPr>
        <w:spacing w:line="276" w:lineRule="auto"/>
        <w:jc w:val="center"/>
        <w:rPr>
          <w:rFonts w:asciiTheme="minorHAnsi" w:hAnsiTheme="minorHAnsi" w:cstheme="minorHAnsi"/>
          <w:b/>
          <w:sz w:val="48"/>
          <w:szCs w:val="48"/>
        </w:rPr>
      </w:pPr>
      <w:r>
        <w:rPr>
          <w:rFonts w:asciiTheme="minorHAnsi" w:hAnsiTheme="minorHAnsi" w:cstheme="minorHAnsi"/>
          <w:b/>
          <w:sz w:val="48"/>
          <w:szCs w:val="48"/>
        </w:rPr>
        <w:t>SERVIÇO BASEADO EM LOCALIZAÇÃO GEOGRÁFICA</w:t>
      </w:r>
      <w:r w:rsidRPr="000D10D4">
        <w:rPr>
          <w:rFonts w:asciiTheme="minorHAnsi" w:hAnsiTheme="minorHAnsi" w:cstheme="minorHAnsi"/>
          <w:b/>
          <w:sz w:val="48"/>
          <w:szCs w:val="48"/>
        </w:rPr>
        <w:t xml:space="preserve"> PARA M</w:t>
      </w:r>
      <w:r>
        <w:rPr>
          <w:rFonts w:asciiTheme="minorHAnsi" w:hAnsiTheme="minorHAnsi" w:cstheme="minorHAnsi"/>
          <w:b/>
          <w:sz w:val="48"/>
          <w:szCs w:val="48"/>
        </w:rPr>
        <w:t>ELHORIA DO ATENDIMENTO DE TAXIS</w:t>
      </w:r>
    </w:p>
    <w:p w:rsidR="002655D3" w:rsidRPr="000D10D4" w:rsidRDefault="002655D3" w:rsidP="000D10D4">
      <w:pPr>
        <w:spacing w:line="276" w:lineRule="auto"/>
        <w:rPr>
          <w:rFonts w:asciiTheme="minorHAnsi" w:hAnsiTheme="minorHAnsi" w:cstheme="minorHAnsi"/>
          <w:b/>
          <w:sz w:val="28"/>
          <w:szCs w:val="28"/>
        </w:rPr>
      </w:pPr>
    </w:p>
    <w:p w:rsidR="002D2AFE" w:rsidRPr="000D10D4" w:rsidRDefault="002D2AFE" w:rsidP="000D10D4">
      <w:pPr>
        <w:spacing w:line="276" w:lineRule="auto"/>
        <w:rPr>
          <w:rFonts w:asciiTheme="minorHAnsi" w:hAnsiTheme="minorHAnsi" w:cstheme="minorHAnsi"/>
          <w:b/>
          <w:sz w:val="28"/>
          <w:szCs w:val="28"/>
        </w:rPr>
      </w:pPr>
    </w:p>
    <w:p w:rsidR="00321AE9" w:rsidRPr="000D10D4" w:rsidRDefault="00321AE9" w:rsidP="000D10D4">
      <w:pPr>
        <w:spacing w:line="276" w:lineRule="auto"/>
        <w:ind w:left="3544"/>
        <w:rPr>
          <w:rFonts w:asciiTheme="minorHAnsi" w:hAnsiTheme="minorHAnsi" w:cstheme="minorHAnsi"/>
          <w:szCs w:val="24"/>
        </w:rPr>
      </w:pPr>
      <w:r w:rsidRPr="000D10D4">
        <w:rPr>
          <w:rFonts w:asciiTheme="minorHAnsi" w:hAnsiTheme="minorHAnsi" w:cstheme="minorHAnsi"/>
          <w:szCs w:val="24"/>
        </w:rPr>
        <w:t>Trabalho de Conclusão de Curso</w:t>
      </w:r>
      <w:r w:rsidR="00D10B01" w:rsidRPr="000D10D4">
        <w:rPr>
          <w:rFonts w:asciiTheme="minorHAnsi" w:hAnsiTheme="minorHAnsi" w:cstheme="minorHAnsi"/>
          <w:szCs w:val="24"/>
        </w:rPr>
        <w:t xml:space="preserve"> (TCC),</w:t>
      </w:r>
      <w:r w:rsidRPr="000D10D4">
        <w:rPr>
          <w:rFonts w:asciiTheme="minorHAnsi" w:hAnsiTheme="minorHAnsi" w:cstheme="minorHAnsi"/>
          <w:szCs w:val="24"/>
        </w:rPr>
        <w:t xml:space="preserve"> apresentado ao Curso de Engenharia de Computação do Centro Federal de Educação Tecnológica de Minas Gerais.</w:t>
      </w:r>
    </w:p>
    <w:p w:rsidR="00321AE9" w:rsidRPr="000D10D4" w:rsidRDefault="00321AE9" w:rsidP="000D10D4">
      <w:pPr>
        <w:spacing w:line="276" w:lineRule="auto"/>
        <w:jc w:val="right"/>
        <w:rPr>
          <w:rFonts w:asciiTheme="minorHAnsi" w:hAnsiTheme="minorHAnsi" w:cstheme="minorHAnsi"/>
          <w:szCs w:val="24"/>
        </w:rPr>
      </w:pPr>
    </w:p>
    <w:p w:rsidR="00F46FF9" w:rsidRPr="000D10D4" w:rsidRDefault="00F46FF9" w:rsidP="000D10D4">
      <w:pPr>
        <w:spacing w:line="276" w:lineRule="auto"/>
        <w:jc w:val="right"/>
        <w:rPr>
          <w:rFonts w:asciiTheme="minorHAnsi" w:hAnsiTheme="minorHAnsi" w:cstheme="minorHAnsi"/>
          <w:szCs w:val="24"/>
        </w:rPr>
      </w:pPr>
    </w:p>
    <w:p w:rsidR="00321AE9" w:rsidRPr="000D10D4" w:rsidRDefault="00676AAA" w:rsidP="000D10D4">
      <w:pPr>
        <w:spacing w:after="0" w:line="276" w:lineRule="auto"/>
        <w:jc w:val="center"/>
        <w:rPr>
          <w:rFonts w:asciiTheme="minorHAnsi" w:hAnsiTheme="minorHAnsi" w:cstheme="minorHAnsi"/>
          <w:sz w:val="28"/>
          <w:szCs w:val="28"/>
        </w:rPr>
      </w:pPr>
      <w:r w:rsidRPr="000D10D4">
        <w:rPr>
          <w:rFonts w:asciiTheme="minorHAnsi" w:hAnsiTheme="minorHAnsi" w:cstheme="minorHAnsi"/>
          <w:sz w:val="28"/>
          <w:szCs w:val="28"/>
        </w:rPr>
        <w:t>Orientador</w:t>
      </w:r>
    </w:p>
    <w:p w:rsidR="00321AE9" w:rsidRPr="000D10D4" w:rsidRDefault="00386C8E" w:rsidP="000D10D4">
      <w:pPr>
        <w:spacing w:after="0" w:line="276" w:lineRule="auto"/>
        <w:jc w:val="center"/>
        <w:rPr>
          <w:rFonts w:asciiTheme="minorHAnsi" w:hAnsiTheme="minorHAnsi" w:cstheme="minorHAnsi"/>
          <w:b/>
          <w:szCs w:val="24"/>
        </w:rPr>
      </w:pPr>
      <w:r w:rsidRPr="000D10D4">
        <w:rPr>
          <w:rFonts w:asciiTheme="minorHAnsi" w:hAnsiTheme="minorHAnsi" w:cstheme="minorHAnsi"/>
          <w:b/>
          <w:szCs w:val="24"/>
        </w:rPr>
        <w:t xml:space="preserve">Prof. </w:t>
      </w:r>
      <w:r w:rsidR="0077445A">
        <w:rPr>
          <w:rFonts w:asciiTheme="minorHAnsi" w:hAnsiTheme="minorHAnsi" w:cstheme="minorHAnsi"/>
          <w:b/>
          <w:szCs w:val="24"/>
        </w:rPr>
        <w:t>D</w:t>
      </w:r>
      <w:r w:rsidR="00BF1A69" w:rsidRPr="000D10D4">
        <w:rPr>
          <w:rFonts w:asciiTheme="minorHAnsi" w:hAnsiTheme="minorHAnsi" w:cstheme="minorHAnsi"/>
          <w:b/>
          <w:szCs w:val="24"/>
        </w:rPr>
        <w:t>.S</w:t>
      </w:r>
      <w:r w:rsidR="00420992" w:rsidRPr="000D10D4">
        <w:rPr>
          <w:rFonts w:asciiTheme="minorHAnsi" w:hAnsiTheme="minorHAnsi" w:cstheme="minorHAnsi"/>
          <w:b/>
          <w:szCs w:val="24"/>
        </w:rPr>
        <w:t>c. Marconi de Arruda Pereira</w:t>
      </w:r>
    </w:p>
    <w:p w:rsidR="00676AAA" w:rsidRPr="000D10D4" w:rsidRDefault="006E6547" w:rsidP="000D10D4">
      <w:pPr>
        <w:spacing w:after="0" w:line="276" w:lineRule="auto"/>
        <w:jc w:val="center"/>
        <w:rPr>
          <w:rFonts w:asciiTheme="minorHAnsi" w:hAnsiTheme="minorHAnsi" w:cstheme="minorHAnsi"/>
          <w:b/>
          <w:szCs w:val="24"/>
        </w:rPr>
      </w:pPr>
      <w:r w:rsidRPr="000D10D4">
        <w:rPr>
          <w:rFonts w:asciiTheme="minorHAnsi" w:hAnsiTheme="minorHAnsi" w:cstheme="minorHAnsi"/>
          <w:b/>
          <w:szCs w:val="24"/>
        </w:rPr>
        <w:t xml:space="preserve">DECOM - </w:t>
      </w:r>
      <w:r w:rsidR="00676AAA" w:rsidRPr="000D10D4">
        <w:rPr>
          <w:rFonts w:asciiTheme="minorHAnsi" w:hAnsiTheme="minorHAnsi" w:cstheme="minorHAnsi"/>
          <w:b/>
          <w:szCs w:val="24"/>
        </w:rPr>
        <w:t>CEFET-MG</w:t>
      </w:r>
    </w:p>
    <w:p w:rsidR="00321AE9" w:rsidRPr="000D10D4" w:rsidRDefault="00321AE9" w:rsidP="000D10D4">
      <w:pPr>
        <w:spacing w:line="276" w:lineRule="auto"/>
        <w:rPr>
          <w:rFonts w:asciiTheme="minorHAnsi" w:hAnsiTheme="minorHAnsi" w:cstheme="minorHAnsi"/>
          <w:szCs w:val="24"/>
        </w:rPr>
      </w:pPr>
    </w:p>
    <w:p w:rsidR="00676AAA" w:rsidRPr="000D10D4" w:rsidRDefault="00676AAA" w:rsidP="000D10D4">
      <w:pPr>
        <w:spacing w:after="0" w:line="276" w:lineRule="auto"/>
        <w:jc w:val="center"/>
        <w:rPr>
          <w:rFonts w:asciiTheme="minorHAnsi" w:hAnsiTheme="minorHAnsi" w:cstheme="minorHAnsi"/>
          <w:szCs w:val="24"/>
        </w:rPr>
      </w:pPr>
    </w:p>
    <w:p w:rsidR="00676AAA" w:rsidRPr="000D10D4" w:rsidRDefault="00676AAA" w:rsidP="000D10D4">
      <w:pPr>
        <w:spacing w:after="0" w:line="276" w:lineRule="auto"/>
        <w:jc w:val="center"/>
        <w:rPr>
          <w:rFonts w:asciiTheme="minorHAnsi" w:hAnsiTheme="minorHAnsi" w:cstheme="minorHAnsi"/>
          <w:szCs w:val="24"/>
        </w:rPr>
      </w:pPr>
    </w:p>
    <w:p w:rsidR="00676AAA" w:rsidRPr="000D10D4" w:rsidRDefault="00676AAA" w:rsidP="000D10D4">
      <w:pPr>
        <w:spacing w:after="0" w:line="276" w:lineRule="auto"/>
        <w:jc w:val="center"/>
        <w:rPr>
          <w:rFonts w:asciiTheme="minorHAnsi" w:hAnsiTheme="minorHAnsi" w:cstheme="minorHAnsi"/>
          <w:szCs w:val="24"/>
        </w:rPr>
      </w:pPr>
      <w:r w:rsidRPr="000D10D4">
        <w:rPr>
          <w:rFonts w:asciiTheme="minorHAnsi" w:hAnsiTheme="minorHAnsi" w:cstheme="minorHAnsi"/>
          <w:szCs w:val="24"/>
        </w:rPr>
        <w:t>BELO HORIZONTE</w:t>
      </w:r>
    </w:p>
    <w:p w:rsidR="00506C73" w:rsidRDefault="00D23F03" w:rsidP="000D10D4">
      <w:pPr>
        <w:spacing w:after="0"/>
        <w:jc w:val="center"/>
        <w:rPr>
          <w:rFonts w:asciiTheme="minorHAnsi" w:hAnsiTheme="minorHAnsi" w:cstheme="minorHAnsi"/>
          <w:szCs w:val="24"/>
        </w:rPr>
      </w:pPr>
      <w:r>
        <w:rPr>
          <w:rFonts w:asciiTheme="minorHAnsi" w:hAnsiTheme="minorHAnsi" w:cstheme="minorHAnsi"/>
          <w:szCs w:val="24"/>
        </w:rPr>
        <w:t>2013</w:t>
      </w:r>
    </w:p>
    <w:p w:rsidR="00A21FF1" w:rsidRPr="00506C73" w:rsidRDefault="00A21FF1" w:rsidP="00506C73">
      <w:pPr>
        <w:spacing w:line="276" w:lineRule="auto"/>
        <w:jc w:val="left"/>
        <w:rPr>
          <w:rFonts w:asciiTheme="minorHAnsi" w:hAnsiTheme="minorHAnsi" w:cstheme="minorHAnsi"/>
          <w:szCs w:val="24"/>
        </w:rPr>
        <w:sectPr w:rsidR="00A21FF1" w:rsidRPr="00506C73" w:rsidSect="009B08D3">
          <w:pgSz w:w="11906" w:h="16838"/>
          <w:pgMar w:top="1701" w:right="1134" w:bottom="1134" w:left="1701" w:header="709" w:footer="709" w:gutter="0"/>
          <w:cols w:space="708"/>
          <w:titlePg/>
          <w:docGrid w:linePitch="360"/>
        </w:sectPr>
      </w:pPr>
    </w:p>
    <w:p w:rsidR="0073131E" w:rsidRDefault="0073131E"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73131E" w:rsidRDefault="0073131E" w:rsidP="00E84CFB">
      <w:pPr>
        <w:spacing w:after="0" w:line="360" w:lineRule="auto"/>
        <w:jc w:val="right"/>
      </w:pPr>
      <w:r w:rsidRPr="0073131E">
        <w:t>"Quando a gente anda sempre para fre</w:t>
      </w:r>
      <w:r w:rsidR="003F040D">
        <w:t>nte, não pode mesmo ir longe...</w:t>
      </w:r>
      <w:r w:rsidRPr="0073131E">
        <w:t>"</w:t>
      </w:r>
    </w:p>
    <w:p w:rsidR="006666CD" w:rsidRPr="006666CD" w:rsidRDefault="006666CD" w:rsidP="00E84CFB">
      <w:pPr>
        <w:spacing w:after="0" w:line="360" w:lineRule="auto"/>
        <w:jc w:val="right"/>
        <w:rPr>
          <w:i/>
        </w:rPr>
      </w:pPr>
      <w:r w:rsidRPr="006666CD">
        <w:rPr>
          <w:i/>
        </w:rPr>
        <w:t>Antoine de Saint-Exupéry</w:t>
      </w:r>
    </w:p>
    <w:p w:rsidR="0073131E" w:rsidRPr="00CC443A" w:rsidRDefault="0073131E" w:rsidP="00E84CFB">
      <w:pPr>
        <w:spacing w:after="0" w:line="360" w:lineRule="auto"/>
        <w:rPr>
          <w:rFonts w:cs="Arial"/>
        </w:rPr>
      </w:pPr>
    </w:p>
    <w:p w:rsidR="00E66BD0" w:rsidRDefault="00676AAA" w:rsidP="00E84CFB">
      <w:pPr>
        <w:pStyle w:val="Ttulo1"/>
        <w:numPr>
          <w:ilvl w:val="0"/>
          <w:numId w:val="0"/>
        </w:numPr>
        <w:spacing w:after="240" w:line="360" w:lineRule="auto"/>
        <w:ind w:left="431"/>
      </w:pPr>
      <w:bookmarkStart w:id="12" w:name="_Toc326443240"/>
      <w:bookmarkStart w:id="13" w:name="_Toc327865276"/>
      <w:bookmarkStart w:id="14" w:name="_Toc327996119"/>
      <w:bookmarkStart w:id="15" w:name="_Toc328241977"/>
      <w:bookmarkStart w:id="16" w:name="_Toc328332328"/>
      <w:bookmarkStart w:id="17" w:name="_Toc328992559"/>
      <w:bookmarkStart w:id="18" w:name="_Toc329013757"/>
      <w:bookmarkStart w:id="19" w:name="_Toc350911876"/>
      <w:r w:rsidRPr="00A2570A">
        <w:lastRenderedPageBreak/>
        <w:t>RESUMO</w:t>
      </w:r>
      <w:bookmarkEnd w:id="12"/>
      <w:bookmarkEnd w:id="13"/>
      <w:bookmarkEnd w:id="14"/>
      <w:bookmarkEnd w:id="15"/>
      <w:bookmarkEnd w:id="16"/>
      <w:bookmarkEnd w:id="17"/>
      <w:bookmarkEnd w:id="18"/>
      <w:bookmarkEnd w:id="19"/>
    </w:p>
    <w:p w:rsidR="00E338BA" w:rsidRDefault="00336471" w:rsidP="00E338BA">
      <w:pPr>
        <w:ind w:firstLine="708"/>
      </w:pPr>
      <w:commentRangeStart w:id="20"/>
      <w:r>
        <w:t xml:space="preserve">Taxi é um meio </w:t>
      </w:r>
      <w:r w:rsidR="00EE2085" w:rsidRPr="004845B1">
        <w:t>de transpor</w:t>
      </w:r>
      <w:r w:rsidR="00902945" w:rsidRPr="004845B1">
        <w:t>te em áreas urbanas que oferece</w:t>
      </w:r>
      <w:r w:rsidR="005E532F">
        <w:t xml:space="preserve"> agilidade e </w:t>
      </w:r>
      <w:r w:rsidR="00EE2085" w:rsidRPr="004845B1">
        <w:t>conforto</w:t>
      </w:r>
      <w:r w:rsidR="005E532F">
        <w:t xml:space="preserve"> no atendimento, sendo uma alternativa ao precário sistema de transporte público nas grandes cidades do país.</w:t>
      </w:r>
      <w:r w:rsidR="00540DE4" w:rsidRPr="004845B1">
        <w:t xml:space="preserve">A demanda por este serviço </w:t>
      </w:r>
      <w:r w:rsidR="00EE2085" w:rsidRPr="004845B1">
        <w:t xml:space="preserve">está sujeita a </w:t>
      </w:r>
      <w:r w:rsidR="005E532F">
        <w:t xml:space="preserve">alterações de disponibilidade, causadas por </w:t>
      </w:r>
      <w:r w:rsidR="00EE2085" w:rsidRPr="004845B1">
        <w:t>fatores como eventos</w:t>
      </w:r>
      <w:r w:rsidR="00680320" w:rsidRPr="004845B1">
        <w:t xml:space="preserve"> (shows, feiras)</w:t>
      </w:r>
      <w:r w:rsidR="00EE2085" w:rsidRPr="004845B1">
        <w:t xml:space="preserve">, </w:t>
      </w:r>
      <w:r w:rsidR="00CF717C" w:rsidRPr="004845B1">
        <w:t xml:space="preserve">alterações </w:t>
      </w:r>
      <w:r w:rsidR="00EE2085" w:rsidRPr="004845B1">
        <w:t>meteo</w:t>
      </w:r>
      <w:r w:rsidR="00CF717C" w:rsidRPr="004845B1">
        <w:t>ro</w:t>
      </w:r>
      <w:r w:rsidR="00EE2085" w:rsidRPr="004845B1">
        <w:t>lógic</w:t>
      </w:r>
      <w:r w:rsidR="00CF717C" w:rsidRPr="004845B1">
        <w:t>a</w:t>
      </w:r>
      <w:r w:rsidR="00540DE4" w:rsidRPr="004845B1">
        <w:t>s</w:t>
      </w:r>
      <w:r w:rsidR="005E532F">
        <w:t xml:space="preserve"> (chuvas), </w:t>
      </w:r>
      <w:r w:rsidR="00CB424D" w:rsidRPr="004845B1">
        <w:t>horário</w:t>
      </w:r>
      <w:r w:rsidR="005E532F">
        <w:t>s de pico e proximidade de feriados.</w:t>
      </w:r>
      <w:r w:rsidR="00D01AA8">
        <w:t>Entretanto, em algumas cidades já há escassez e má distribuição de atendimento aos usuários</w:t>
      </w:r>
      <w:r w:rsidR="005A3351">
        <w:t>, mesmo em dias normais</w:t>
      </w:r>
      <w:r w:rsidR="00D01AA8">
        <w:t>. Parte do problema é causad</w:t>
      </w:r>
      <w:r w:rsidR="005A3351">
        <w:t>o</w:t>
      </w:r>
      <w:r w:rsidR="00D01AA8">
        <w:t xml:space="preserve"> pela ineficiência </w:t>
      </w:r>
      <w:r w:rsidR="005A3351">
        <w:t>do</w:t>
      </w:r>
      <w:r w:rsidR="00D01AA8">
        <w:t xml:space="preserve"> serviço, </w:t>
      </w:r>
      <w:r w:rsidR="005A3351">
        <w:t>devido</w:t>
      </w:r>
      <w:r w:rsidR="00D01AA8">
        <w:t xml:space="preserve"> ao modo como os taxis são organizados. </w:t>
      </w:r>
    </w:p>
    <w:p w:rsidR="0032513F" w:rsidRDefault="00D01AA8" w:rsidP="00E338BA">
      <w:pPr>
        <w:ind w:firstLine="708"/>
      </w:pPr>
      <w:r>
        <w:t xml:space="preserve">Uma nova solução </w:t>
      </w:r>
      <w:r w:rsidR="005049D4">
        <w:t xml:space="preserve">para aumento da eficiência operacional dos sistemas </w:t>
      </w:r>
      <w:r>
        <w:t xml:space="preserve">de taxi é utilizar serviços baseados em localização (LBS – </w:t>
      </w:r>
      <w:r w:rsidRPr="00D01AA8">
        <w:rPr>
          <w:i/>
        </w:rPr>
        <w:t>LocationBased Services</w:t>
      </w:r>
      <w:r>
        <w:t xml:space="preserve">): o conhecimento da localização geográfica de taxistas e passageiros </w:t>
      </w:r>
      <w:r w:rsidR="00E338BA">
        <w:t>possibilita</w:t>
      </w:r>
      <w:r w:rsidR="005049D4">
        <w:t>melhor</w:t>
      </w:r>
      <w:r w:rsidR="00E338BA">
        <w:t>iad</w:t>
      </w:r>
      <w:r w:rsidR="005049D4">
        <w:t xml:space="preserve">a qualidade de </w:t>
      </w:r>
      <w:r>
        <w:t xml:space="preserve">atendimento. </w:t>
      </w:r>
      <w:r w:rsidR="0032513F">
        <w:t xml:space="preserve">Propõe-se nesse trabalho a confecção de um rastreador 3G WCDMA </w:t>
      </w:r>
      <w:r w:rsidR="00531871">
        <w:t xml:space="preserve">que identifique a localização </w:t>
      </w:r>
      <w:r w:rsidR="00E338BA">
        <w:t>dos</w:t>
      </w:r>
      <w:r w:rsidR="00531871">
        <w:t xml:space="preserve"> taxis</w:t>
      </w:r>
      <w:r w:rsidR="0032513F">
        <w:t xml:space="preserve">, acoplado a um dispositivo móvel que permita aos taxistas responder requisições de atendimento. </w:t>
      </w:r>
      <w:r w:rsidR="00531871">
        <w:t xml:space="preserve">O gerenciamento da frota será realizado por um software de </w:t>
      </w:r>
      <w:r w:rsidR="0032513F">
        <w:t xml:space="preserve">controle (OFMS), responsável por </w:t>
      </w:r>
      <w:r w:rsidR="00531871">
        <w:t xml:space="preserve">receber solicitações de atendimento </w:t>
      </w:r>
      <w:r w:rsidR="0032513F">
        <w:t xml:space="preserve">oriundas de </w:t>
      </w:r>
      <w:r w:rsidR="00531871">
        <w:t>requisições</w:t>
      </w:r>
      <w:r w:rsidR="0032513F">
        <w:t xml:space="preserve"> web ou via dispositivos móveis</w:t>
      </w:r>
      <w:r w:rsidR="00531871">
        <w:t xml:space="preserve"> e identificar os taxistas </w:t>
      </w:r>
      <w:r w:rsidR="003715CA">
        <w:t>que possam atender a requisição no menor tempo</w:t>
      </w:r>
      <w:r w:rsidR="00E338BA">
        <w:t xml:space="preserve"> possível</w:t>
      </w:r>
      <w:r w:rsidR="003715CA">
        <w:t>.</w:t>
      </w:r>
    </w:p>
    <w:commentRangeEnd w:id="20"/>
    <w:p w:rsidR="00676AAA" w:rsidRPr="00AD4280" w:rsidRDefault="00370E90" w:rsidP="00E84CFB">
      <w:pPr>
        <w:spacing w:line="360" w:lineRule="auto"/>
      </w:pPr>
      <w:r>
        <w:rPr>
          <w:rStyle w:val="Refdecomentrio"/>
        </w:rPr>
        <w:commentReference w:id="20"/>
      </w:r>
      <w:r w:rsidR="002744F4" w:rsidRPr="00AD4280">
        <w:rPr>
          <w:u w:val="single"/>
        </w:rPr>
        <w:t>PALAVRAS-CHAVE</w:t>
      </w:r>
      <w:r w:rsidR="002744F4" w:rsidRPr="00AD4280">
        <w:t>:</w:t>
      </w:r>
      <w:r w:rsidR="004529E0" w:rsidRPr="00AD4280">
        <w:t xml:space="preserve"> transporte de taxi</w:t>
      </w:r>
      <w:r w:rsidR="003A1EAD" w:rsidRPr="00AD4280">
        <w:t xml:space="preserve"> urbano</w:t>
      </w:r>
      <w:r w:rsidR="004529E0" w:rsidRPr="00AD4280">
        <w:t xml:space="preserve">, </w:t>
      </w:r>
      <w:r w:rsidR="00CD06EF" w:rsidRPr="00AD4280">
        <w:t>OFMS</w:t>
      </w:r>
      <w:r w:rsidR="002744F4" w:rsidRPr="00AD4280">
        <w:t xml:space="preserve">, </w:t>
      </w:r>
      <w:r w:rsidR="004529E0" w:rsidRPr="00AD4280">
        <w:t xml:space="preserve">roteamento em tempo real, problemas de atribuição, </w:t>
      </w:r>
      <w:r w:rsidR="00084164" w:rsidRPr="00AD4280">
        <w:t>serviços baseados em localização (LBS).</w:t>
      </w:r>
    </w:p>
    <w:p w:rsidR="004529E0" w:rsidRDefault="004529E0" w:rsidP="00E84CFB">
      <w:pPr>
        <w:spacing w:line="360" w:lineRule="auto"/>
        <w:rPr>
          <w:lang w:val="en-US"/>
        </w:rPr>
      </w:pPr>
      <w:r w:rsidRPr="00AD4280">
        <w:rPr>
          <w:u w:val="single"/>
          <w:lang w:val="en-US"/>
        </w:rPr>
        <w:t>KEY WORDS</w:t>
      </w:r>
      <w:r w:rsidRPr="00AD4280">
        <w:rPr>
          <w:lang w:val="en-US"/>
        </w:rPr>
        <w:t xml:space="preserve">: </w:t>
      </w:r>
      <w:r w:rsidR="003A1EAD" w:rsidRPr="00AD4280">
        <w:rPr>
          <w:lang w:val="en-US"/>
        </w:rPr>
        <w:t xml:space="preserve">urban </w:t>
      </w:r>
      <w:r w:rsidRPr="00AD4280">
        <w:rPr>
          <w:lang w:val="en-US"/>
        </w:rPr>
        <w:t xml:space="preserve">taxi transportation, </w:t>
      </w:r>
      <w:r w:rsidR="00CD06EF" w:rsidRPr="00AD4280">
        <w:rPr>
          <w:lang w:val="en-US"/>
        </w:rPr>
        <w:t>OFMS</w:t>
      </w:r>
      <w:r w:rsidRPr="00AD4280">
        <w:rPr>
          <w:lang w:val="en-US"/>
        </w:rPr>
        <w:t xml:space="preserve">, real-time routing, assignment problems, </w:t>
      </w:r>
      <w:r w:rsidR="00084164" w:rsidRPr="00AD4280">
        <w:rPr>
          <w:lang w:val="en-US"/>
        </w:rPr>
        <w:t>located based systems (LBS).</w:t>
      </w:r>
    </w:p>
    <w:sdt>
      <w:sdtPr>
        <w:rPr>
          <w:rFonts w:eastAsiaTheme="minorHAnsi" w:cstheme="minorBidi"/>
          <w:b w:val="0"/>
          <w:bCs w:val="0"/>
          <w:sz w:val="22"/>
          <w:szCs w:val="22"/>
        </w:rPr>
        <w:id w:val="4713391"/>
        <w:docPartObj>
          <w:docPartGallery w:val="Table of Contents"/>
          <w:docPartUnique/>
        </w:docPartObj>
      </w:sdtPr>
      <w:sdtEndPr>
        <w:rPr>
          <w:sz w:val="24"/>
        </w:rPr>
      </w:sdtEndPr>
      <w:sdtContent>
        <w:bookmarkStart w:id="21" w:name="_Toc350911877" w:displacedByCustomXml="prev"/>
        <w:p w:rsidR="00E66BD0" w:rsidRDefault="00904593" w:rsidP="00E84CFB">
          <w:pPr>
            <w:pStyle w:val="TituloSemNumero"/>
            <w:spacing w:line="360" w:lineRule="auto"/>
            <w:rPr>
              <w:rStyle w:val="Ttulo1Char"/>
              <w:color w:val="000000" w:themeColor="text1"/>
            </w:rPr>
          </w:pPr>
          <w:r w:rsidRPr="005B15EE">
            <w:rPr>
              <w:rStyle w:val="Ttulo1Char"/>
              <w:color w:val="000000" w:themeColor="text1"/>
            </w:rPr>
            <w:t>SUMÁRIO</w:t>
          </w:r>
          <w:bookmarkEnd w:id="21"/>
        </w:p>
        <w:p w:rsidR="00AA0C23" w:rsidRDefault="00BE1559">
          <w:pPr>
            <w:pStyle w:val="Sumrio1"/>
            <w:tabs>
              <w:tab w:val="right" w:leader="dot" w:pos="9061"/>
            </w:tabs>
            <w:rPr>
              <w:rFonts w:asciiTheme="minorHAnsi" w:eastAsiaTheme="minorEastAsia" w:hAnsiTheme="minorHAnsi"/>
              <w:noProof/>
              <w:sz w:val="22"/>
              <w:lang w:eastAsia="pt-BR"/>
            </w:rPr>
          </w:pPr>
          <w:r>
            <w:fldChar w:fldCharType="begin"/>
          </w:r>
          <w:r w:rsidR="00904593">
            <w:instrText xml:space="preserve"> TOC \o "1-3" \h \z \u </w:instrText>
          </w:r>
          <w:r>
            <w:fldChar w:fldCharType="separate"/>
          </w:r>
          <w:hyperlink w:anchor="_Toc350911876" w:history="1">
            <w:r w:rsidR="00AA0C23" w:rsidRPr="00A04938">
              <w:rPr>
                <w:rStyle w:val="Hyperlink"/>
                <w:noProof/>
              </w:rPr>
              <w:t>RESUMO</w:t>
            </w:r>
            <w:r w:rsidR="00AA0C23">
              <w:rPr>
                <w:noProof/>
                <w:webHidden/>
              </w:rPr>
              <w:tab/>
            </w:r>
            <w:r w:rsidR="00AA0C23">
              <w:rPr>
                <w:noProof/>
                <w:webHidden/>
              </w:rPr>
              <w:fldChar w:fldCharType="begin"/>
            </w:r>
            <w:r w:rsidR="00AA0C23">
              <w:rPr>
                <w:noProof/>
                <w:webHidden/>
              </w:rPr>
              <w:instrText xml:space="preserve"> PAGEREF _Toc350911876 \h </w:instrText>
            </w:r>
            <w:r w:rsidR="00AA0C23">
              <w:rPr>
                <w:noProof/>
                <w:webHidden/>
              </w:rPr>
            </w:r>
            <w:r w:rsidR="00AA0C23">
              <w:rPr>
                <w:noProof/>
                <w:webHidden/>
              </w:rPr>
              <w:fldChar w:fldCharType="separate"/>
            </w:r>
            <w:r w:rsidR="00AA0C23">
              <w:rPr>
                <w:noProof/>
                <w:webHidden/>
              </w:rPr>
              <w:t>4</w:t>
            </w:r>
            <w:r w:rsidR="00AA0C23">
              <w:rPr>
                <w:noProof/>
                <w:webHidden/>
              </w:rPr>
              <w:fldChar w:fldCharType="end"/>
            </w:r>
          </w:hyperlink>
        </w:p>
        <w:p w:rsidR="00AA0C23" w:rsidRDefault="00AA0C23">
          <w:pPr>
            <w:pStyle w:val="Sumrio1"/>
            <w:tabs>
              <w:tab w:val="right" w:leader="dot" w:pos="9061"/>
            </w:tabs>
            <w:rPr>
              <w:rFonts w:asciiTheme="minorHAnsi" w:eastAsiaTheme="minorEastAsia" w:hAnsiTheme="minorHAnsi"/>
              <w:noProof/>
              <w:sz w:val="22"/>
              <w:lang w:eastAsia="pt-BR"/>
            </w:rPr>
          </w:pPr>
          <w:hyperlink w:anchor="_Toc350911877" w:history="1">
            <w:r w:rsidRPr="00A04938">
              <w:rPr>
                <w:rStyle w:val="Hyperlink"/>
                <w:noProof/>
              </w:rPr>
              <w:t>SUMÁRIO</w:t>
            </w:r>
            <w:r>
              <w:rPr>
                <w:noProof/>
                <w:webHidden/>
              </w:rPr>
              <w:tab/>
            </w:r>
            <w:r>
              <w:rPr>
                <w:noProof/>
                <w:webHidden/>
              </w:rPr>
              <w:fldChar w:fldCharType="begin"/>
            </w:r>
            <w:r>
              <w:rPr>
                <w:noProof/>
                <w:webHidden/>
              </w:rPr>
              <w:instrText xml:space="preserve"> PAGEREF _Toc350911877 \h </w:instrText>
            </w:r>
            <w:r>
              <w:rPr>
                <w:noProof/>
                <w:webHidden/>
              </w:rPr>
            </w:r>
            <w:r>
              <w:rPr>
                <w:noProof/>
                <w:webHidden/>
              </w:rPr>
              <w:fldChar w:fldCharType="separate"/>
            </w:r>
            <w:r>
              <w:rPr>
                <w:noProof/>
                <w:webHidden/>
              </w:rPr>
              <w:t>5</w:t>
            </w:r>
            <w:r>
              <w:rPr>
                <w:noProof/>
                <w:webHidden/>
              </w:rPr>
              <w:fldChar w:fldCharType="end"/>
            </w:r>
          </w:hyperlink>
        </w:p>
        <w:p w:rsidR="00AA0C23" w:rsidRDefault="00AA0C23">
          <w:pPr>
            <w:pStyle w:val="Sumrio1"/>
            <w:tabs>
              <w:tab w:val="right" w:leader="dot" w:pos="9061"/>
            </w:tabs>
            <w:rPr>
              <w:rFonts w:asciiTheme="minorHAnsi" w:eastAsiaTheme="minorEastAsia" w:hAnsiTheme="minorHAnsi"/>
              <w:noProof/>
              <w:sz w:val="22"/>
              <w:lang w:eastAsia="pt-BR"/>
            </w:rPr>
          </w:pPr>
          <w:hyperlink w:anchor="_Toc350911878" w:history="1">
            <w:r w:rsidRPr="00A04938">
              <w:rPr>
                <w:rStyle w:val="Hyperlink"/>
                <w:noProof/>
              </w:rPr>
              <w:t>LISTA DE FIGURAS</w:t>
            </w:r>
            <w:r>
              <w:rPr>
                <w:noProof/>
                <w:webHidden/>
              </w:rPr>
              <w:tab/>
            </w:r>
            <w:r>
              <w:rPr>
                <w:noProof/>
                <w:webHidden/>
              </w:rPr>
              <w:fldChar w:fldCharType="begin"/>
            </w:r>
            <w:r>
              <w:rPr>
                <w:noProof/>
                <w:webHidden/>
              </w:rPr>
              <w:instrText xml:space="preserve"> PAGEREF _Toc350911878 \h </w:instrText>
            </w:r>
            <w:r>
              <w:rPr>
                <w:noProof/>
                <w:webHidden/>
              </w:rPr>
            </w:r>
            <w:r>
              <w:rPr>
                <w:noProof/>
                <w:webHidden/>
              </w:rPr>
              <w:fldChar w:fldCharType="separate"/>
            </w:r>
            <w:r>
              <w:rPr>
                <w:noProof/>
                <w:webHidden/>
              </w:rPr>
              <w:t>8</w:t>
            </w:r>
            <w:r>
              <w:rPr>
                <w:noProof/>
                <w:webHidden/>
              </w:rPr>
              <w:fldChar w:fldCharType="end"/>
            </w:r>
          </w:hyperlink>
        </w:p>
        <w:p w:rsidR="00AA0C23" w:rsidRDefault="00AA0C23">
          <w:pPr>
            <w:pStyle w:val="Sumrio1"/>
            <w:tabs>
              <w:tab w:val="right" w:leader="dot" w:pos="9061"/>
            </w:tabs>
            <w:rPr>
              <w:rFonts w:asciiTheme="minorHAnsi" w:eastAsiaTheme="minorEastAsia" w:hAnsiTheme="minorHAnsi"/>
              <w:noProof/>
              <w:sz w:val="22"/>
              <w:lang w:eastAsia="pt-BR"/>
            </w:rPr>
          </w:pPr>
          <w:hyperlink w:anchor="_Toc350911879" w:history="1">
            <w:r w:rsidRPr="00A04938">
              <w:rPr>
                <w:rStyle w:val="Hyperlink"/>
                <w:noProof/>
              </w:rPr>
              <w:t>LISTA DE TABELAS</w:t>
            </w:r>
            <w:r>
              <w:rPr>
                <w:noProof/>
                <w:webHidden/>
              </w:rPr>
              <w:tab/>
            </w:r>
            <w:r>
              <w:rPr>
                <w:noProof/>
                <w:webHidden/>
              </w:rPr>
              <w:fldChar w:fldCharType="begin"/>
            </w:r>
            <w:r>
              <w:rPr>
                <w:noProof/>
                <w:webHidden/>
              </w:rPr>
              <w:instrText xml:space="preserve"> PAGEREF _Toc350911879 \h </w:instrText>
            </w:r>
            <w:r>
              <w:rPr>
                <w:noProof/>
                <w:webHidden/>
              </w:rPr>
            </w:r>
            <w:r>
              <w:rPr>
                <w:noProof/>
                <w:webHidden/>
              </w:rPr>
              <w:fldChar w:fldCharType="separate"/>
            </w:r>
            <w:r>
              <w:rPr>
                <w:noProof/>
                <w:webHidden/>
              </w:rPr>
              <w:t>10</w:t>
            </w:r>
            <w:r>
              <w:rPr>
                <w:noProof/>
                <w:webHidden/>
              </w:rPr>
              <w:fldChar w:fldCharType="end"/>
            </w:r>
          </w:hyperlink>
        </w:p>
        <w:p w:rsidR="00AA0C23" w:rsidRDefault="00AA0C23">
          <w:pPr>
            <w:pStyle w:val="Sumrio1"/>
            <w:tabs>
              <w:tab w:val="left" w:pos="440"/>
              <w:tab w:val="right" w:leader="dot" w:pos="9061"/>
            </w:tabs>
            <w:rPr>
              <w:rFonts w:asciiTheme="minorHAnsi" w:eastAsiaTheme="minorEastAsia" w:hAnsiTheme="minorHAnsi"/>
              <w:noProof/>
              <w:sz w:val="22"/>
              <w:lang w:eastAsia="pt-BR"/>
            </w:rPr>
          </w:pPr>
          <w:hyperlink w:anchor="_Toc350911880" w:history="1">
            <w:r w:rsidRPr="00A04938">
              <w:rPr>
                <w:rStyle w:val="Hyperlink"/>
                <w:noProof/>
              </w:rPr>
              <w:t>1</w:t>
            </w:r>
            <w:r>
              <w:rPr>
                <w:rFonts w:asciiTheme="minorHAnsi" w:eastAsiaTheme="minorEastAsia" w:hAnsiTheme="minorHAnsi"/>
                <w:noProof/>
                <w:sz w:val="22"/>
                <w:lang w:eastAsia="pt-BR"/>
              </w:rPr>
              <w:tab/>
            </w:r>
            <w:r w:rsidRPr="00A04938">
              <w:rPr>
                <w:rStyle w:val="Hyperlink"/>
                <w:noProof/>
              </w:rPr>
              <w:t>INTRODUÇÃO</w:t>
            </w:r>
            <w:r>
              <w:rPr>
                <w:noProof/>
                <w:webHidden/>
              </w:rPr>
              <w:tab/>
            </w:r>
            <w:r>
              <w:rPr>
                <w:noProof/>
                <w:webHidden/>
              </w:rPr>
              <w:fldChar w:fldCharType="begin"/>
            </w:r>
            <w:r>
              <w:rPr>
                <w:noProof/>
                <w:webHidden/>
              </w:rPr>
              <w:instrText xml:space="preserve"> PAGEREF _Toc350911880 \h </w:instrText>
            </w:r>
            <w:r>
              <w:rPr>
                <w:noProof/>
                <w:webHidden/>
              </w:rPr>
            </w:r>
            <w:r>
              <w:rPr>
                <w:noProof/>
                <w:webHidden/>
              </w:rPr>
              <w:fldChar w:fldCharType="separate"/>
            </w:r>
            <w:r>
              <w:rPr>
                <w:noProof/>
                <w:webHidden/>
              </w:rPr>
              <w:t>11</w:t>
            </w:r>
            <w:r>
              <w:rPr>
                <w:noProof/>
                <w:webHidden/>
              </w:rPr>
              <w:fldChar w:fldCharType="end"/>
            </w:r>
          </w:hyperlink>
        </w:p>
        <w:p w:rsidR="00AA0C23" w:rsidRDefault="00AA0C23">
          <w:pPr>
            <w:pStyle w:val="Sumrio1"/>
            <w:tabs>
              <w:tab w:val="left" w:pos="440"/>
              <w:tab w:val="right" w:leader="dot" w:pos="9061"/>
            </w:tabs>
            <w:rPr>
              <w:rFonts w:asciiTheme="minorHAnsi" w:eastAsiaTheme="minorEastAsia" w:hAnsiTheme="minorHAnsi"/>
              <w:noProof/>
              <w:sz w:val="22"/>
              <w:lang w:eastAsia="pt-BR"/>
            </w:rPr>
          </w:pPr>
          <w:hyperlink w:anchor="_Toc350911881" w:history="1">
            <w:r w:rsidRPr="00A04938">
              <w:rPr>
                <w:rStyle w:val="Hyperlink"/>
                <w:noProof/>
              </w:rPr>
              <w:t>2</w:t>
            </w:r>
            <w:r>
              <w:rPr>
                <w:rFonts w:asciiTheme="minorHAnsi" w:eastAsiaTheme="minorEastAsia" w:hAnsiTheme="minorHAnsi"/>
                <w:noProof/>
                <w:sz w:val="22"/>
                <w:lang w:eastAsia="pt-BR"/>
              </w:rPr>
              <w:tab/>
            </w:r>
            <w:r w:rsidRPr="00A04938">
              <w:rPr>
                <w:rStyle w:val="Hyperlink"/>
                <w:noProof/>
              </w:rPr>
              <w:t>OBJETIVOS</w:t>
            </w:r>
            <w:r>
              <w:rPr>
                <w:noProof/>
                <w:webHidden/>
              </w:rPr>
              <w:tab/>
            </w:r>
            <w:r>
              <w:rPr>
                <w:noProof/>
                <w:webHidden/>
              </w:rPr>
              <w:fldChar w:fldCharType="begin"/>
            </w:r>
            <w:r>
              <w:rPr>
                <w:noProof/>
                <w:webHidden/>
              </w:rPr>
              <w:instrText xml:space="preserve"> PAGEREF _Toc350911881 \h </w:instrText>
            </w:r>
            <w:r>
              <w:rPr>
                <w:noProof/>
                <w:webHidden/>
              </w:rPr>
            </w:r>
            <w:r>
              <w:rPr>
                <w:noProof/>
                <w:webHidden/>
              </w:rPr>
              <w:fldChar w:fldCharType="separate"/>
            </w:r>
            <w:r>
              <w:rPr>
                <w:noProof/>
                <w:webHidden/>
              </w:rPr>
              <w:t>16</w:t>
            </w:r>
            <w:r>
              <w:rPr>
                <w:noProof/>
                <w:webHidden/>
              </w:rPr>
              <w:fldChar w:fldCharType="end"/>
            </w:r>
          </w:hyperlink>
        </w:p>
        <w:p w:rsidR="00AA0C23" w:rsidRDefault="00AA0C23">
          <w:pPr>
            <w:pStyle w:val="Sumrio2"/>
            <w:tabs>
              <w:tab w:val="left" w:pos="880"/>
              <w:tab w:val="right" w:leader="dot" w:pos="9061"/>
            </w:tabs>
            <w:rPr>
              <w:rFonts w:asciiTheme="minorHAnsi" w:eastAsiaTheme="minorEastAsia" w:hAnsiTheme="minorHAnsi"/>
              <w:noProof/>
              <w:sz w:val="22"/>
              <w:lang w:eastAsia="pt-BR"/>
            </w:rPr>
          </w:pPr>
          <w:hyperlink w:anchor="_Toc350911882" w:history="1">
            <w:r w:rsidRPr="00A04938">
              <w:rPr>
                <w:rStyle w:val="Hyperlink"/>
                <w:noProof/>
              </w:rPr>
              <w:t>2.1</w:t>
            </w:r>
            <w:r>
              <w:rPr>
                <w:rFonts w:asciiTheme="minorHAnsi" w:eastAsiaTheme="minorEastAsia" w:hAnsiTheme="minorHAnsi"/>
                <w:noProof/>
                <w:sz w:val="22"/>
                <w:lang w:eastAsia="pt-BR"/>
              </w:rPr>
              <w:tab/>
            </w:r>
            <w:r w:rsidRPr="00A04938">
              <w:rPr>
                <w:rStyle w:val="Hyperlink"/>
                <w:noProof/>
              </w:rPr>
              <w:t>OBJETIVO GERAL</w:t>
            </w:r>
            <w:r>
              <w:rPr>
                <w:noProof/>
                <w:webHidden/>
              </w:rPr>
              <w:tab/>
            </w:r>
            <w:r>
              <w:rPr>
                <w:noProof/>
                <w:webHidden/>
              </w:rPr>
              <w:fldChar w:fldCharType="begin"/>
            </w:r>
            <w:r>
              <w:rPr>
                <w:noProof/>
                <w:webHidden/>
              </w:rPr>
              <w:instrText xml:space="preserve"> PAGEREF _Toc350911882 \h </w:instrText>
            </w:r>
            <w:r>
              <w:rPr>
                <w:noProof/>
                <w:webHidden/>
              </w:rPr>
            </w:r>
            <w:r>
              <w:rPr>
                <w:noProof/>
                <w:webHidden/>
              </w:rPr>
              <w:fldChar w:fldCharType="separate"/>
            </w:r>
            <w:r>
              <w:rPr>
                <w:noProof/>
                <w:webHidden/>
              </w:rPr>
              <w:t>16</w:t>
            </w:r>
            <w:r>
              <w:rPr>
                <w:noProof/>
                <w:webHidden/>
              </w:rPr>
              <w:fldChar w:fldCharType="end"/>
            </w:r>
          </w:hyperlink>
        </w:p>
        <w:p w:rsidR="00AA0C23" w:rsidRDefault="00AA0C23">
          <w:pPr>
            <w:pStyle w:val="Sumrio2"/>
            <w:tabs>
              <w:tab w:val="left" w:pos="880"/>
              <w:tab w:val="right" w:leader="dot" w:pos="9061"/>
            </w:tabs>
            <w:rPr>
              <w:rFonts w:asciiTheme="minorHAnsi" w:eastAsiaTheme="minorEastAsia" w:hAnsiTheme="minorHAnsi"/>
              <w:noProof/>
              <w:sz w:val="22"/>
              <w:lang w:eastAsia="pt-BR"/>
            </w:rPr>
          </w:pPr>
          <w:hyperlink w:anchor="_Toc350911883" w:history="1">
            <w:r w:rsidRPr="00A04938">
              <w:rPr>
                <w:rStyle w:val="Hyperlink"/>
                <w:noProof/>
              </w:rPr>
              <w:t>2.2</w:t>
            </w:r>
            <w:r>
              <w:rPr>
                <w:rFonts w:asciiTheme="minorHAnsi" w:eastAsiaTheme="minorEastAsia" w:hAnsiTheme="minorHAnsi"/>
                <w:noProof/>
                <w:sz w:val="22"/>
                <w:lang w:eastAsia="pt-BR"/>
              </w:rPr>
              <w:tab/>
            </w:r>
            <w:r w:rsidRPr="00A04938">
              <w:rPr>
                <w:rStyle w:val="Hyperlink"/>
                <w:noProof/>
              </w:rPr>
              <w:t>OBJETIVOS ESPECÍFICOS</w:t>
            </w:r>
            <w:r>
              <w:rPr>
                <w:noProof/>
                <w:webHidden/>
              </w:rPr>
              <w:tab/>
            </w:r>
            <w:r>
              <w:rPr>
                <w:noProof/>
                <w:webHidden/>
              </w:rPr>
              <w:fldChar w:fldCharType="begin"/>
            </w:r>
            <w:r>
              <w:rPr>
                <w:noProof/>
                <w:webHidden/>
              </w:rPr>
              <w:instrText xml:space="preserve"> PAGEREF _Toc350911883 \h </w:instrText>
            </w:r>
            <w:r>
              <w:rPr>
                <w:noProof/>
                <w:webHidden/>
              </w:rPr>
            </w:r>
            <w:r>
              <w:rPr>
                <w:noProof/>
                <w:webHidden/>
              </w:rPr>
              <w:fldChar w:fldCharType="separate"/>
            </w:r>
            <w:r>
              <w:rPr>
                <w:noProof/>
                <w:webHidden/>
              </w:rPr>
              <w:t>16</w:t>
            </w:r>
            <w:r>
              <w:rPr>
                <w:noProof/>
                <w:webHidden/>
              </w:rPr>
              <w:fldChar w:fldCharType="end"/>
            </w:r>
          </w:hyperlink>
        </w:p>
        <w:p w:rsidR="00AA0C23" w:rsidRDefault="00AA0C23">
          <w:pPr>
            <w:pStyle w:val="Sumrio1"/>
            <w:tabs>
              <w:tab w:val="left" w:pos="440"/>
              <w:tab w:val="right" w:leader="dot" w:pos="9061"/>
            </w:tabs>
            <w:rPr>
              <w:rFonts w:asciiTheme="minorHAnsi" w:eastAsiaTheme="minorEastAsia" w:hAnsiTheme="minorHAnsi"/>
              <w:noProof/>
              <w:sz w:val="22"/>
              <w:lang w:eastAsia="pt-BR"/>
            </w:rPr>
          </w:pPr>
          <w:hyperlink w:anchor="_Toc350911884" w:history="1">
            <w:r w:rsidRPr="00A04938">
              <w:rPr>
                <w:rStyle w:val="Hyperlink"/>
                <w:noProof/>
              </w:rPr>
              <w:t>3</w:t>
            </w:r>
            <w:r>
              <w:rPr>
                <w:rFonts w:asciiTheme="minorHAnsi" w:eastAsiaTheme="minorEastAsia" w:hAnsiTheme="minorHAnsi"/>
                <w:noProof/>
                <w:sz w:val="22"/>
                <w:lang w:eastAsia="pt-BR"/>
              </w:rPr>
              <w:tab/>
            </w:r>
            <w:r w:rsidRPr="00A04938">
              <w:rPr>
                <w:rStyle w:val="Hyperlink"/>
                <w:noProof/>
              </w:rPr>
              <w:t>REFERENCIAL TEÓRICO</w:t>
            </w:r>
            <w:r>
              <w:rPr>
                <w:noProof/>
                <w:webHidden/>
              </w:rPr>
              <w:tab/>
            </w:r>
            <w:r>
              <w:rPr>
                <w:noProof/>
                <w:webHidden/>
              </w:rPr>
              <w:fldChar w:fldCharType="begin"/>
            </w:r>
            <w:r>
              <w:rPr>
                <w:noProof/>
                <w:webHidden/>
              </w:rPr>
              <w:instrText xml:space="preserve"> PAGEREF _Toc350911884 \h </w:instrText>
            </w:r>
            <w:r>
              <w:rPr>
                <w:noProof/>
                <w:webHidden/>
              </w:rPr>
            </w:r>
            <w:r>
              <w:rPr>
                <w:noProof/>
                <w:webHidden/>
              </w:rPr>
              <w:fldChar w:fldCharType="separate"/>
            </w:r>
            <w:r>
              <w:rPr>
                <w:noProof/>
                <w:webHidden/>
              </w:rPr>
              <w:t>17</w:t>
            </w:r>
            <w:r>
              <w:rPr>
                <w:noProof/>
                <w:webHidden/>
              </w:rPr>
              <w:fldChar w:fldCharType="end"/>
            </w:r>
          </w:hyperlink>
        </w:p>
        <w:p w:rsidR="00AA0C23" w:rsidRDefault="00AA0C23">
          <w:pPr>
            <w:pStyle w:val="Sumrio2"/>
            <w:tabs>
              <w:tab w:val="left" w:pos="880"/>
              <w:tab w:val="right" w:leader="dot" w:pos="9061"/>
            </w:tabs>
            <w:rPr>
              <w:rFonts w:asciiTheme="minorHAnsi" w:eastAsiaTheme="minorEastAsia" w:hAnsiTheme="minorHAnsi"/>
              <w:noProof/>
              <w:sz w:val="22"/>
              <w:lang w:eastAsia="pt-BR"/>
            </w:rPr>
          </w:pPr>
          <w:hyperlink w:anchor="_Toc350911885" w:history="1">
            <w:r w:rsidRPr="00A04938">
              <w:rPr>
                <w:rStyle w:val="Hyperlink"/>
                <w:noProof/>
              </w:rPr>
              <w:t>3.1</w:t>
            </w:r>
            <w:r>
              <w:rPr>
                <w:rFonts w:asciiTheme="minorHAnsi" w:eastAsiaTheme="minorEastAsia" w:hAnsiTheme="minorHAnsi"/>
                <w:noProof/>
                <w:sz w:val="22"/>
                <w:lang w:eastAsia="pt-BR"/>
              </w:rPr>
              <w:tab/>
            </w:r>
            <w:r w:rsidRPr="00A04938">
              <w:rPr>
                <w:rStyle w:val="Hyperlink"/>
                <w:noProof/>
              </w:rPr>
              <w:t>SERVIÇOS BASEADOS EM LOCALIZAÇÃO</w:t>
            </w:r>
            <w:r>
              <w:rPr>
                <w:noProof/>
                <w:webHidden/>
              </w:rPr>
              <w:tab/>
            </w:r>
            <w:r>
              <w:rPr>
                <w:noProof/>
                <w:webHidden/>
              </w:rPr>
              <w:fldChar w:fldCharType="begin"/>
            </w:r>
            <w:r>
              <w:rPr>
                <w:noProof/>
                <w:webHidden/>
              </w:rPr>
              <w:instrText xml:space="preserve"> PAGEREF _Toc350911885 \h </w:instrText>
            </w:r>
            <w:r>
              <w:rPr>
                <w:noProof/>
                <w:webHidden/>
              </w:rPr>
            </w:r>
            <w:r>
              <w:rPr>
                <w:noProof/>
                <w:webHidden/>
              </w:rPr>
              <w:fldChar w:fldCharType="separate"/>
            </w:r>
            <w:r>
              <w:rPr>
                <w:noProof/>
                <w:webHidden/>
              </w:rPr>
              <w:t>17</w:t>
            </w:r>
            <w:r>
              <w:rPr>
                <w:noProof/>
                <w:webHidden/>
              </w:rPr>
              <w:fldChar w:fldCharType="end"/>
            </w:r>
          </w:hyperlink>
        </w:p>
        <w:p w:rsidR="00AA0C23" w:rsidRDefault="00AA0C23">
          <w:pPr>
            <w:pStyle w:val="Sumrio2"/>
            <w:tabs>
              <w:tab w:val="left" w:pos="880"/>
              <w:tab w:val="right" w:leader="dot" w:pos="9061"/>
            </w:tabs>
            <w:rPr>
              <w:rFonts w:asciiTheme="minorHAnsi" w:eastAsiaTheme="minorEastAsia" w:hAnsiTheme="minorHAnsi"/>
              <w:noProof/>
              <w:sz w:val="22"/>
              <w:lang w:eastAsia="pt-BR"/>
            </w:rPr>
          </w:pPr>
          <w:hyperlink w:anchor="_Toc350911886" w:history="1">
            <w:r w:rsidRPr="00A04938">
              <w:rPr>
                <w:rStyle w:val="Hyperlink"/>
                <w:noProof/>
              </w:rPr>
              <w:t>3.2</w:t>
            </w:r>
            <w:r>
              <w:rPr>
                <w:rFonts w:asciiTheme="minorHAnsi" w:eastAsiaTheme="minorEastAsia" w:hAnsiTheme="minorHAnsi"/>
                <w:noProof/>
                <w:sz w:val="22"/>
                <w:lang w:eastAsia="pt-BR"/>
              </w:rPr>
              <w:tab/>
            </w:r>
            <w:r w:rsidRPr="00A04938">
              <w:rPr>
                <w:rStyle w:val="Hyperlink"/>
                <w:noProof/>
              </w:rPr>
              <w:t>ESTUDOS DE CASO</w:t>
            </w:r>
            <w:r>
              <w:rPr>
                <w:noProof/>
                <w:webHidden/>
              </w:rPr>
              <w:tab/>
            </w:r>
            <w:r>
              <w:rPr>
                <w:noProof/>
                <w:webHidden/>
              </w:rPr>
              <w:fldChar w:fldCharType="begin"/>
            </w:r>
            <w:r>
              <w:rPr>
                <w:noProof/>
                <w:webHidden/>
              </w:rPr>
              <w:instrText xml:space="preserve"> PAGEREF _Toc350911886 \h </w:instrText>
            </w:r>
            <w:r>
              <w:rPr>
                <w:noProof/>
                <w:webHidden/>
              </w:rPr>
            </w:r>
            <w:r>
              <w:rPr>
                <w:noProof/>
                <w:webHidden/>
              </w:rPr>
              <w:fldChar w:fldCharType="separate"/>
            </w:r>
            <w:r>
              <w:rPr>
                <w:noProof/>
                <w:webHidden/>
              </w:rPr>
              <w:t>22</w:t>
            </w:r>
            <w:r>
              <w:rPr>
                <w:noProof/>
                <w:webHidden/>
              </w:rPr>
              <w:fldChar w:fldCharType="end"/>
            </w:r>
          </w:hyperlink>
        </w:p>
        <w:p w:rsidR="00AA0C23" w:rsidRDefault="00AA0C23">
          <w:pPr>
            <w:pStyle w:val="Sumrio1"/>
            <w:tabs>
              <w:tab w:val="left" w:pos="440"/>
              <w:tab w:val="right" w:leader="dot" w:pos="9061"/>
            </w:tabs>
            <w:rPr>
              <w:rFonts w:asciiTheme="minorHAnsi" w:eastAsiaTheme="minorEastAsia" w:hAnsiTheme="minorHAnsi"/>
              <w:noProof/>
              <w:sz w:val="22"/>
              <w:lang w:eastAsia="pt-BR"/>
            </w:rPr>
          </w:pPr>
          <w:hyperlink w:anchor="_Toc350911887" w:history="1">
            <w:r w:rsidRPr="00A04938">
              <w:rPr>
                <w:rStyle w:val="Hyperlink"/>
                <w:noProof/>
              </w:rPr>
              <w:t>4</w:t>
            </w:r>
            <w:r>
              <w:rPr>
                <w:rFonts w:asciiTheme="minorHAnsi" w:eastAsiaTheme="minorEastAsia" w:hAnsiTheme="minorHAnsi"/>
                <w:noProof/>
                <w:sz w:val="22"/>
                <w:lang w:eastAsia="pt-BR"/>
              </w:rPr>
              <w:tab/>
            </w:r>
            <w:r w:rsidRPr="00A04938">
              <w:rPr>
                <w:rStyle w:val="Hyperlink"/>
                <w:noProof/>
              </w:rPr>
              <w:t>MÉTODO</w:t>
            </w:r>
            <w:r>
              <w:rPr>
                <w:noProof/>
                <w:webHidden/>
              </w:rPr>
              <w:tab/>
            </w:r>
            <w:r>
              <w:rPr>
                <w:noProof/>
                <w:webHidden/>
              </w:rPr>
              <w:fldChar w:fldCharType="begin"/>
            </w:r>
            <w:r>
              <w:rPr>
                <w:noProof/>
                <w:webHidden/>
              </w:rPr>
              <w:instrText xml:space="preserve"> PAGEREF _Toc350911887 \h </w:instrText>
            </w:r>
            <w:r>
              <w:rPr>
                <w:noProof/>
                <w:webHidden/>
              </w:rPr>
            </w:r>
            <w:r>
              <w:rPr>
                <w:noProof/>
                <w:webHidden/>
              </w:rPr>
              <w:fldChar w:fldCharType="separate"/>
            </w:r>
            <w:r>
              <w:rPr>
                <w:noProof/>
                <w:webHidden/>
              </w:rPr>
              <w:t>27</w:t>
            </w:r>
            <w:r>
              <w:rPr>
                <w:noProof/>
                <w:webHidden/>
              </w:rPr>
              <w:fldChar w:fldCharType="end"/>
            </w:r>
          </w:hyperlink>
        </w:p>
        <w:p w:rsidR="00AA0C23" w:rsidRDefault="00AA0C23">
          <w:pPr>
            <w:pStyle w:val="Sumrio2"/>
            <w:tabs>
              <w:tab w:val="left" w:pos="880"/>
              <w:tab w:val="right" w:leader="dot" w:pos="9061"/>
            </w:tabs>
            <w:rPr>
              <w:rFonts w:asciiTheme="minorHAnsi" w:eastAsiaTheme="minorEastAsia" w:hAnsiTheme="minorHAnsi"/>
              <w:noProof/>
              <w:sz w:val="22"/>
              <w:lang w:eastAsia="pt-BR"/>
            </w:rPr>
          </w:pPr>
          <w:hyperlink w:anchor="_Toc350911888" w:history="1">
            <w:r w:rsidRPr="00A04938">
              <w:rPr>
                <w:rStyle w:val="Hyperlink"/>
                <w:rFonts w:cstheme="minorHAnsi"/>
                <w:noProof/>
              </w:rPr>
              <w:t>4.1</w:t>
            </w:r>
            <w:r>
              <w:rPr>
                <w:rFonts w:asciiTheme="minorHAnsi" w:eastAsiaTheme="minorEastAsia" w:hAnsiTheme="minorHAnsi"/>
                <w:noProof/>
                <w:sz w:val="22"/>
                <w:lang w:eastAsia="pt-BR"/>
              </w:rPr>
              <w:tab/>
            </w:r>
            <w:r w:rsidRPr="00A04938">
              <w:rPr>
                <w:rStyle w:val="Hyperlink"/>
                <w:rFonts w:cstheme="minorHAnsi"/>
                <w:noProof/>
              </w:rPr>
              <w:t>TIPO DE PESQUISA</w:t>
            </w:r>
            <w:r>
              <w:rPr>
                <w:noProof/>
                <w:webHidden/>
              </w:rPr>
              <w:tab/>
            </w:r>
            <w:r>
              <w:rPr>
                <w:noProof/>
                <w:webHidden/>
              </w:rPr>
              <w:fldChar w:fldCharType="begin"/>
            </w:r>
            <w:r>
              <w:rPr>
                <w:noProof/>
                <w:webHidden/>
              </w:rPr>
              <w:instrText xml:space="preserve"> PAGEREF _Toc350911888 \h </w:instrText>
            </w:r>
            <w:r>
              <w:rPr>
                <w:noProof/>
                <w:webHidden/>
              </w:rPr>
            </w:r>
            <w:r>
              <w:rPr>
                <w:noProof/>
                <w:webHidden/>
              </w:rPr>
              <w:fldChar w:fldCharType="separate"/>
            </w:r>
            <w:r>
              <w:rPr>
                <w:noProof/>
                <w:webHidden/>
              </w:rPr>
              <w:t>27</w:t>
            </w:r>
            <w:r>
              <w:rPr>
                <w:noProof/>
                <w:webHidden/>
              </w:rPr>
              <w:fldChar w:fldCharType="end"/>
            </w:r>
          </w:hyperlink>
        </w:p>
        <w:p w:rsidR="00AA0C23" w:rsidRDefault="00AA0C23">
          <w:pPr>
            <w:pStyle w:val="Sumrio2"/>
            <w:tabs>
              <w:tab w:val="left" w:pos="880"/>
              <w:tab w:val="right" w:leader="dot" w:pos="9061"/>
            </w:tabs>
            <w:rPr>
              <w:rFonts w:asciiTheme="minorHAnsi" w:eastAsiaTheme="minorEastAsia" w:hAnsiTheme="minorHAnsi"/>
              <w:noProof/>
              <w:sz w:val="22"/>
              <w:lang w:eastAsia="pt-BR"/>
            </w:rPr>
          </w:pPr>
          <w:hyperlink w:anchor="_Toc350911889" w:history="1">
            <w:r w:rsidRPr="00A04938">
              <w:rPr>
                <w:rStyle w:val="Hyperlink"/>
                <w:rFonts w:cstheme="minorHAnsi"/>
                <w:noProof/>
              </w:rPr>
              <w:t>4.2</w:t>
            </w:r>
            <w:r>
              <w:rPr>
                <w:rFonts w:asciiTheme="minorHAnsi" w:eastAsiaTheme="minorEastAsia" w:hAnsiTheme="minorHAnsi"/>
                <w:noProof/>
                <w:sz w:val="22"/>
                <w:lang w:eastAsia="pt-BR"/>
              </w:rPr>
              <w:tab/>
            </w:r>
            <w:r w:rsidRPr="00A04938">
              <w:rPr>
                <w:rStyle w:val="Hyperlink"/>
                <w:rFonts w:cstheme="minorHAnsi"/>
                <w:noProof/>
              </w:rPr>
              <w:t>METODOLOGIA</w:t>
            </w:r>
            <w:r>
              <w:rPr>
                <w:noProof/>
                <w:webHidden/>
              </w:rPr>
              <w:tab/>
            </w:r>
            <w:r>
              <w:rPr>
                <w:noProof/>
                <w:webHidden/>
              </w:rPr>
              <w:fldChar w:fldCharType="begin"/>
            </w:r>
            <w:r>
              <w:rPr>
                <w:noProof/>
                <w:webHidden/>
              </w:rPr>
              <w:instrText xml:space="preserve"> PAGEREF _Toc350911889 \h </w:instrText>
            </w:r>
            <w:r>
              <w:rPr>
                <w:noProof/>
                <w:webHidden/>
              </w:rPr>
            </w:r>
            <w:r>
              <w:rPr>
                <w:noProof/>
                <w:webHidden/>
              </w:rPr>
              <w:fldChar w:fldCharType="separate"/>
            </w:r>
            <w:r>
              <w:rPr>
                <w:noProof/>
                <w:webHidden/>
              </w:rPr>
              <w:t>28</w:t>
            </w:r>
            <w:r>
              <w:rPr>
                <w:noProof/>
                <w:webHidden/>
              </w:rPr>
              <w:fldChar w:fldCharType="end"/>
            </w:r>
          </w:hyperlink>
        </w:p>
        <w:p w:rsidR="00AA0C23" w:rsidRDefault="00AA0C23">
          <w:pPr>
            <w:pStyle w:val="Sumrio1"/>
            <w:tabs>
              <w:tab w:val="left" w:pos="440"/>
              <w:tab w:val="right" w:leader="dot" w:pos="9061"/>
            </w:tabs>
            <w:rPr>
              <w:rFonts w:asciiTheme="minorHAnsi" w:eastAsiaTheme="minorEastAsia" w:hAnsiTheme="minorHAnsi"/>
              <w:noProof/>
              <w:sz w:val="22"/>
              <w:lang w:eastAsia="pt-BR"/>
            </w:rPr>
          </w:pPr>
          <w:hyperlink w:anchor="_Toc350911890" w:history="1">
            <w:r w:rsidRPr="00A04938">
              <w:rPr>
                <w:rStyle w:val="Hyperlink"/>
                <w:noProof/>
              </w:rPr>
              <w:t>5</w:t>
            </w:r>
            <w:r>
              <w:rPr>
                <w:rFonts w:asciiTheme="minorHAnsi" w:eastAsiaTheme="minorEastAsia" w:hAnsiTheme="minorHAnsi"/>
                <w:noProof/>
                <w:sz w:val="22"/>
                <w:lang w:eastAsia="pt-BR"/>
              </w:rPr>
              <w:tab/>
            </w:r>
            <w:r w:rsidRPr="00A04938">
              <w:rPr>
                <w:rStyle w:val="Hyperlink"/>
                <w:noProof/>
              </w:rPr>
              <w:t>RESULTADOS</w:t>
            </w:r>
            <w:r>
              <w:rPr>
                <w:noProof/>
                <w:webHidden/>
              </w:rPr>
              <w:tab/>
            </w:r>
            <w:r>
              <w:rPr>
                <w:noProof/>
                <w:webHidden/>
              </w:rPr>
              <w:fldChar w:fldCharType="begin"/>
            </w:r>
            <w:r>
              <w:rPr>
                <w:noProof/>
                <w:webHidden/>
              </w:rPr>
              <w:instrText xml:space="preserve"> PAGEREF _Toc350911890 \h </w:instrText>
            </w:r>
            <w:r>
              <w:rPr>
                <w:noProof/>
                <w:webHidden/>
              </w:rPr>
            </w:r>
            <w:r>
              <w:rPr>
                <w:noProof/>
                <w:webHidden/>
              </w:rPr>
              <w:fldChar w:fldCharType="separate"/>
            </w:r>
            <w:r>
              <w:rPr>
                <w:noProof/>
                <w:webHidden/>
              </w:rPr>
              <w:t>29</w:t>
            </w:r>
            <w:r>
              <w:rPr>
                <w:noProof/>
                <w:webHidden/>
              </w:rPr>
              <w:fldChar w:fldCharType="end"/>
            </w:r>
          </w:hyperlink>
        </w:p>
        <w:p w:rsidR="00AA0C23" w:rsidRDefault="00AA0C23">
          <w:pPr>
            <w:pStyle w:val="Sumrio2"/>
            <w:tabs>
              <w:tab w:val="left" w:pos="880"/>
              <w:tab w:val="right" w:leader="dot" w:pos="9061"/>
            </w:tabs>
            <w:rPr>
              <w:rFonts w:asciiTheme="minorHAnsi" w:eastAsiaTheme="minorEastAsia" w:hAnsiTheme="minorHAnsi"/>
              <w:noProof/>
              <w:sz w:val="22"/>
              <w:lang w:eastAsia="pt-BR"/>
            </w:rPr>
          </w:pPr>
          <w:hyperlink w:anchor="_Toc350911891" w:history="1">
            <w:r w:rsidRPr="00A04938">
              <w:rPr>
                <w:rStyle w:val="Hyperlink"/>
                <w:noProof/>
              </w:rPr>
              <w:t>5.1</w:t>
            </w:r>
            <w:r>
              <w:rPr>
                <w:rFonts w:asciiTheme="minorHAnsi" w:eastAsiaTheme="minorEastAsia" w:hAnsiTheme="minorHAnsi"/>
                <w:noProof/>
                <w:sz w:val="22"/>
                <w:lang w:eastAsia="pt-BR"/>
              </w:rPr>
              <w:tab/>
            </w:r>
            <w:r w:rsidRPr="00A04938">
              <w:rPr>
                <w:rStyle w:val="Hyperlink"/>
                <w:noProof/>
              </w:rPr>
              <w:t>VISÃO GERAL DO SOFTWARE</w:t>
            </w:r>
            <w:r>
              <w:rPr>
                <w:noProof/>
                <w:webHidden/>
              </w:rPr>
              <w:tab/>
            </w:r>
            <w:r>
              <w:rPr>
                <w:noProof/>
                <w:webHidden/>
              </w:rPr>
              <w:fldChar w:fldCharType="begin"/>
            </w:r>
            <w:r>
              <w:rPr>
                <w:noProof/>
                <w:webHidden/>
              </w:rPr>
              <w:instrText xml:space="preserve"> PAGEREF _Toc350911891 \h </w:instrText>
            </w:r>
            <w:r>
              <w:rPr>
                <w:noProof/>
                <w:webHidden/>
              </w:rPr>
            </w:r>
            <w:r>
              <w:rPr>
                <w:noProof/>
                <w:webHidden/>
              </w:rPr>
              <w:fldChar w:fldCharType="separate"/>
            </w:r>
            <w:r>
              <w:rPr>
                <w:noProof/>
                <w:webHidden/>
              </w:rPr>
              <w:t>29</w:t>
            </w:r>
            <w:r>
              <w:rPr>
                <w:noProof/>
                <w:webHidden/>
              </w:rPr>
              <w:fldChar w:fldCharType="end"/>
            </w:r>
          </w:hyperlink>
        </w:p>
        <w:p w:rsidR="00AA0C23" w:rsidRDefault="00AA0C23">
          <w:pPr>
            <w:pStyle w:val="Sumrio3"/>
            <w:tabs>
              <w:tab w:val="left" w:pos="1320"/>
              <w:tab w:val="right" w:leader="dot" w:pos="9061"/>
            </w:tabs>
            <w:rPr>
              <w:rFonts w:asciiTheme="minorHAnsi" w:eastAsiaTheme="minorEastAsia" w:hAnsiTheme="minorHAnsi"/>
              <w:noProof/>
              <w:sz w:val="22"/>
              <w:lang w:eastAsia="pt-BR"/>
            </w:rPr>
          </w:pPr>
          <w:hyperlink w:anchor="_Toc350911892" w:history="1">
            <w:r w:rsidRPr="00A04938">
              <w:rPr>
                <w:rStyle w:val="Hyperlink"/>
                <w:noProof/>
              </w:rPr>
              <w:t>5.1.1</w:t>
            </w:r>
            <w:r>
              <w:rPr>
                <w:rFonts w:asciiTheme="minorHAnsi" w:eastAsiaTheme="minorEastAsia" w:hAnsiTheme="minorHAnsi"/>
                <w:noProof/>
                <w:sz w:val="22"/>
                <w:lang w:eastAsia="pt-BR"/>
              </w:rPr>
              <w:tab/>
            </w:r>
            <w:r w:rsidRPr="00A04938">
              <w:rPr>
                <w:rStyle w:val="Hyperlink"/>
                <w:noProof/>
              </w:rPr>
              <w:t>RECURSOS DO SOFTWARE</w:t>
            </w:r>
            <w:r>
              <w:rPr>
                <w:noProof/>
                <w:webHidden/>
              </w:rPr>
              <w:tab/>
            </w:r>
            <w:r>
              <w:rPr>
                <w:noProof/>
                <w:webHidden/>
              </w:rPr>
              <w:fldChar w:fldCharType="begin"/>
            </w:r>
            <w:r>
              <w:rPr>
                <w:noProof/>
                <w:webHidden/>
              </w:rPr>
              <w:instrText xml:space="preserve"> PAGEREF _Toc350911892 \h </w:instrText>
            </w:r>
            <w:r>
              <w:rPr>
                <w:noProof/>
                <w:webHidden/>
              </w:rPr>
            </w:r>
            <w:r>
              <w:rPr>
                <w:noProof/>
                <w:webHidden/>
              </w:rPr>
              <w:fldChar w:fldCharType="separate"/>
            </w:r>
            <w:r>
              <w:rPr>
                <w:noProof/>
                <w:webHidden/>
              </w:rPr>
              <w:t>29</w:t>
            </w:r>
            <w:r>
              <w:rPr>
                <w:noProof/>
                <w:webHidden/>
              </w:rPr>
              <w:fldChar w:fldCharType="end"/>
            </w:r>
          </w:hyperlink>
        </w:p>
        <w:p w:rsidR="00AA0C23" w:rsidRDefault="00AA0C23">
          <w:pPr>
            <w:pStyle w:val="Sumrio3"/>
            <w:tabs>
              <w:tab w:val="left" w:pos="1320"/>
              <w:tab w:val="right" w:leader="dot" w:pos="9061"/>
            </w:tabs>
            <w:rPr>
              <w:rFonts w:asciiTheme="minorHAnsi" w:eastAsiaTheme="minorEastAsia" w:hAnsiTheme="minorHAnsi"/>
              <w:noProof/>
              <w:sz w:val="22"/>
              <w:lang w:eastAsia="pt-BR"/>
            </w:rPr>
          </w:pPr>
          <w:hyperlink w:anchor="_Toc350911893" w:history="1">
            <w:r w:rsidRPr="00A04938">
              <w:rPr>
                <w:rStyle w:val="Hyperlink"/>
                <w:noProof/>
              </w:rPr>
              <w:t>5.1.2</w:t>
            </w:r>
            <w:r>
              <w:rPr>
                <w:rFonts w:asciiTheme="minorHAnsi" w:eastAsiaTheme="minorEastAsia" w:hAnsiTheme="minorHAnsi"/>
                <w:noProof/>
                <w:sz w:val="22"/>
                <w:lang w:eastAsia="pt-BR"/>
              </w:rPr>
              <w:tab/>
            </w:r>
            <w:r w:rsidRPr="00A04938">
              <w:rPr>
                <w:rStyle w:val="Hyperlink"/>
                <w:noProof/>
              </w:rPr>
              <w:t>FLUXO DE ATENDIMENTO DE SOLICITAÇÃO DE TAXI</w:t>
            </w:r>
            <w:r>
              <w:rPr>
                <w:noProof/>
                <w:webHidden/>
              </w:rPr>
              <w:tab/>
            </w:r>
            <w:r>
              <w:rPr>
                <w:noProof/>
                <w:webHidden/>
              </w:rPr>
              <w:fldChar w:fldCharType="begin"/>
            </w:r>
            <w:r>
              <w:rPr>
                <w:noProof/>
                <w:webHidden/>
              </w:rPr>
              <w:instrText xml:space="preserve"> PAGEREF _Toc350911893 \h </w:instrText>
            </w:r>
            <w:r>
              <w:rPr>
                <w:noProof/>
                <w:webHidden/>
              </w:rPr>
            </w:r>
            <w:r>
              <w:rPr>
                <w:noProof/>
                <w:webHidden/>
              </w:rPr>
              <w:fldChar w:fldCharType="separate"/>
            </w:r>
            <w:r>
              <w:rPr>
                <w:noProof/>
                <w:webHidden/>
              </w:rPr>
              <w:t>32</w:t>
            </w:r>
            <w:r>
              <w:rPr>
                <w:noProof/>
                <w:webHidden/>
              </w:rPr>
              <w:fldChar w:fldCharType="end"/>
            </w:r>
          </w:hyperlink>
        </w:p>
        <w:p w:rsidR="00AA0C23" w:rsidRDefault="00AA0C23">
          <w:pPr>
            <w:pStyle w:val="Sumrio2"/>
            <w:tabs>
              <w:tab w:val="left" w:pos="880"/>
              <w:tab w:val="right" w:leader="dot" w:pos="9061"/>
            </w:tabs>
            <w:rPr>
              <w:rFonts w:asciiTheme="minorHAnsi" w:eastAsiaTheme="minorEastAsia" w:hAnsiTheme="minorHAnsi"/>
              <w:noProof/>
              <w:sz w:val="22"/>
              <w:lang w:eastAsia="pt-BR"/>
            </w:rPr>
          </w:pPr>
          <w:hyperlink w:anchor="_Toc350911894" w:history="1">
            <w:r w:rsidRPr="00A04938">
              <w:rPr>
                <w:rStyle w:val="Hyperlink"/>
                <w:noProof/>
              </w:rPr>
              <w:t>5.2</w:t>
            </w:r>
            <w:r>
              <w:rPr>
                <w:rFonts w:asciiTheme="minorHAnsi" w:eastAsiaTheme="minorEastAsia" w:hAnsiTheme="minorHAnsi"/>
                <w:noProof/>
                <w:sz w:val="22"/>
                <w:lang w:eastAsia="pt-BR"/>
              </w:rPr>
              <w:tab/>
            </w:r>
            <w:r w:rsidRPr="00A04938">
              <w:rPr>
                <w:rStyle w:val="Hyperlink"/>
                <w:noProof/>
              </w:rPr>
              <w:t>ARQUITETURA DO SOFTWARE</w:t>
            </w:r>
            <w:r>
              <w:rPr>
                <w:noProof/>
                <w:webHidden/>
              </w:rPr>
              <w:tab/>
            </w:r>
            <w:r>
              <w:rPr>
                <w:noProof/>
                <w:webHidden/>
              </w:rPr>
              <w:fldChar w:fldCharType="begin"/>
            </w:r>
            <w:r>
              <w:rPr>
                <w:noProof/>
                <w:webHidden/>
              </w:rPr>
              <w:instrText xml:space="preserve"> PAGEREF _Toc350911894 \h </w:instrText>
            </w:r>
            <w:r>
              <w:rPr>
                <w:noProof/>
                <w:webHidden/>
              </w:rPr>
            </w:r>
            <w:r>
              <w:rPr>
                <w:noProof/>
                <w:webHidden/>
              </w:rPr>
              <w:fldChar w:fldCharType="separate"/>
            </w:r>
            <w:r>
              <w:rPr>
                <w:noProof/>
                <w:webHidden/>
              </w:rPr>
              <w:t>37</w:t>
            </w:r>
            <w:r>
              <w:rPr>
                <w:noProof/>
                <w:webHidden/>
              </w:rPr>
              <w:fldChar w:fldCharType="end"/>
            </w:r>
          </w:hyperlink>
        </w:p>
        <w:p w:rsidR="00AA0C23" w:rsidRDefault="00AA0C23">
          <w:pPr>
            <w:pStyle w:val="Sumrio3"/>
            <w:tabs>
              <w:tab w:val="left" w:pos="1320"/>
              <w:tab w:val="right" w:leader="dot" w:pos="9061"/>
            </w:tabs>
            <w:rPr>
              <w:rFonts w:asciiTheme="minorHAnsi" w:eastAsiaTheme="minorEastAsia" w:hAnsiTheme="minorHAnsi"/>
              <w:noProof/>
              <w:sz w:val="22"/>
              <w:lang w:eastAsia="pt-BR"/>
            </w:rPr>
          </w:pPr>
          <w:hyperlink w:anchor="_Toc350911895" w:history="1">
            <w:r w:rsidRPr="00A04938">
              <w:rPr>
                <w:rStyle w:val="Hyperlink"/>
                <w:noProof/>
              </w:rPr>
              <w:t>5.2.1</w:t>
            </w:r>
            <w:r>
              <w:rPr>
                <w:rFonts w:asciiTheme="minorHAnsi" w:eastAsiaTheme="minorEastAsia" w:hAnsiTheme="minorHAnsi"/>
                <w:noProof/>
                <w:sz w:val="22"/>
                <w:lang w:eastAsia="pt-BR"/>
              </w:rPr>
              <w:tab/>
            </w:r>
            <w:r w:rsidRPr="00A04938">
              <w:rPr>
                <w:rStyle w:val="Hyperlink"/>
                <w:noProof/>
              </w:rPr>
              <w:t>APRESENTAÇÃO</w:t>
            </w:r>
            <w:r>
              <w:rPr>
                <w:noProof/>
                <w:webHidden/>
              </w:rPr>
              <w:tab/>
            </w:r>
            <w:r>
              <w:rPr>
                <w:noProof/>
                <w:webHidden/>
              </w:rPr>
              <w:fldChar w:fldCharType="begin"/>
            </w:r>
            <w:r>
              <w:rPr>
                <w:noProof/>
                <w:webHidden/>
              </w:rPr>
              <w:instrText xml:space="preserve"> PAGEREF _Toc350911895 \h </w:instrText>
            </w:r>
            <w:r>
              <w:rPr>
                <w:noProof/>
                <w:webHidden/>
              </w:rPr>
            </w:r>
            <w:r>
              <w:rPr>
                <w:noProof/>
                <w:webHidden/>
              </w:rPr>
              <w:fldChar w:fldCharType="separate"/>
            </w:r>
            <w:r>
              <w:rPr>
                <w:noProof/>
                <w:webHidden/>
              </w:rPr>
              <w:t>38</w:t>
            </w:r>
            <w:r>
              <w:rPr>
                <w:noProof/>
                <w:webHidden/>
              </w:rPr>
              <w:fldChar w:fldCharType="end"/>
            </w:r>
          </w:hyperlink>
        </w:p>
        <w:p w:rsidR="00AA0C23" w:rsidRDefault="00AA0C23">
          <w:pPr>
            <w:pStyle w:val="Sumrio3"/>
            <w:tabs>
              <w:tab w:val="left" w:pos="1320"/>
              <w:tab w:val="right" w:leader="dot" w:pos="9061"/>
            </w:tabs>
            <w:rPr>
              <w:rFonts w:asciiTheme="minorHAnsi" w:eastAsiaTheme="minorEastAsia" w:hAnsiTheme="minorHAnsi"/>
              <w:noProof/>
              <w:sz w:val="22"/>
              <w:lang w:eastAsia="pt-BR"/>
            </w:rPr>
          </w:pPr>
          <w:hyperlink w:anchor="_Toc350911896" w:history="1">
            <w:r w:rsidRPr="00A04938">
              <w:rPr>
                <w:rStyle w:val="Hyperlink"/>
                <w:noProof/>
              </w:rPr>
              <w:t>5.2.2</w:t>
            </w:r>
            <w:r>
              <w:rPr>
                <w:rFonts w:asciiTheme="minorHAnsi" w:eastAsiaTheme="minorEastAsia" w:hAnsiTheme="minorHAnsi"/>
                <w:noProof/>
                <w:sz w:val="22"/>
                <w:lang w:eastAsia="pt-BR"/>
              </w:rPr>
              <w:tab/>
            </w:r>
            <w:r w:rsidRPr="00A04938">
              <w:rPr>
                <w:rStyle w:val="Hyperlink"/>
                <w:noProof/>
              </w:rPr>
              <w:t>RECURSOS E COMPONENTES DO SERVIDOR</w:t>
            </w:r>
            <w:r>
              <w:rPr>
                <w:noProof/>
                <w:webHidden/>
              </w:rPr>
              <w:tab/>
            </w:r>
            <w:r>
              <w:rPr>
                <w:noProof/>
                <w:webHidden/>
              </w:rPr>
              <w:fldChar w:fldCharType="begin"/>
            </w:r>
            <w:r>
              <w:rPr>
                <w:noProof/>
                <w:webHidden/>
              </w:rPr>
              <w:instrText xml:space="preserve"> PAGEREF _Toc350911896 \h </w:instrText>
            </w:r>
            <w:r>
              <w:rPr>
                <w:noProof/>
                <w:webHidden/>
              </w:rPr>
            </w:r>
            <w:r>
              <w:rPr>
                <w:noProof/>
                <w:webHidden/>
              </w:rPr>
              <w:fldChar w:fldCharType="separate"/>
            </w:r>
            <w:r>
              <w:rPr>
                <w:noProof/>
                <w:webHidden/>
              </w:rPr>
              <w:t>39</w:t>
            </w:r>
            <w:r>
              <w:rPr>
                <w:noProof/>
                <w:webHidden/>
              </w:rPr>
              <w:fldChar w:fldCharType="end"/>
            </w:r>
          </w:hyperlink>
        </w:p>
        <w:p w:rsidR="00AA0C23" w:rsidRDefault="00AA0C23">
          <w:pPr>
            <w:pStyle w:val="Sumrio3"/>
            <w:tabs>
              <w:tab w:val="left" w:pos="1320"/>
              <w:tab w:val="right" w:leader="dot" w:pos="9061"/>
            </w:tabs>
            <w:rPr>
              <w:rFonts w:asciiTheme="minorHAnsi" w:eastAsiaTheme="minorEastAsia" w:hAnsiTheme="minorHAnsi"/>
              <w:noProof/>
              <w:sz w:val="22"/>
              <w:lang w:eastAsia="pt-BR"/>
            </w:rPr>
          </w:pPr>
          <w:hyperlink w:anchor="_Toc350911897" w:history="1">
            <w:r w:rsidRPr="00A04938">
              <w:rPr>
                <w:rStyle w:val="Hyperlink"/>
                <w:noProof/>
              </w:rPr>
              <w:t>5.2.3</w:t>
            </w:r>
            <w:r>
              <w:rPr>
                <w:rFonts w:asciiTheme="minorHAnsi" w:eastAsiaTheme="minorEastAsia" w:hAnsiTheme="minorHAnsi"/>
                <w:noProof/>
                <w:sz w:val="22"/>
                <w:lang w:eastAsia="pt-BR"/>
              </w:rPr>
              <w:tab/>
            </w:r>
            <w:r w:rsidRPr="00A04938">
              <w:rPr>
                <w:rStyle w:val="Hyperlink"/>
                <w:noProof/>
              </w:rPr>
              <w:t>INFRA-ESTRUTURA</w:t>
            </w:r>
            <w:r>
              <w:rPr>
                <w:noProof/>
                <w:webHidden/>
              </w:rPr>
              <w:tab/>
            </w:r>
            <w:r>
              <w:rPr>
                <w:noProof/>
                <w:webHidden/>
              </w:rPr>
              <w:fldChar w:fldCharType="begin"/>
            </w:r>
            <w:r>
              <w:rPr>
                <w:noProof/>
                <w:webHidden/>
              </w:rPr>
              <w:instrText xml:space="preserve"> PAGEREF _Toc350911897 \h </w:instrText>
            </w:r>
            <w:r>
              <w:rPr>
                <w:noProof/>
                <w:webHidden/>
              </w:rPr>
            </w:r>
            <w:r>
              <w:rPr>
                <w:noProof/>
                <w:webHidden/>
              </w:rPr>
              <w:fldChar w:fldCharType="separate"/>
            </w:r>
            <w:r>
              <w:rPr>
                <w:noProof/>
                <w:webHidden/>
              </w:rPr>
              <w:t>40</w:t>
            </w:r>
            <w:r>
              <w:rPr>
                <w:noProof/>
                <w:webHidden/>
              </w:rPr>
              <w:fldChar w:fldCharType="end"/>
            </w:r>
          </w:hyperlink>
        </w:p>
        <w:p w:rsidR="00AA0C23" w:rsidRDefault="00AA0C23">
          <w:pPr>
            <w:pStyle w:val="Sumrio2"/>
            <w:tabs>
              <w:tab w:val="left" w:pos="880"/>
              <w:tab w:val="right" w:leader="dot" w:pos="9061"/>
            </w:tabs>
            <w:rPr>
              <w:rFonts w:asciiTheme="minorHAnsi" w:eastAsiaTheme="minorEastAsia" w:hAnsiTheme="minorHAnsi"/>
              <w:noProof/>
              <w:sz w:val="22"/>
              <w:lang w:eastAsia="pt-BR"/>
            </w:rPr>
          </w:pPr>
          <w:hyperlink w:anchor="_Toc350911898" w:history="1">
            <w:r w:rsidRPr="00A04938">
              <w:rPr>
                <w:rStyle w:val="Hyperlink"/>
                <w:noProof/>
              </w:rPr>
              <w:t>5.3</w:t>
            </w:r>
            <w:r>
              <w:rPr>
                <w:rFonts w:asciiTheme="minorHAnsi" w:eastAsiaTheme="minorEastAsia" w:hAnsiTheme="minorHAnsi"/>
                <w:noProof/>
                <w:sz w:val="22"/>
                <w:lang w:eastAsia="pt-BR"/>
              </w:rPr>
              <w:tab/>
            </w:r>
            <w:r w:rsidRPr="00A04938">
              <w:rPr>
                <w:rStyle w:val="Hyperlink"/>
                <w:noProof/>
              </w:rPr>
              <w:t>ALGORITMOS DE GERENCIAMENTO DE VEÍCULOS</w:t>
            </w:r>
            <w:r>
              <w:rPr>
                <w:noProof/>
                <w:webHidden/>
              </w:rPr>
              <w:tab/>
            </w:r>
            <w:r>
              <w:rPr>
                <w:noProof/>
                <w:webHidden/>
              </w:rPr>
              <w:fldChar w:fldCharType="begin"/>
            </w:r>
            <w:r>
              <w:rPr>
                <w:noProof/>
                <w:webHidden/>
              </w:rPr>
              <w:instrText xml:space="preserve"> PAGEREF _Toc350911898 \h </w:instrText>
            </w:r>
            <w:r>
              <w:rPr>
                <w:noProof/>
                <w:webHidden/>
              </w:rPr>
            </w:r>
            <w:r>
              <w:rPr>
                <w:noProof/>
                <w:webHidden/>
              </w:rPr>
              <w:fldChar w:fldCharType="separate"/>
            </w:r>
            <w:r>
              <w:rPr>
                <w:noProof/>
                <w:webHidden/>
              </w:rPr>
              <w:t>41</w:t>
            </w:r>
            <w:r>
              <w:rPr>
                <w:noProof/>
                <w:webHidden/>
              </w:rPr>
              <w:fldChar w:fldCharType="end"/>
            </w:r>
          </w:hyperlink>
        </w:p>
        <w:p w:rsidR="00AA0C23" w:rsidRDefault="00AA0C23">
          <w:pPr>
            <w:pStyle w:val="Sumrio3"/>
            <w:tabs>
              <w:tab w:val="left" w:pos="1320"/>
              <w:tab w:val="right" w:leader="dot" w:pos="9061"/>
            </w:tabs>
            <w:rPr>
              <w:rFonts w:asciiTheme="minorHAnsi" w:eastAsiaTheme="minorEastAsia" w:hAnsiTheme="minorHAnsi"/>
              <w:noProof/>
              <w:sz w:val="22"/>
              <w:lang w:eastAsia="pt-BR"/>
            </w:rPr>
          </w:pPr>
          <w:hyperlink w:anchor="_Toc350911899" w:history="1">
            <w:r w:rsidRPr="00A04938">
              <w:rPr>
                <w:rStyle w:val="Hyperlink"/>
                <w:noProof/>
              </w:rPr>
              <w:t>5.3.1</w:t>
            </w:r>
            <w:r>
              <w:rPr>
                <w:rFonts w:asciiTheme="minorHAnsi" w:eastAsiaTheme="minorEastAsia" w:hAnsiTheme="minorHAnsi"/>
                <w:noProof/>
                <w:sz w:val="22"/>
                <w:lang w:eastAsia="pt-BR"/>
              </w:rPr>
              <w:tab/>
            </w:r>
            <w:r w:rsidRPr="00A04938">
              <w:rPr>
                <w:rStyle w:val="Hyperlink"/>
                <w:noProof/>
              </w:rPr>
              <w:t>MÉTODO BASEADO EM GPS COM MENOR TEMPO ESTIMADO DE ATENDIMENTO</w:t>
            </w:r>
            <w:r>
              <w:rPr>
                <w:noProof/>
                <w:webHidden/>
              </w:rPr>
              <w:tab/>
            </w:r>
            <w:r>
              <w:rPr>
                <w:noProof/>
                <w:webHidden/>
              </w:rPr>
              <w:fldChar w:fldCharType="begin"/>
            </w:r>
            <w:r>
              <w:rPr>
                <w:noProof/>
                <w:webHidden/>
              </w:rPr>
              <w:instrText xml:space="preserve"> PAGEREF _Toc350911899 \h </w:instrText>
            </w:r>
            <w:r>
              <w:rPr>
                <w:noProof/>
                <w:webHidden/>
              </w:rPr>
            </w:r>
            <w:r>
              <w:rPr>
                <w:noProof/>
                <w:webHidden/>
              </w:rPr>
              <w:fldChar w:fldCharType="separate"/>
            </w:r>
            <w:r>
              <w:rPr>
                <w:noProof/>
                <w:webHidden/>
              </w:rPr>
              <w:t>42</w:t>
            </w:r>
            <w:r>
              <w:rPr>
                <w:noProof/>
                <w:webHidden/>
              </w:rPr>
              <w:fldChar w:fldCharType="end"/>
            </w:r>
          </w:hyperlink>
        </w:p>
        <w:p w:rsidR="00AA0C23" w:rsidRDefault="00AA0C23">
          <w:pPr>
            <w:pStyle w:val="Sumrio3"/>
            <w:tabs>
              <w:tab w:val="left" w:pos="1320"/>
              <w:tab w:val="right" w:leader="dot" w:pos="9061"/>
            </w:tabs>
            <w:rPr>
              <w:rFonts w:asciiTheme="minorHAnsi" w:eastAsiaTheme="minorEastAsia" w:hAnsiTheme="minorHAnsi"/>
              <w:noProof/>
              <w:sz w:val="22"/>
              <w:lang w:eastAsia="pt-BR"/>
            </w:rPr>
          </w:pPr>
          <w:hyperlink w:anchor="_Toc350911900" w:history="1">
            <w:r w:rsidRPr="00A04938">
              <w:rPr>
                <w:rStyle w:val="Hyperlink"/>
                <w:noProof/>
              </w:rPr>
              <w:t>5.3.2</w:t>
            </w:r>
            <w:r>
              <w:rPr>
                <w:rFonts w:asciiTheme="minorHAnsi" w:eastAsiaTheme="minorEastAsia" w:hAnsiTheme="minorHAnsi"/>
                <w:noProof/>
                <w:sz w:val="22"/>
                <w:lang w:eastAsia="pt-BR"/>
              </w:rPr>
              <w:tab/>
            </w:r>
            <w:r w:rsidRPr="00A04938">
              <w:rPr>
                <w:rStyle w:val="Hyperlink"/>
                <w:noProof/>
              </w:rPr>
              <w:t>MÉTODO BASEADO EM GPS COM DISTÂNCIA EUCLIDIANA</w:t>
            </w:r>
            <w:r>
              <w:rPr>
                <w:noProof/>
                <w:webHidden/>
              </w:rPr>
              <w:tab/>
            </w:r>
            <w:r>
              <w:rPr>
                <w:noProof/>
                <w:webHidden/>
              </w:rPr>
              <w:fldChar w:fldCharType="begin"/>
            </w:r>
            <w:r>
              <w:rPr>
                <w:noProof/>
                <w:webHidden/>
              </w:rPr>
              <w:instrText xml:space="preserve"> PAGEREF _Toc350911900 \h </w:instrText>
            </w:r>
            <w:r>
              <w:rPr>
                <w:noProof/>
                <w:webHidden/>
              </w:rPr>
            </w:r>
            <w:r>
              <w:rPr>
                <w:noProof/>
                <w:webHidden/>
              </w:rPr>
              <w:fldChar w:fldCharType="separate"/>
            </w:r>
            <w:r>
              <w:rPr>
                <w:noProof/>
                <w:webHidden/>
              </w:rPr>
              <w:t>46</w:t>
            </w:r>
            <w:r>
              <w:rPr>
                <w:noProof/>
                <w:webHidden/>
              </w:rPr>
              <w:fldChar w:fldCharType="end"/>
            </w:r>
          </w:hyperlink>
        </w:p>
        <w:p w:rsidR="00AA0C23" w:rsidRDefault="00AA0C23">
          <w:pPr>
            <w:pStyle w:val="Sumrio3"/>
            <w:tabs>
              <w:tab w:val="left" w:pos="1320"/>
              <w:tab w:val="right" w:leader="dot" w:pos="9061"/>
            </w:tabs>
            <w:rPr>
              <w:rFonts w:asciiTheme="minorHAnsi" w:eastAsiaTheme="minorEastAsia" w:hAnsiTheme="minorHAnsi"/>
              <w:noProof/>
              <w:sz w:val="22"/>
              <w:lang w:eastAsia="pt-BR"/>
            </w:rPr>
          </w:pPr>
          <w:hyperlink w:anchor="_Toc350911901" w:history="1">
            <w:r w:rsidRPr="00A04938">
              <w:rPr>
                <w:rStyle w:val="Hyperlink"/>
                <w:noProof/>
              </w:rPr>
              <w:t>5.3.3</w:t>
            </w:r>
            <w:r>
              <w:rPr>
                <w:rFonts w:asciiTheme="minorHAnsi" w:eastAsiaTheme="minorEastAsia" w:hAnsiTheme="minorHAnsi"/>
                <w:noProof/>
                <w:sz w:val="22"/>
                <w:lang w:eastAsia="pt-BR"/>
              </w:rPr>
              <w:tab/>
            </w:r>
            <w:r w:rsidRPr="00A04938">
              <w:rPr>
                <w:rStyle w:val="Hyperlink"/>
                <w:noProof/>
              </w:rPr>
              <w:t>PROCESSAMENTO DA FILA DE ESPERA</w:t>
            </w:r>
            <w:r>
              <w:rPr>
                <w:noProof/>
                <w:webHidden/>
              </w:rPr>
              <w:tab/>
            </w:r>
            <w:r>
              <w:rPr>
                <w:noProof/>
                <w:webHidden/>
              </w:rPr>
              <w:fldChar w:fldCharType="begin"/>
            </w:r>
            <w:r>
              <w:rPr>
                <w:noProof/>
                <w:webHidden/>
              </w:rPr>
              <w:instrText xml:space="preserve"> PAGEREF _Toc350911901 \h </w:instrText>
            </w:r>
            <w:r>
              <w:rPr>
                <w:noProof/>
                <w:webHidden/>
              </w:rPr>
            </w:r>
            <w:r>
              <w:rPr>
                <w:noProof/>
                <w:webHidden/>
              </w:rPr>
              <w:fldChar w:fldCharType="separate"/>
            </w:r>
            <w:r>
              <w:rPr>
                <w:noProof/>
                <w:webHidden/>
              </w:rPr>
              <w:t>46</w:t>
            </w:r>
            <w:r>
              <w:rPr>
                <w:noProof/>
                <w:webHidden/>
              </w:rPr>
              <w:fldChar w:fldCharType="end"/>
            </w:r>
          </w:hyperlink>
        </w:p>
        <w:p w:rsidR="00AA0C23" w:rsidRDefault="00AA0C23">
          <w:pPr>
            <w:pStyle w:val="Sumrio1"/>
            <w:tabs>
              <w:tab w:val="left" w:pos="440"/>
              <w:tab w:val="right" w:leader="dot" w:pos="9061"/>
            </w:tabs>
            <w:rPr>
              <w:rFonts w:asciiTheme="minorHAnsi" w:eastAsiaTheme="minorEastAsia" w:hAnsiTheme="minorHAnsi"/>
              <w:noProof/>
              <w:sz w:val="22"/>
              <w:lang w:eastAsia="pt-BR"/>
            </w:rPr>
          </w:pPr>
          <w:hyperlink w:anchor="_Toc350911902" w:history="1">
            <w:r w:rsidRPr="00A04938">
              <w:rPr>
                <w:rStyle w:val="Hyperlink"/>
                <w:noProof/>
              </w:rPr>
              <w:t>6</w:t>
            </w:r>
            <w:r>
              <w:rPr>
                <w:rFonts w:asciiTheme="minorHAnsi" w:eastAsiaTheme="minorEastAsia" w:hAnsiTheme="minorHAnsi"/>
                <w:noProof/>
                <w:sz w:val="22"/>
                <w:lang w:eastAsia="pt-BR"/>
              </w:rPr>
              <w:tab/>
            </w:r>
            <w:r w:rsidRPr="00A04938">
              <w:rPr>
                <w:rStyle w:val="Hyperlink"/>
                <w:noProof/>
              </w:rPr>
              <w:t>TESTES DOS ALGORITMOS DE DESPACHO</w:t>
            </w:r>
            <w:r>
              <w:rPr>
                <w:noProof/>
                <w:webHidden/>
              </w:rPr>
              <w:tab/>
            </w:r>
            <w:r>
              <w:rPr>
                <w:noProof/>
                <w:webHidden/>
              </w:rPr>
              <w:fldChar w:fldCharType="begin"/>
            </w:r>
            <w:r>
              <w:rPr>
                <w:noProof/>
                <w:webHidden/>
              </w:rPr>
              <w:instrText xml:space="preserve"> PAGEREF _Toc350911902 \h </w:instrText>
            </w:r>
            <w:r>
              <w:rPr>
                <w:noProof/>
                <w:webHidden/>
              </w:rPr>
            </w:r>
            <w:r>
              <w:rPr>
                <w:noProof/>
                <w:webHidden/>
              </w:rPr>
              <w:fldChar w:fldCharType="separate"/>
            </w:r>
            <w:r>
              <w:rPr>
                <w:noProof/>
                <w:webHidden/>
              </w:rPr>
              <w:t>48</w:t>
            </w:r>
            <w:r>
              <w:rPr>
                <w:noProof/>
                <w:webHidden/>
              </w:rPr>
              <w:fldChar w:fldCharType="end"/>
            </w:r>
          </w:hyperlink>
        </w:p>
        <w:p w:rsidR="00AA0C23" w:rsidRDefault="00AA0C23">
          <w:pPr>
            <w:pStyle w:val="Sumrio2"/>
            <w:tabs>
              <w:tab w:val="left" w:pos="880"/>
              <w:tab w:val="right" w:leader="dot" w:pos="9061"/>
            </w:tabs>
            <w:rPr>
              <w:rFonts w:asciiTheme="minorHAnsi" w:eastAsiaTheme="minorEastAsia" w:hAnsiTheme="minorHAnsi"/>
              <w:noProof/>
              <w:sz w:val="22"/>
              <w:lang w:eastAsia="pt-BR"/>
            </w:rPr>
          </w:pPr>
          <w:hyperlink w:anchor="_Toc350911903" w:history="1">
            <w:r w:rsidRPr="00A04938">
              <w:rPr>
                <w:rStyle w:val="Hyperlink"/>
                <w:noProof/>
              </w:rPr>
              <w:t>6.1</w:t>
            </w:r>
            <w:r>
              <w:rPr>
                <w:rFonts w:asciiTheme="minorHAnsi" w:eastAsiaTheme="minorEastAsia" w:hAnsiTheme="minorHAnsi"/>
                <w:noProof/>
                <w:sz w:val="22"/>
                <w:lang w:eastAsia="pt-BR"/>
              </w:rPr>
              <w:tab/>
            </w:r>
            <w:r w:rsidRPr="00A04938">
              <w:rPr>
                <w:rStyle w:val="Hyperlink"/>
                <w:noProof/>
              </w:rPr>
              <w:t xml:space="preserve">SIMULAÇÃO DO MÉTODO </w:t>
            </w:r>
            <w:r w:rsidRPr="00A04938">
              <w:rPr>
                <w:rStyle w:val="Hyperlink"/>
                <w:i/>
                <w:noProof/>
              </w:rPr>
              <w:t>BROADCASTING</w:t>
            </w:r>
            <w:r>
              <w:rPr>
                <w:noProof/>
                <w:webHidden/>
              </w:rPr>
              <w:tab/>
            </w:r>
            <w:r>
              <w:rPr>
                <w:noProof/>
                <w:webHidden/>
              </w:rPr>
              <w:fldChar w:fldCharType="begin"/>
            </w:r>
            <w:r>
              <w:rPr>
                <w:noProof/>
                <w:webHidden/>
              </w:rPr>
              <w:instrText xml:space="preserve"> PAGEREF _Toc350911903 \h </w:instrText>
            </w:r>
            <w:r>
              <w:rPr>
                <w:noProof/>
                <w:webHidden/>
              </w:rPr>
            </w:r>
            <w:r>
              <w:rPr>
                <w:noProof/>
                <w:webHidden/>
              </w:rPr>
              <w:fldChar w:fldCharType="separate"/>
            </w:r>
            <w:r>
              <w:rPr>
                <w:noProof/>
                <w:webHidden/>
              </w:rPr>
              <w:t>48</w:t>
            </w:r>
            <w:r>
              <w:rPr>
                <w:noProof/>
                <w:webHidden/>
              </w:rPr>
              <w:fldChar w:fldCharType="end"/>
            </w:r>
          </w:hyperlink>
        </w:p>
        <w:p w:rsidR="00AA0C23" w:rsidRDefault="00AA0C23">
          <w:pPr>
            <w:pStyle w:val="Sumrio2"/>
            <w:tabs>
              <w:tab w:val="left" w:pos="880"/>
              <w:tab w:val="right" w:leader="dot" w:pos="9061"/>
            </w:tabs>
            <w:rPr>
              <w:rFonts w:asciiTheme="minorHAnsi" w:eastAsiaTheme="minorEastAsia" w:hAnsiTheme="minorHAnsi"/>
              <w:noProof/>
              <w:sz w:val="22"/>
              <w:lang w:eastAsia="pt-BR"/>
            </w:rPr>
          </w:pPr>
          <w:hyperlink w:anchor="_Toc350911904" w:history="1">
            <w:r w:rsidRPr="00A04938">
              <w:rPr>
                <w:rStyle w:val="Hyperlink"/>
                <w:noProof/>
              </w:rPr>
              <w:t>6.2</w:t>
            </w:r>
            <w:r>
              <w:rPr>
                <w:rFonts w:asciiTheme="minorHAnsi" w:eastAsiaTheme="minorEastAsia" w:hAnsiTheme="minorHAnsi"/>
                <w:noProof/>
                <w:sz w:val="22"/>
                <w:lang w:eastAsia="pt-BR"/>
              </w:rPr>
              <w:tab/>
            </w:r>
            <w:r w:rsidRPr="00A04938">
              <w:rPr>
                <w:rStyle w:val="Hyperlink"/>
                <w:noProof/>
              </w:rPr>
              <w:t>MODELO DE AVALIAÇÃO DOS ALGORITMOS</w:t>
            </w:r>
            <w:r>
              <w:rPr>
                <w:noProof/>
                <w:webHidden/>
              </w:rPr>
              <w:tab/>
            </w:r>
            <w:r>
              <w:rPr>
                <w:noProof/>
                <w:webHidden/>
              </w:rPr>
              <w:fldChar w:fldCharType="begin"/>
            </w:r>
            <w:r>
              <w:rPr>
                <w:noProof/>
                <w:webHidden/>
              </w:rPr>
              <w:instrText xml:space="preserve"> PAGEREF _Toc350911904 \h </w:instrText>
            </w:r>
            <w:r>
              <w:rPr>
                <w:noProof/>
                <w:webHidden/>
              </w:rPr>
            </w:r>
            <w:r>
              <w:rPr>
                <w:noProof/>
                <w:webHidden/>
              </w:rPr>
              <w:fldChar w:fldCharType="separate"/>
            </w:r>
            <w:r>
              <w:rPr>
                <w:noProof/>
                <w:webHidden/>
              </w:rPr>
              <w:t>49</w:t>
            </w:r>
            <w:r>
              <w:rPr>
                <w:noProof/>
                <w:webHidden/>
              </w:rPr>
              <w:fldChar w:fldCharType="end"/>
            </w:r>
          </w:hyperlink>
        </w:p>
        <w:p w:rsidR="00AA0C23" w:rsidRDefault="00AA0C23">
          <w:pPr>
            <w:pStyle w:val="Sumrio3"/>
            <w:tabs>
              <w:tab w:val="left" w:pos="1320"/>
              <w:tab w:val="right" w:leader="dot" w:pos="9061"/>
            </w:tabs>
            <w:rPr>
              <w:rFonts w:asciiTheme="minorHAnsi" w:eastAsiaTheme="minorEastAsia" w:hAnsiTheme="minorHAnsi"/>
              <w:noProof/>
              <w:sz w:val="22"/>
              <w:lang w:eastAsia="pt-BR"/>
            </w:rPr>
          </w:pPr>
          <w:hyperlink w:anchor="_Toc350911905" w:history="1">
            <w:r w:rsidRPr="00A04938">
              <w:rPr>
                <w:rStyle w:val="Hyperlink"/>
                <w:noProof/>
              </w:rPr>
              <w:t>6.2.1</w:t>
            </w:r>
            <w:r>
              <w:rPr>
                <w:rFonts w:asciiTheme="minorHAnsi" w:eastAsiaTheme="minorEastAsia" w:hAnsiTheme="minorHAnsi"/>
                <w:noProof/>
                <w:sz w:val="22"/>
                <w:lang w:eastAsia="pt-BR"/>
              </w:rPr>
              <w:tab/>
            </w:r>
            <w:r w:rsidRPr="00A04938">
              <w:rPr>
                <w:rStyle w:val="Hyperlink"/>
                <w:noProof/>
              </w:rPr>
              <w:t>SOBRE O SIMULADOR</w:t>
            </w:r>
            <w:r>
              <w:rPr>
                <w:noProof/>
                <w:webHidden/>
              </w:rPr>
              <w:tab/>
            </w:r>
            <w:r>
              <w:rPr>
                <w:noProof/>
                <w:webHidden/>
              </w:rPr>
              <w:fldChar w:fldCharType="begin"/>
            </w:r>
            <w:r>
              <w:rPr>
                <w:noProof/>
                <w:webHidden/>
              </w:rPr>
              <w:instrText xml:space="preserve"> PAGEREF _Toc350911905 \h </w:instrText>
            </w:r>
            <w:r>
              <w:rPr>
                <w:noProof/>
                <w:webHidden/>
              </w:rPr>
            </w:r>
            <w:r>
              <w:rPr>
                <w:noProof/>
                <w:webHidden/>
              </w:rPr>
              <w:fldChar w:fldCharType="separate"/>
            </w:r>
            <w:r>
              <w:rPr>
                <w:noProof/>
                <w:webHidden/>
              </w:rPr>
              <w:t>49</w:t>
            </w:r>
            <w:r>
              <w:rPr>
                <w:noProof/>
                <w:webHidden/>
              </w:rPr>
              <w:fldChar w:fldCharType="end"/>
            </w:r>
          </w:hyperlink>
        </w:p>
        <w:p w:rsidR="00AA0C23" w:rsidRDefault="00AA0C23">
          <w:pPr>
            <w:pStyle w:val="Sumrio3"/>
            <w:tabs>
              <w:tab w:val="left" w:pos="1320"/>
              <w:tab w:val="right" w:leader="dot" w:pos="9061"/>
            </w:tabs>
            <w:rPr>
              <w:rFonts w:asciiTheme="minorHAnsi" w:eastAsiaTheme="minorEastAsia" w:hAnsiTheme="minorHAnsi"/>
              <w:noProof/>
              <w:sz w:val="22"/>
              <w:lang w:eastAsia="pt-BR"/>
            </w:rPr>
          </w:pPr>
          <w:hyperlink w:anchor="_Toc350911906" w:history="1">
            <w:r w:rsidRPr="00A04938">
              <w:rPr>
                <w:rStyle w:val="Hyperlink"/>
                <w:noProof/>
              </w:rPr>
              <w:t>6.2.2</w:t>
            </w:r>
            <w:r>
              <w:rPr>
                <w:rFonts w:asciiTheme="minorHAnsi" w:eastAsiaTheme="minorEastAsia" w:hAnsiTheme="minorHAnsi"/>
                <w:noProof/>
                <w:sz w:val="22"/>
                <w:lang w:eastAsia="pt-BR"/>
              </w:rPr>
              <w:tab/>
            </w:r>
            <w:r w:rsidRPr="00A04938">
              <w:rPr>
                <w:rStyle w:val="Hyperlink"/>
                <w:noProof/>
              </w:rPr>
              <w:t>CARACTERÍSTICAS DO SIMULADOR</w:t>
            </w:r>
            <w:r>
              <w:rPr>
                <w:noProof/>
                <w:webHidden/>
              </w:rPr>
              <w:tab/>
            </w:r>
            <w:r>
              <w:rPr>
                <w:noProof/>
                <w:webHidden/>
              </w:rPr>
              <w:fldChar w:fldCharType="begin"/>
            </w:r>
            <w:r>
              <w:rPr>
                <w:noProof/>
                <w:webHidden/>
              </w:rPr>
              <w:instrText xml:space="preserve"> PAGEREF _Toc350911906 \h </w:instrText>
            </w:r>
            <w:r>
              <w:rPr>
                <w:noProof/>
                <w:webHidden/>
              </w:rPr>
            </w:r>
            <w:r>
              <w:rPr>
                <w:noProof/>
                <w:webHidden/>
              </w:rPr>
              <w:fldChar w:fldCharType="separate"/>
            </w:r>
            <w:r>
              <w:rPr>
                <w:noProof/>
                <w:webHidden/>
              </w:rPr>
              <w:t>51</w:t>
            </w:r>
            <w:r>
              <w:rPr>
                <w:noProof/>
                <w:webHidden/>
              </w:rPr>
              <w:fldChar w:fldCharType="end"/>
            </w:r>
          </w:hyperlink>
        </w:p>
        <w:p w:rsidR="00AA0C23" w:rsidRDefault="00AA0C23">
          <w:pPr>
            <w:pStyle w:val="Sumrio3"/>
            <w:tabs>
              <w:tab w:val="left" w:pos="1320"/>
              <w:tab w:val="right" w:leader="dot" w:pos="9061"/>
            </w:tabs>
            <w:rPr>
              <w:rFonts w:asciiTheme="minorHAnsi" w:eastAsiaTheme="minorEastAsia" w:hAnsiTheme="minorHAnsi"/>
              <w:noProof/>
              <w:sz w:val="22"/>
              <w:lang w:eastAsia="pt-BR"/>
            </w:rPr>
          </w:pPr>
          <w:hyperlink w:anchor="_Toc350911907" w:history="1">
            <w:r w:rsidRPr="00A04938">
              <w:rPr>
                <w:rStyle w:val="Hyperlink"/>
                <w:noProof/>
              </w:rPr>
              <w:t>6.2.3</w:t>
            </w:r>
            <w:r>
              <w:rPr>
                <w:rFonts w:asciiTheme="minorHAnsi" w:eastAsiaTheme="minorEastAsia" w:hAnsiTheme="minorHAnsi"/>
                <w:noProof/>
                <w:sz w:val="22"/>
                <w:lang w:eastAsia="pt-BR"/>
              </w:rPr>
              <w:tab/>
            </w:r>
            <w:r w:rsidRPr="00A04938">
              <w:rPr>
                <w:rStyle w:val="Hyperlink"/>
                <w:noProof/>
              </w:rPr>
              <w:t>ALGORITMO DE SIMULAÇÃO</w:t>
            </w:r>
            <w:r>
              <w:rPr>
                <w:noProof/>
                <w:webHidden/>
              </w:rPr>
              <w:tab/>
            </w:r>
            <w:r>
              <w:rPr>
                <w:noProof/>
                <w:webHidden/>
              </w:rPr>
              <w:fldChar w:fldCharType="begin"/>
            </w:r>
            <w:r>
              <w:rPr>
                <w:noProof/>
                <w:webHidden/>
              </w:rPr>
              <w:instrText xml:space="preserve"> PAGEREF _Toc350911907 \h </w:instrText>
            </w:r>
            <w:r>
              <w:rPr>
                <w:noProof/>
                <w:webHidden/>
              </w:rPr>
            </w:r>
            <w:r>
              <w:rPr>
                <w:noProof/>
                <w:webHidden/>
              </w:rPr>
              <w:fldChar w:fldCharType="separate"/>
            </w:r>
            <w:r>
              <w:rPr>
                <w:noProof/>
                <w:webHidden/>
              </w:rPr>
              <w:t>52</w:t>
            </w:r>
            <w:r>
              <w:rPr>
                <w:noProof/>
                <w:webHidden/>
              </w:rPr>
              <w:fldChar w:fldCharType="end"/>
            </w:r>
          </w:hyperlink>
        </w:p>
        <w:p w:rsidR="00AA0C23" w:rsidRDefault="00AA0C23">
          <w:pPr>
            <w:pStyle w:val="Sumrio3"/>
            <w:tabs>
              <w:tab w:val="left" w:pos="1320"/>
              <w:tab w:val="right" w:leader="dot" w:pos="9061"/>
            </w:tabs>
            <w:rPr>
              <w:rFonts w:asciiTheme="minorHAnsi" w:eastAsiaTheme="minorEastAsia" w:hAnsiTheme="minorHAnsi"/>
              <w:noProof/>
              <w:sz w:val="22"/>
              <w:lang w:eastAsia="pt-BR"/>
            </w:rPr>
          </w:pPr>
          <w:hyperlink w:anchor="_Toc350911908" w:history="1">
            <w:r w:rsidRPr="00A04938">
              <w:rPr>
                <w:rStyle w:val="Hyperlink"/>
                <w:noProof/>
              </w:rPr>
              <w:t>6.2.4</w:t>
            </w:r>
            <w:r>
              <w:rPr>
                <w:rFonts w:asciiTheme="minorHAnsi" w:eastAsiaTheme="minorEastAsia" w:hAnsiTheme="minorHAnsi"/>
                <w:noProof/>
                <w:sz w:val="22"/>
                <w:lang w:eastAsia="pt-BR"/>
              </w:rPr>
              <w:tab/>
            </w:r>
            <w:r w:rsidRPr="00A04938">
              <w:rPr>
                <w:rStyle w:val="Hyperlink"/>
                <w:noProof/>
              </w:rPr>
              <w:t>MÉTODO DE MEDIDA DE TEMPO ATÉ ATENDIMENTO</w:t>
            </w:r>
            <w:r>
              <w:rPr>
                <w:noProof/>
                <w:webHidden/>
              </w:rPr>
              <w:tab/>
            </w:r>
            <w:r>
              <w:rPr>
                <w:noProof/>
                <w:webHidden/>
              </w:rPr>
              <w:fldChar w:fldCharType="begin"/>
            </w:r>
            <w:r>
              <w:rPr>
                <w:noProof/>
                <w:webHidden/>
              </w:rPr>
              <w:instrText xml:space="preserve"> PAGEREF _Toc350911908 \h </w:instrText>
            </w:r>
            <w:r>
              <w:rPr>
                <w:noProof/>
                <w:webHidden/>
              </w:rPr>
            </w:r>
            <w:r>
              <w:rPr>
                <w:noProof/>
                <w:webHidden/>
              </w:rPr>
              <w:fldChar w:fldCharType="separate"/>
            </w:r>
            <w:r>
              <w:rPr>
                <w:noProof/>
                <w:webHidden/>
              </w:rPr>
              <w:t>53</w:t>
            </w:r>
            <w:r>
              <w:rPr>
                <w:noProof/>
                <w:webHidden/>
              </w:rPr>
              <w:fldChar w:fldCharType="end"/>
            </w:r>
          </w:hyperlink>
        </w:p>
        <w:p w:rsidR="00AA0C23" w:rsidRDefault="00AA0C23">
          <w:pPr>
            <w:pStyle w:val="Sumrio3"/>
            <w:tabs>
              <w:tab w:val="left" w:pos="1320"/>
              <w:tab w:val="right" w:leader="dot" w:pos="9061"/>
            </w:tabs>
            <w:rPr>
              <w:rFonts w:asciiTheme="minorHAnsi" w:eastAsiaTheme="minorEastAsia" w:hAnsiTheme="minorHAnsi"/>
              <w:noProof/>
              <w:sz w:val="22"/>
              <w:lang w:eastAsia="pt-BR"/>
            </w:rPr>
          </w:pPr>
          <w:hyperlink w:anchor="_Toc350911909" w:history="1">
            <w:r w:rsidRPr="00A04938">
              <w:rPr>
                <w:rStyle w:val="Hyperlink"/>
                <w:noProof/>
              </w:rPr>
              <w:t>6.2.5</w:t>
            </w:r>
            <w:r>
              <w:rPr>
                <w:rFonts w:asciiTheme="minorHAnsi" w:eastAsiaTheme="minorEastAsia" w:hAnsiTheme="minorHAnsi"/>
                <w:noProof/>
                <w:sz w:val="22"/>
                <w:lang w:eastAsia="pt-BR"/>
              </w:rPr>
              <w:tab/>
            </w:r>
            <w:r w:rsidRPr="00A04938">
              <w:rPr>
                <w:rStyle w:val="Hyperlink"/>
                <w:noProof/>
              </w:rPr>
              <w:t>CONSIDERAÇÕES FINAIS SOBRE O AMBIENTE DE TESTES</w:t>
            </w:r>
            <w:r>
              <w:rPr>
                <w:noProof/>
                <w:webHidden/>
              </w:rPr>
              <w:tab/>
            </w:r>
            <w:r>
              <w:rPr>
                <w:noProof/>
                <w:webHidden/>
              </w:rPr>
              <w:fldChar w:fldCharType="begin"/>
            </w:r>
            <w:r>
              <w:rPr>
                <w:noProof/>
                <w:webHidden/>
              </w:rPr>
              <w:instrText xml:space="preserve"> PAGEREF _Toc350911909 \h </w:instrText>
            </w:r>
            <w:r>
              <w:rPr>
                <w:noProof/>
                <w:webHidden/>
              </w:rPr>
            </w:r>
            <w:r>
              <w:rPr>
                <w:noProof/>
                <w:webHidden/>
              </w:rPr>
              <w:fldChar w:fldCharType="separate"/>
            </w:r>
            <w:r>
              <w:rPr>
                <w:noProof/>
                <w:webHidden/>
              </w:rPr>
              <w:t>53</w:t>
            </w:r>
            <w:r>
              <w:rPr>
                <w:noProof/>
                <w:webHidden/>
              </w:rPr>
              <w:fldChar w:fldCharType="end"/>
            </w:r>
          </w:hyperlink>
        </w:p>
        <w:p w:rsidR="00AA0C23" w:rsidRDefault="00AA0C23">
          <w:pPr>
            <w:pStyle w:val="Sumrio2"/>
            <w:tabs>
              <w:tab w:val="left" w:pos="880"/>
              <w:tab w:val="right" w:leader="dot" w:pos="9061"/>
            </w:tabs>
            <w:rPr>
              <w:rFonts w:asciiTheme="minorHAnsi" w:eastAsiaTheme="minorEastAsia" w:hAnsiTheme="minorHAnsi"/>
              <w:noProof/>
              <w:sz w:val="22"/>
              <w:lang w:eastAsia="pt-BR"/>
            </w:rPr>
          </w:pPr>
          <w:hyperlink w:anchor="_Toc350911910" w:history="1">
            <w:r w:rsidRPr="00A04938">
              <w:rPr>
                <w:rStyle w:val="Hyperlink"/>
                <w:noProof/>
              </w:rPr>
              <w:t>6.3</w:t>
            </w:r>
            <w:r>
              <w:rPr>
                <w:rFonts w:asciiTheme="minorHAnsi" w:eastAsiaTheme="minorEastAsia" w:hAnsiTheme="minorHAnsi"/>
                <w:noProof/>
                <w:sz w:val="22"/>
                <w:lang w:eastAsia="pt-BR"/>
              </w:rPr>
              <w:tab/>
            </w:r>
            <w:r w:rsidRPr="00A04938">
              <w:rPr>
                <w:rStyle w:val="Hyperlink"/>
                <w:noProof/>
              </w:rPr>
              <w:t>TESTES DO MODELO</w:t>
            </w:r>
            <w:r>
              <w:rPr>
                <w:noProof/>
                <w:webHidden/>
              </w:rPr>
              <w:tab/>
            </w:r>
            <w:r>
              <w:rPr>
                <w:noProof/>
                <w:webHidden/>
              </w:rPr>
              <w:fldChar w:fldCharType="begin"/>
            </w:r>
            <w:r>
              <w:rPr>
                <w:noProof/>
                <w:webHidden/>
              </w:rPr>
              <w:instrText xml:space="preserve"> PAGEREF _Toc350911910 \h </w:instrText>
            </w:r>
            <w:r>
              <w:rPr>
                <w:noProof/>
                <w:webHidden/>
              </w:rPr>
            </w:r>
            <w:r>
              <w:rPr>
                <w:noProof/>
                <w:webHidden/>
              </w:rPr>
              <w:fldChar w:fldCharType="separate"/>
            </w:r>
            <w:r>
              <w:rPr>
                <w:noProof/>
                <w:webHidden/>
              </w:rPr>
              <w:t>54</w:t>
            </w:r>
            <w:r>
              <w:rPr>
                <w:noProof/>
                <w:webHidden/>
              </w:rPr>
              <w:fldChar w:fldCharType="end"/>
            </w:r>
          </w:hyperlink>
        </w:p>
        <w:p w:rsidR="00AA0C23" w:rsidRDefault="00AA0C23">
          <w:pPr>
            <w:pStyle w:val="Sumrio3"/>
            <w:tabs>
              <w:tab w:val="left" w:pos="1320"/>
              <w:tab w:val="right" w:leader="dot" w:pos="9061"/>
            </w:tabs>
            <w:rPr>
              <w:rFonts w:asciiTheme="minorHAnsi" w:eastAsiaTheme="minorEastAsia" w:hAnsiTheme="minorHAnsi"/>
              <w:noProof/>
              <w:sz w:val="22"/>
              <w:lang w:eastAsia="pt-BR"/>
            </w:rPr>
          </w:pPr>
          <w:hyperlink w:anchor="_Toc350911911" w:history="1">
            <w:r w:rsidRPr="00A04938">
              <w:rPr>
                <w:rStyle w:val="Hyperlink"/>
                <w:noProof/>
              </w:rPr>
              <w:t>6.3.1</w:t>
            </w:r>
            <w:r>
              <w:rPr>
                <w:rFonts w:asciiTheme="minorHAnsi" w:eastAsiaTheme="minorEastAsia" w:hAnsiTheme="minorHAnsi"/>
                <w:noProof/>
                <w:sz w:val="22"/>
                <w:lang w:eastAsia="pt-BR"/>
              </w:rPr>
              <w:tab/>
            </w:r>
            <w:r w:rsidRPr="00A04938">
              <w:rPr>
                <w:rStyle w:val="Hyperlink"/>
                <w:noProof/>
              </w:rPr>
              <w:t>CONDIÇÕES PARA OS TESTES</w:t>
            </w:r>
            <w:r>
              <w:rPr>
                <w:noProof/>
                <w:webHidden/>
              </w:rPr>
              <w:tab/>
            </w:r>
            <w:r>
              <w:rPr>
                <w:noProof/>
                <w:webHidden/>
              </w:rPr>
              <w:fldChar w:fldCharType="begin"/>
            </w:r>
            <w:r>
              <w:rPr>
                <w:noProof/>
                <w:webHidden/>
              </w:rPr>
              <w:instrText xml:space="preserve"> PAGEREF _Toc350911911 \h </w:instrText>
            </w:r>
            <w:r>
              <w:rPr>
                <w:noProof/>
                <w:webHidden/>
              </w:rPr>
            </w:r>
            <w:r>
              <w:rPr>
                <w:noProof/>
                <w:webHidden/>
              </w:rPr>
              <w:fldChar w:fldCharType="separate"/>
            </w:r>
            <w:r>
              <w:rPr>
                <w:noProof/>
                <w:webHidden/>
              </w:rPr>
              <w:t>55</w:t>
            </w:r>
            <w:r>
              <w:rPr>
                <w:noProof/>
                <w:webHidden/>
              </w:rPr>
              <w:fldChar w:fldCharType="end"/>
            </w:r>
          </w:hyperlink>
        </w:p>
        <w:p w:rsidR="00AA0C23" w:rsidRDefault="00AA0C23">
          <w:pPr>
            <w:pStyle w:val="Sumrio3"/>
            <w:tabs>
              <w:tab w:val="left" w:pos="1320"/>
              <w:tab w:val="right" w:leader="dot" w:pos="9061"/>
            </w:tabs>
            <w:rPr>
              <w:rFonts w:asciiTheme="minorHAnsi" w:eastAsiaTheme="minorEastAsia" w:hAnsiTheme="minorHAnsi"/>
              <w:noProof/>
              <w:sz w:val="22"/>
              <w:lang w:eastAsia="pt-BR"/>
            </w:rPr>
          </w:pPr>
          <w:hyperlink w:anchor="_Toc350911912" w:history="1">
            <w:r w:rsidRPr="00A04938">
              <w:rPr>
                <w:rStyle w:val="Hyperlink"/>
                <w:noProof/>
              </w:rPr>
              <w:t>6.3.2</w:t>
            </w:r>
            <w:r>
              <w:rPr>
                <w:rFonts w:asciiTheme="minorHAnsi" w:eastAsiaTheme="minorEastAsia" w:hAnsiTheme="minorHAnsi"/>
                <w:noProof/>
                <w:sz w:val="22"/>
                <w:lang w:eastAsia="pt-BR"/>
              </w:rPr>
              <w:tab/>
            </w:r>
            <w:r w:rsidRPr="00A04938">
              <w:rPr>
                <w:rStyle w:val="Hyperlink"/>
                <w:noProof/>
              </w:rPr>
              <w:t>RESULTADOS DOS TESTES</w:t>
            </w:r>
            <w:r>
              <w:rPr>
                <w:noProof/>
                <w:webHidden/>
              </w:rPr>
              <w:tab/>
            </w:r>
            <w:r>
              <w:rPr>
                <w:noProof/>
                <w:webHidden/>
              </w:rPr>
              <w:fldChar w:fldCharType="begin"/>
            </w:r>
            <w:r>
              <w:rPr>
                <w:noProof/>
                <w:webHidden/>
              </w:rPr>
              <w:instrText xml:space="preserve"> PAGEREF _Toc350911912 \h </w:instrText>
            </w:r>
            <w:r>
              <w:rPr>
                <w:noProof/>
                <w:webHidden/>
              </w:rPr>
            </w:r>
            <w:r>
              <w:rPr>
                <w:noProof/>
                <w:webHidden/>
              </w:rPr>
              <w:fldChar w:fldCharType="separate"/>
            </w:r>
            <w:r>
              <w:rPr>
                <w:noProof/>
                <w:webHidden/>
              </w:rPr>
              <w:t>59</w:t>
            </w:r>
            <w:r>
              <w:rPr>
                <w:noProof/>
                <w:webHidden/>
              </w:rPr>
              <w:fldChar w:fldCharType="end"/>
            </w:r>
          </w:hyperlink>
        </w:p>
        <w:p w:rsidR="00AA0C23" w:rsidRDefault="00AA0C23">
          <w:pPr>
            <w:pStyle w:val="Sumrio2"/>
            <w:tabs>
              <w:tab w:val="left" w:pos="880"/>
              <w:tab w:val="right" w:leader="dot" w:pos="9061"/>
            </w:tabs>
            <w:rPr>
              <w:rFonts w:asciiTheme="minorHAnsi" w:eastAsiaTheme="minorEastAsia" w:hAnsiTheme="minorHAnsi"/>
              <w:noProof/>
              <w:sz w:val="22"/>
              <w:lang w:eastAsia="pt-BR"/>
            </w:rPr>
          </w:pPr>
          <w:hyperlink w:anchor="_Toc350911913" w:history="1">
            <w:r w:rsidRPr="00A04938">
              <w:rPr>
                <w:rStyle w:val="Hyperlink"/>
                <w:noProof/>
              </w:rPr>
              <w:t>6.4</w:t>
            </w:r>
            <w:r>
              <w:rPr>
                <w:rFonts w:asciiTheme="minorHAnsi" w:eastAsiaTheme="minorEastAsia" w:hAnsiTheme="minorHAnsi"/>
                <w:noProof/>
                <w:sz w:val="22"/>
                <w:lang w:eastAsia="pt-BR"/>
              </w:rPr>
              <w:tab/>
            </w:r>
            <w:r w:rsidRPr="00A04938">
              <w:rPr>
                <w:rStyle w:val="Hyperlink"/>
                <w:noProof/>
              </w:rPr>
              <w:t>ANÁLISE DOS RESULTADOS</w:t>
            </w:r>
            <w:r>
              <w:rPr>
                <w:noProof/>
                <w:webHidden/>
              </w:rPr>
              <w:tab/>
            </w:r>
            <w:r>
              <w:rPr>
                <w:noProof/>
                <w:webHidden/>
              </w:rPr>
              <w:fldChar w:fldCharType="begin"/>
            </w:r>
            <w:r>
              <w:rPr>
                <w:noProof/>
                <w:webHidden/>
              </w:rPr>
              <w:instrText xml:space="preserve"> PAGEREF _Toc350911913 \h </w:instrText>
            </w:r>
            <w:r>
              <w:rPr>
                <w:noProof/>
                <w:webHidden/>
              </w:rPr>
            </w:r>
            <w:r>
              <w:rPr>
                <w:noProof/>
                <w:webHidden/>
              </w:rPr>
              <w:fldChar w:fldCharType="separate"/>
            </w:r>
            <w:r>
              <w:rPr>
                <w:noProof/>
                <w:webHidden/>
              </w:rPr>
              <w:t>64</w:t>
            </w:r>
            <w:r>
              <w:rPr>
                <w:noProof/>
                <w:webHidden/>
              </w:rPr>
              <w:fldChar w:fldCharType="end"/>
            </w:r>
          </w:hyperlink>
        </w:p>
        <w:p w:rsidR="00AA0C23" w:rsidRDefault="00AA0C23">
          <w:pPr>
            <w:pStyle w:val="Sumrio1"/>
            <w:tabs>
              <w:tab w:val="left" w:pos="440"/>
              <w:tab w:val="right" w:leader="dot" w:pos="9061"/>
            </w:tabs>
            <w:rPr>
              <w:rFonts w:asciiTheme="minorHAnsi" w:eastAsiaTheme="minorEastAsia" w:hAnsiTheme="minorHAnsi"/>
              <w:noProof/>
              <w:sz w:val="22"/>
              <w:lang w:eastAsia="pt-BR"/>
            </w:rPr>
          </w:pPr>
          <w:hyperlink w:anchor="_Toc350911914" w:history="1">
            <w:r w:rsidRPr="00A04938">
              <w:rPr>
                <w:rStyle w:val="Hyperlink"/>
                <w:noProof/>
              </w:rPr>
              <w:t>7</w:t>
            </w:r>
            <w:r>
              <w:rPr>
                <w:rFonts w:asciiTheme="minorHAnsi" w:eastAsiaTheme="minorEastAsia" w:hAnsiTheme="minorHAnsi"/>
                <w:noProof/>
                <w:sz w:val="22"/>
                <w:lang w:eastAsia="pt-BR"/>
              </w:rPr>
              <w:tab/>
            </w:r>
            <w:r w:rsidRPr="00A04938">
              <w:rPr>
                <w:rStyle w:val="Hyperlink"/>
                <w:noProof/>
              </w:rPr>
              <w:t>CONSIDERAÇÕES FINAIS</w:t>
            </w:r>
            <w:r>
              <w:rPr>
                <w:noProof/>
                <w:webHidden/>
              </w:rPr>
              <w:tab/>
            </w:r>
            <w:r>
              <w:rPr>
                <w:noProof/>
                <w:webHidden/>
              </w:rPr>
              <w:fldChar w:fldCharType="begin"/>
            </w:r>
            <w:r>
              <w:rPr>
                <w:noProof/>
                <w:webHidden/>
              </w:rPr>
              <w:instrText xml:space="preserve"> PAGEREF _Toc350911914 \h </w:instrText>
            </w:r>
            <w:r>
              <w:rPr>
                <w:noProof/>
                <w:webHidden/>
              </w:rPr>
            </w:r>
            <w:r>
              <w:rPr>
                <w:noProof/>
                <w:webHidden/>
              </w:rPr>
              <w:fldChar w:fldCharType="separate"/>
            </w:r>
            <w:r>
              <w:rPr>
                <w:noProof/>
                <w:webHidden/>
              </w:rPr>
              <w:t>67</w:t>
            </w:r>
            <w:r>
              <w:rPr>
                <w:noProof/>
                <w:webHidden/>
              </w:rPr>
              <w:fldChar w:fldCharType="end"/>
            </w:r>
          </w:hyperlink>
        </w:p>
        <w:p w:rsidR="00AA0C23" w:rsidRDefault="00AA0C23">
          <w:pPr>
            <w:pStyle w:val="Sumrio1"/>
            <w:tabs>
              <w:tab w:val="right" w:leader="dot" w:pos="9061"/>
            </w:tabs>
            <w:rPr>
              <w:rFonts w:asciiTheme="minorHAnsi" w:eastAsiaTheme="minorEastAsia" w:hAnsiTheme="minorHAnsi"/>
              <w:noProof/>
              <w:sz w:val="22"/>
              <w:lang w:eastAsia="pt-BR"/>
            </w:rPr>
          </w:pPr>
          <w:hyperlink w:anchor="_Toc350911915" w:history="1">
            <w:r w:rsidRPr="00A04938">
              <w:rPr>
                <w:rStyle w:val="Hyperlink"/>
                <w:noProof/>
                <w:lang w:val="en-US"/>
              </w:rPr>
              <w:t>REFERÊNCIAS</w:t>
            </w:r>
            <w:r>
              <w:rPr>
                <w:noProof/>
                <w:webHidden/>
              </w:rPr>
              <w:tab/>
            </w:r>
            <w:r>
              <w:rPr>
                <w:noProof/>
                <w:webHidden/>
              </w:rPr>
              <w:fldChar w:fldCharType="begin"/>
            </w:r>
            <w:r>
              <w:rPr>
                <w:noProof/>
                <w:webHidden/>
              </w:rPr>
              <w:instrText xml:space="preserve"> PAGEREF _Toc350911915 \h </w:instrText>
            </w:r>
            <w:r>
              <w:rPr>
                <w:noProof/>
                <w:webHidden/>
              </w:rPr>
            </w:r>
            <w:r>
              <w:rPr>
                <w:noProof/>
                <w:webHidden/>
              </w:rPr>
              <w:fldChar w:fldCharType="separate"/>
            </w:r>
            <w:r>
              <w:rPr>
                <w:noProof/>
                <w:webHidden/>
              </w:rPr>
              <w:t>69</w:t>
            </w:r>
            <w:r>
              <w:rPr>
                <w:noProof/>
                <w:webHidden/>
              </w:rPr>
              <w:fldChar w:fldCharType="end"/>
            </w:r>
          </w:hyperlink>
        </w:p>
        <w:p w:rsidR="00AA0C23" w:rsidRDefault="00AA0C23">
          <w:pPr>
            <w:pStyle w:val="Sumrio1"/>
            <w:tabs>
              <w:tab w:val="right" w:leader="dot" w:pos="9061"/>
            </w:tabs>
            <w:rPr>
              <w:rFonts w:asciiTheme="minorHAnsi" w:eastAsiaTheme="minorEastAsia" w:hAnsiTheme="minorHAnsi"/>
              <w:noProof/>
              <w:sz w:val="22"/>
              <w:lang w:eastAsia="pt-BR"/>
            </w:rPr>
          </w:pPr>
          <w:hyperlink w:anchor="_Toc350911916" w:history="1">
            <w:r w:rsidRPr="00A04938">
              <w:rPr>
                <w:rStyle w:val="Hyperlink"/>
                <w:noProof/>
              </w:rPr>
              <w:t>APÊNDICE A</w:t>
            </w:r>
            <w:r>
              <w:rPr>
                <w:noProof/>
                <w:webHidden/>
              </w:rPr>
              <w:tab/>
            </w:r>
            <w:r>
              <w:rPr>
                <w:noProof/>
                <w:webHidden/>
              </w:rPr>
              <w:fldChar w:fldCharType="begin"/>
            </w:r>
            <w:r>
              <w:rPr>
                <w:noProof/>
                <w:webHidden/>
              </w:rPr>
              <w:instrText xml:space="preserve"> PAGEREF _Toc350911916 \h </w:instrText>
            </w:r>
            <w:r>
              <w:rPr>
                <w:noProof/>
                <w:webHidden/>
              </w:rPr>
            </w:r>
            <w:r>
              <w:rPr>
                <w:noProof/>
                <w:webHidden/>
              </w:rPr>
              <w:fldChar w:fldCharType="separate"/>
            </w:r>
            <w:r>
              <w:rPr>
                <w:noProof/>
                <w:webHidden/>
              </w:rPr>
              <w:t>76</w:t>
            </w:r>
            <w:r>
              <w:rPr>
                <w:noProof/>
                <w:webHidden/>
              </w:rPr>
              <w:fldChar w:fldCharType="end"/>
            </w:r>
          </w:hyperlink>
        </w:p>
        <w:p w:rsidR="00AA0C23" w:rsidRDefault="00AA0C23">
          <w:pPr>
            <w:pStyle w:val="Sumrio2"/>
            <w:tabs>
              <w:tab w:val="right" w:leader="dot" w:pos="9061"/>
            </w:tabs>
            <w:rPr>
              <w:rFonts w:asciiTheme="minorHAnsi" w:eastAsiaTheme="minorEastAsia" w:hAnsiTheme="minorHAnsi"/>
              <w:noProof/>
              <w:sz w:val="22"/>
              <w:lang w:eastAsia="pt-BR"/>
            </w:rPr>
          </w:pPr>
          <w:hyperlink w:anchor="_Toc350911917" w:history="1">
            <w:r w:rsidRPr="00A04938">
              <w:rPr>
                <w:rStyle w:val="Hyperlink"/>
                <w:i/>
                <w:noProof/>
              </w:rPr>
              <w:t>WORKFLOW</w:t>
            </w:r>
            <w:r w:rsidRPr="00A04938">
              <w:rPr>
                <w:rStyle w:val="Hyperlink"/>
                <w:noProof/>
              </w:rPr>
              <w:t>DE SOLICITAÇÃO DE TAXI</w:t>
            </w:r>
            <w:r>
              <w:rPr>
                <w:noProof/>
                <w:webHidden/>
              </w:rPr>
              <w:tab/>
            </w:r>
            <w:r>
              <w:rPr>
                <w:noProof/>
                <w:webHidden/>
              </w:rPr>
              <w:fldChar w:fldCharType="begin"/>
            </w:r>
            <w:r>
              <w:rPr>
                <w:noProof/>
                <w:webHidden/>
              </w:rPr>
              <w:instrText xml:space="preserve"> PAGEREF _Toc350911917 \h </w:instrText>
            </w:r>
            <w:r>
              <w:rPr>
                <w:noProof/>
                <w:webHidden/>
              </w:rPr>
            </w:r>
            <w:r>
              <w:rPr>
                <w:noProof/>
                <w:webHidden/>
              </w:rPr>
              <w:fldChar w:fldCharType="separate"/>
            </w:r>
            <w:r>
              <w:rPr>
                <w:noProof/>
                <w:webHidden/>
              </w:rPr>
              <w:t>76</w:t>
            </w:r>
            <w:r>
              <w:rPr>
                <w:noProof/>
                <w:webHidden/>
              </w:rPr>
              <w:fldChar w:fldCharType="end"/>
            </w:r>
          </w:hyperlink>
        </w:p>
        <w:p w:rsidR="00672CC6" w:rsidRDefault="00BE1559" w:rsidP="00CD2BC5">
          <w:pPr>
            <w:spacing w:after="0" w:line="360" w:lineRule="auto"/>
          </w:pPr>
          <w:r>
            <w:fldChar w:fldCharType="end"/>
          </w:r>
        </w:p>
      </w:sdtContent>
    </w:sdt>
    <w:p w:rsidR="00E66BD0" w:rsidRDefault="00672CC6" w:rsidP="00E84CFB">
      <w:pPr>
        <w:pStyle w:val="TituloSemNumero"/>
        <w:spacing w:line="360" w:lineRule="auto"/>
      </w:pPr>
      <w:bookmarkStart w:id="22" w:name="_Toc326443241"/>
      <w:bookmarkStart w:id="23" w:name="_Toc327865277"/>
      <w:bookmarkStart w:id="24" w:name="_Toc327996120"/>
      <w:bookmarkStart w:id="25" w:name="_Toc328241978"/>
      <w:bookmarkStart w:id="26" w:name="_Toc328332329"/>
      <w:bookmarkStart w:id="27" w:name="_Toc328992560"/>
      <w:bookmarkStart w:id="28" w:name="_Toc329013758"/>
      <w:bookmarkStart w:id="29" w:name="_Toc350911878"/>
      <w:r>
        <w:lastRenderedPageBreak/>
        <w:t>LISTA DE FIGURAS</w:t>
      </w:r>
      <w:bookmarkEnd w:id="22"/>
      <w:bookmarkEnd w:id="23"/>
      <w:bookmarkEnd w:id="24"/>
      <w:bookmarkEnd w:id="25"/>
      <w:bookmarkEnd w:id="26"/>
      <w:bookmarkEnd w:id="27"/>
      <w:bookmarkEnd w:id="28"/>
      <w:bookmarkEnd w:id="29"/>
    </w:p>
    <w:p w:rsidR="00AA0C23" w:rsidRDefault="00BE1559">
      <w:pPr>
        <w:pStyle w:val="ndicedeilustraes"/>
        <w:tabs>
          <w:tab w:val="right" w:leader="dot" w:pos="9061"/>
        </w:tabs>
        <w:rPr>
          <w:rFonts w:asciiTheme="minorHAnsi" w:eastAsiaTheme="minorEastAsia" w:hAnsiTheme="minorHAnsi"/>
          <w:noProof/>
          <w:sz w:val="22"/>
          <w:lang w:eastAsia="pt-BR"/>
        </w:rPr>
      </w:pPr>
      <w:r>
        <w:fldChar w:fldCharType="begin"/>
      </w:r>
      <w:r w:rsidR="00672CC6">
        <w:instrText xml:space="preserve"> TOC \h \z \c "Figura" </w:instrText>
      </w:r>
      <w:r>
        <w:fldChar w:fldCharType="separate"/>
      </w:r>
      <w:hyperlink w:anchor="_Toc350911918" w:history="1">
        <w:r w:rsidR="00AA0C23" w:rsidRPr="00D41F6C">
          <w:rPr>
            <w:rStyle w:val="Hyperlink"/>
            <w:noProof/>
          </w:rPr>
          <w:t>Figura 1: Dispositivos rastreadores de taxis em Xangai (Xuet al. (2005)).</w:t>
        </w:r>
        <w:r w:rsidR="00AA0C23">
          <w:rPr>
            <w:noProof/>
            <w:webHidden/>
          </w:rPr>
          <w:tab/>
        </w:r>
        <w:r w:rsidR="00AA0C23">
          <w:rPr>
            <w:noProof/>
            <w:webHidden/>
          </w:rPr>
          <w:fldChar w:fldCharType="begin"/>
        </w:r>
        <w:r w:rsidR="00AA0C23">
          <w:rPr>
            <w:noProof/>
            <w:webHidden/>
          </w:rPr>
          <w:instrText xml:space="preserve"> PAGEREF _Toc350911918 \h </w:instrText>
        </w:r>
        <w:r w:rsidR="00AA0C23">
          <w:rPr>
            <w:noProof/>
            <w:webHidden/>
          </w:rPr>
        </w:r>
        <w:r w:rsidR="00AA0C23">
          <w:rPr>
            <w:noProof/>
            <w:webHidden/>
          </w:rPr>
          <w:fldChar w:fldCharType="separate"/>
        </w:r>
        <w:r w:rsidR="00AA0C23">
          <w:rPr>
            <w:noProof/>
            <w:webHidden/>
          </w:rPr>
          <w:t>22</w:t>
        </w:r>
        <w:r w:rsidR="00AA0C23">
          <w:rPr>
            <w:noProof/>
            <w:webHidden/>
          </w:rPr>
          <w:fldChar w:fldCharType="end"/>
        </w:r>
      </w:hyperlink>
    </w:p>
    <w:p w:rsidR="00AA0C23" w:rsidRDefault="00AA0C23">
      <w:pPr>
        <w:pStyle w:val="ndicedeilustraes"/>
        <w:tabs>
          <w:tab w:val="right" w:leader="dot" w:pos="9061"/>
        </w:tabs>
        <w:rPr>
          <w:rFonts w:asciiTheme="minorHAnsi" w:eastAsiaTheme="minorEastAsia" w:hAnsiTheme="minorHAnsi"/>
          <w:noProof/>
          <w:sz w:val="22"/>
          <w:lang w:eastAsia="pt-BR"/>
        </w:rPr>
      </w:pPr>
      <w:hyperlink w:anchor="_Toc350911919" w:history="1">
        <w:r w:rsidRPr="00D41F6C">
          <w:rPr>
            <w:rStyle w:val="Hyperlink"/>
            <w:noProof/>
          </w:rPr>
          <w:t>Figura 2: Diagrama de fluxo de requisição de taxis.</w:t>
        </w:r>
        <w:r>
          <w:rPr>
            <w:noProof/>
            <w:webHidden/>
          </w:rPr>
          <w:tab/>
        </w:r>
        <w:r>
          <w:rPr>
            <w:noProof/>
            <w:webHidden/>
          </w:rPr>
          <w:fldChar w:fldCharType="begin"/>
        </w:r>
        <w:r>
          <w:rPr>
            <w:noProof/>
            <w:webHidden/>
          </w:rPr>
          <w:instrText xml:space="preserve"> PAGEREF _Toc350911919 \h </w:instrText>
        </w:r>
        <w:r>
          <w:rPr>
            <w:noProof/>
            <w:webHidden/>
          </w:rPr>
        </w:r>
        <w:r>
          <w:rPr>
            <w:noProof/>
            <w:webHidden/>
          </w:rPr>
          <w:fldChar w:fldCharType="separate"/>
        </w:r>
        <w:r>
          <w:rPr>
            <w:noProof/>
            <w:webHidden/>
          </w:rPr>
          <w:t>23</w:t>
        </w:r>
        <w:r>
          <w:rPr>
            <w:noProof/>
            <w:webHidden/>
          </w:rPr>
          <w:fldChar w:fldCharType="end"/>
        </w:r>
      </w:hyperlink>
    </w:p>
    <w:p w:rsidR="00AA0C23" w:rsidRDefault="00AA0C23">
      <w:pPr>
        <w:pStyle w:val="ndicedeilustraes"/>
        <w:tabs>
          <w:tab w:val="right" w:leader="dot" w:pos="9061"/>
        </w:tabs>
        <w:rPr>
          <w:rFonts w:asciiTheme="minorHAnsi" w:eastAsiaTheme="minorEastAsia" w:hAnsiTheme="minorHAnsi"/>
          <w:noProof/>
          <w:sz w:val="22"/>
          <w:lang w:eastAsia="pt-BR"/>
        </w:rPr>
      </w:pPr>
      <w:hyperlink w:anchor="_Toc350911920" w:history="1">
        <w:r w:rsidRPr="00D41F6C">
          <w:rPr>
            <w:rStyle w:val="Hyperlink"/>
            <w:noProof/>
          </w:rPr>
          <w:t>Figura 3: Mapa de ocupação de taxis na cidade de Xangai (Xuet al. (2005)).</w:t>
        </w:r>
        <w:r>
          <w:rPr>
            <w:noProof/>
            <w:webHidden/>
          </w:rPr>
          <w:tab/>
        </w:r>
        <w:r>
          <w:rPr>
            <w:noProof/>
            <w:webHidden/>
          </w:rPr>
          <w:fldChar w:fldCharType="begin"/>
        </w:r>
        <w:r>
          <w:rPr>
            <w:noProof/>
            <w:webHidden/>
          </w:rPr>
          <w:instrText xml:space="preserve"> PAGEREF _Toc350911920 \h </w:instrText>
        </w:r>
        <w:r>
          <w:rPr>
            <w:noProof/>
            <w:webHidden/>
          </w:rPr>
        </w:r>
        <w:r>
          <w:rPr>
            <w:noProof/>
            <w:webHidden/>
          </w:rPr>
          <w:fldChar w:fldCharType="separate"/>
        </w:r>
        <w:r>
          <w:rPr>
            <w:noProof/>
            <w:webHidden/>
          </w:rPr>
          <w:t>23</w:t>
        </w:r>
        <w:r>
          <w:rPr>
            <w:noProof/>
            <w:webHidden/>
          </w:rPr>
          <w:fldChar w:fldCharType="end"/>
        </w:r>
      </w:hyperlink>
    </w:p>
    <w:p w:rsidR="00AA0C23" w:rsidRDefault="00AA0C23">
      <w:pPr>
        <w:pStyle w:val="ndicedeilustraes"/>
        <w:tabs>
          <w:tab w:val="right" w:leader="dot" w:pos="9061"/>
        </w:tabs>
        <w:rPr>
          <w:rFonts w:asciiTheme="minorHAnsi" w:eastAsiaTheme="minorEastAsia" w:hAnsiTheme="minorHAnsi"/>
          <w:noProof/>
          <w:sz w:val="22"/>
          <w:lang w:eastAsia="pt-BR"/>
        </w:rPr>
      </w:pPr>
      <w:hyperlink w:anchor="_Toc350911921" w:history="1">
        <w:r w:rsidRPr="00D41F6C">
          <w:rPr>
            <w:rStyle w:val="Hyperlink"/>
            <w:noProof/>
          </w:rPr>
          <w:t>Figura 4: Visualização de interface web para clientes de taxi.</w:t>
        </w:r>
        <w:r>
          <w:rPr>
            <w:noProof/>
            <w:webHidden/>
          </w:rPr>
          <w:tab/>
        </w:r>
        <w:r>
          <w:rPr>
            <w:noProof/>
            <w:webHidden/>
          </w:rPr>
          <w:fldChar w:fldCharType="begin"/>
        </w:r>
        <w:r>
          <w:rPr>
            <w:noProof/>
            <w:webHidden/>
          </w:rPr>
          <w:instrText xml:space="preserve"> PAGEREF _Toc350911921 \h </w:instrText>
        </w:r>
        <w:r>
          <w:rPr>
            <w:noProof/>
            <w:webHidden/>
          </w:rPr>
        </w:r>
        <w:r>
          <w:rPr>
            <w:noProof/>
            <w:webHidden/>
          </w:rPr>
          <w:fldChar w:fldCharType="separate"/>
        </w:r>
        <w:r>
          <w:rPr>
            <w:noProof/>
            <w:webHidden/>
          </w:rPr>
          <w:t>31</w:t>
        </w:r>
        <w:r>
          <w:rPr>
            <w:noProof/>
            <w:webHidden/>
          </w:rPr>
          <w:fldChar w:fldCharType="end"/>
        </w:r>
      </w:hyperlink>
    </w:p>
    <w:p w:rsidR="00AA0C23" w:rsidRDefault="00AA0C23">
      <w:pPr>
        <w:pStyle w:val="ndicedeilustraes"/>
        <w:tabs>
          <w:tab w:val="right" w:leader="dot" w:pos="9061"/>
        </w:tabs>
        <w:rPr>
          <w:rFonts w:asciiTheme="minorHAnsi" w:eastAsiaTheme="minorEastAsia" w:hAnsiTheme="minorHAnsi"/>
          <w:noProof/>
          <w:sz w:val="22"/>
          <w:lang w:eastAsia="pt-BR"/>
        </w:rPr>
      </w:pPr>
      <w:hyperlink w:anchor="_Toc350911922" w:history="1">
        <w:r w:rsidRPr="00D41F6C">
          <w:rPr>
            <w:rStyle w:val="Hyperlink"/>
            <w:noProof/>
          </w:rPr>
          <w:t>Figura 5: Exibição da localização de todos os taxistas no sistema, através de mapa e tabela de posicionamento geográfico.</w:t>
        </w:r>
        <w:r>
          <w:rPr>
            <w:noProof/>
            <w:webHidden/>
          </w:rPr>
          <w:tab/>
        </w:r>
        <w:r>
          <w:rPr>
            <w:noProof/>
            <w:webHidden/>
          </w:rPr>
          <w:fldChar w:fldCharType="begin"/>
        </w:r>
        <w:r>
          <w:rPr>
            <w:noProof/>
            <w:webHidden/>
          </w:rPr>
          <w:instrText xml:space="preserve"> PAGEREF _Toc350911922 \h </w:instrText>
        </w:r>
        <w:r>
          <w:rPr>
            <w:noProof/>
            <w:webHidden/>
          </w:rPr>
        </w:r>
        <w:r>
          <w:rPr>
            <w:noProof/>
            <w:webHidden/>
          </w:rPr>
          <w:fldChar w:fldCharType="separate"/>
        </w:r>
        <w:r>
          <w:rPr>
            <w:noProof/>
            <w:webHidden/>
          </w:rPr>
          <w:t>32</w:t>
        </w:r>
        <w:r>
          <w:rPr>
            <w:noProof/>
            <w:webHidden/>
          </w:rPr>
          <w:fldChar w:fldCharType="end"/>
        </w:r>
      </w:hyperlink>
    </w:p>
    <w:p w:rsidR="00AA0C23" w:rsidRDefault="00AA0C23">
      <w:pPr>
        <w:pStyle w:val="ndicedeilustraes"/>
        <w:tabs>
          <w:tab w:val="right" w:leader="dot" w:pos="9061"/>
        </w:tabs>
        <w:rPr>
          <w:rFonts w:asciiTheme="minorHAnsi" w:eastAsiaTheme="minorEastAsia" w:hAnsiTheme="minorHAnsi"/>
          <w:noProof/>
          <w:sz w:val="22"/>
          <w:lang w:eastAsia="pt-BR"/>
        </w:rPr>
      </w:pPr>
      <w:hyperlink w:anchor="_Toc350911923" w:history="1">
        <w:r w:rsidRPr="00D41F6C">
          <w:rPr>
            <w:rStyle w:val="Hyperlink"/>
            <w:noProof/>
          </w:rPr>
          <w:t>Figura 6: Diagrama de transição de estados de um taxista</w:t>
        </w:r>
        <w:r>
          <w:rPr>
            <w:noProof/>
            <w:webHidden/>
          </w:rPr>
          <w:tab/>
        </w:r>
        <w:r>
          <w:rPr>
            <w:noProof/>
            <w:webHidden/>
          </w:rPr>
          <w:fldChar w:fldCharType="begin"/>
        </w:r>
        <w:r>
          <w:rPr>
            <w:noProof/>
            <w:webHidden/>
          </w:rPr>
          <w:instrText xml:space="preserve"> PAGEREF _Toc350911923 \h </w:instrText>
        </w:r>
        <w:r>
          <w:rPr>
            <w:noProof/>
            <w:webHidden/>
          </w:rPr>
        </w:r>
        <w:r>
          <w:rPr>
            <w:noProof/>
            <w:webHidden/>
          </w:rPr>
          <w:fldChar w:fldCharType="separate"/>
        </w:r>
        <w:r>
          <w:rPr>
            <w:noProof/>
            <w:webHidden/>
          </w:rPr>
          <w:t>33</w:t>
        </w:r>
        <w:r>
          <w:rPr>
            <w:noProof/>
            <w:webHidden/>
          </w:rPr>
          <w:fldChar w:fldCharType="end"/>
        </w:r>
      </w:hyperlink>
    </w:p>
    <w:p w:rsidR="00AA0C23" w:rsidRDefault="00AA0C23">
      <w:pPr>
        <w:pStyle w:val="ndicedeilustraes"/>
        <w:tabs>
          <w:tab w:val="right" w:leader="dot" w:pos="9061"/>
        </w:tabs>
        <w:rPr>
          <w:rFonts w:asciiTheme="minorHAnsi" w:eastAsiaTheme="minorEastAsia" w:hAnsiTheme="minorHAnsi"/>
          <w:noProof/>
          <w:sz w:val="22"/>
          <w:lang w:eastAsia="pt-BR"/>
        </w:rPr>
      </w:pPr>
      <w:hyperlink w:anchor="_Toc350911924" w:history="1">
        <w:r w:rsidRPr="00D41F6C">
          <w:rPr>
            <w:rStyle w:val="Hyperlink"/>
            <w:noProof/>
          </w:rPr>
          <w:t>Figura 7: Diagrama de transição de estados de um cliente</w:t>
        </w:r>
        <w:r>
          <w:rPr>
            <w:noProof/>
            <w:webHidden/>
          </w:rPr>
          <w:tab/>
        </w:r>
        <w:r>
          <w:rPr>
            <w:noProof/>
            <w:webHidden/>
          </w:rPr>
          <w:fldChar w:fldCharType="begin"/>
        </w:r>
        <w:r>
          <w:rPr>
            <w:noProof/>
            <w:webHidden/>
          </w:rPr>
          <w:instrText xml:space="preserve"> PAGEREF _Toc350911924 \h </w:instrText>
        </w:r>
        <w:r>
          <w:rPr>
            <w:noProof/>
            <w:webHidden/>
          </w:rPr>
        </w:r>
        <w:r>
          <w:rPr>
            <w:noProof/>
            <w:webHidden/>
          </w:rPr>
          <w:fldChar w:fldCharType="separate"/>
        </w:r>
        <w:r>
          <w:rPr>
            <w:noProof/>
            <w:webHidden/>
          </w:rPr>
          <w:t>34</w:t>
        </w:r>
        <w:r>
          <w:rPr>
            <w:noProof/>
            <w:webHidden/>
          </w:rPr>
          <w:fldChar w:fldCharType="end"/>
        </w:r>
      </w:hyperlink>
    </w:p>
    <w:p w:rsidR="00AA0C23" w:rsidRDefault="00AA0C23">
      <w:pPr>
        <w:pStyle w:val="ndicedeilustraes"/>
        <w:tabs>
          <w:tab w:val="right" w:leader="dot" w:pos="9061"/>
        </w:tabs>
        <w:rPr>
          <w:rFonts w:asciiTheme="minorHAnsi" w:eastAsiaTheme="minorEastAsia" w:hAnsiTheme="minorHAnsi"/>
          <w:noProof/>
          <w:sz w:val="22"/>
          <w:lang w:eastAsia="pt-BR"/>
        </w:rPr>
      </w:pPr>
      <w:hyperlink w:anchor="_Toc350911925" w:history="1">
        <w:r w:rsidRPr="00D41F6C">
          <w:rPr>
            <w:rStyle w:val="Hyperlink"/>
            <w:noProof/>
          </w:rPr>
          <w:t>Figura 8: Diagrama de transição de estados - Atendimento.</w:t>
        </w:r>
        <w:r>
          <w:rPr>
            <w:noProof/>
            <w:webHidden/>
          </w:rPr>
          <w:tab/>
        </w:r>
        <w:r>
          <w:rPr>
            <w:noProof/>
            <w:webHidden/>
          </w:rPr>
          <w:fldChar w:fldCharType="begin"/>
        </w:r>
        <w:r>
          <w:rPr>
            <w:noProof/>
            <w:webHidden/>
          </w:rPr>
          <w:instrText xml:space="preserve"> PAGEREF _Toc350911925 \h </w:instrText>
        </w:r>
        <w:r>
          <w:rPr>
            <w:noProof/>
            <w:webHidden/>
          </w:rPr>
        </w:r>
        <w:r>
          <w:rPr>
            <w:noProof/>
            <w:webHidden/>
          </w:rPr>
          <w:fldChar w:fldCharType="separate"/>
        </w:r>
        <w:r>
          <w:rPr>
            <w:noProof/>
            <w:webHidden/>
          </w:rPr>
          <w:t>37</w:t>
        </w:r>
        <w:r>
          <w:rPr>
            <w:noProof/>
            <w:webHidden/>
          </w:rPr>
          <w:fldChar w:fldCharType="end"/>
        </w:r>
      </w:hyperlink>
    </w:p>
    <w:p w:rsidR="00AA0C23" w:rsidRDefault="00AA0C23">
      <w:pPr>
        <w:pStyle w:val="ndicedeilustraes"/>
        <w:tabs>
          <w:tab w:val="right" w:leader="dot" w:pos="9061"/>
        </w:tabs>
        <w:rPr>
          <w:rFonts w:asciiTheme="minorHAnsi" w:eastAsiaTheme="minorEastAsia" w:hAnsiTheme="minorHAnsi"/>
          <w:noProof/>
          <w:sz w:val="22"/>
          <w:lang w:eastAsia="pt-BR"/>
        </w:rPr>
      </w:pPr>
      <w:hyperlink w:anchor="_Toc350911926" w:history="1">
        <w:r w:rsidRPr="00D41F6C">
          <w:rPr>
            <w:rStyle w:val="Hyperlink"/>
            <w:noProof/>
          </w:rPr>
          <w:t>Figura 9: Arquitetura do software</w:t>
        </w:r>
        <w:r>
          <w:rPr>
            <w:noProof/>
            <w:webHidden/>
          </w:rPr>
          <w:tab/>
        </w:r>
        <w:r>
          <w:rPr>
            <w:noProof/>
            <w:webHidden/>
          </w:rPr>
          <w:fldChar w:fldCharType="begin"/>
        </w:r>
        <w:r>
          <w:rPr>
            <w:noProof/>
            <w:webHidden/>
          </w:rPr>
          <w:instrText xml:space="preserve"> PAGEREF _Toc350911926 \h </w:instrText>
        </w:r>
        <w:r>
          <w:rPr>
            <w:noProof/>
            <w:webHidden/>
          </w:rPr>
        </w:r>
        <w:r>
          <w:rPr>
            <w:noProof/>
            <w:webHidden/>
          </w:rPr>
          <w:fldChar w:fldCharType="separate"/>
        </w:r>
        <w:r>
          <w:rPr>
            <w:noProof/>
            <w:webHidden/>
          </w:rPr>
          <w:t>38</w:t>
        </w:r>
        <w:r>
          <w:rPr>
            <w:noProof/>
            <w:webHidden/>
          </w:rPr>
          <w:fldChar w:fldCharType="end"/>
        </w:r>
      </w:hyperlink>
    </w:p>
    <w:p w:rsidR="00AA0C23" w:rsidRDefault="00AA0C23">
      <w:pPr>
        <w:pStyle w:val="ndicedeilustraes"/>
        <w:tabs>
          <w:tab w:val="right" w:leader="dot" w:pos="9061"/>
        </w:tabs>
        <w:rPr>
          <w:rFonts w:asciiTheme="minorHAnsi" w:eastAsiaTheme="minorEastAsia" w:hAnsiTheme="minorHAnsi"/>
          <w:noProof/>
          <w:sz w:val="22"/>
          <w:lang w:eastAsia="pt-BR"/>
        </w:rPr>
      </w:pPr>
      <w:hyperlink w:anchor="_Toc350911927" w:history="1">
        <w:r w:rsidRPr="00D41F6C">
          <w:rPr>
            <w:rStyle w:val="Hyperlink"/>
            <w:noProof/>
          </w:rPr>
          <w:t>Figura 10: Exemplo de rotas entre taxistas e um cliente</w:t>
        </w:r>
        <w:r>
          <w:rPr>
            <w:noProof/>
            <w:webHidden/>
          </w:rPr>
          <w:tab/>
        </w:r>
        <w:r>
          <w:rPr>
            <w:noProof/>
            <w:webHidden/>
          </w:rPr>
          <w:fldChar w:fldCharType="begin"/>
        </w:r>
        <w:r>
          <w:rPr>
            <w:noProof/>
            <w:webHidden/>
          </w:rPr>
          <w:instrText xml:space="preserve"> PAGEREF _Toc350911927 \h </w:instrText>
        </w:r>
        <w:r>
          <w:rPr>
            <w:noProof/>
            <w:webHidden/>
          </w:rPr>
        </w:r>
        <w:r>
          <w:rPr>
            <w:noProof/>
            <w:webHidden/>
          </w:rPr>
          <w:fldChar w:fldCharType="separate"/>
        </w:r>
        <w:r>
          <w:rPr>
            <w:noProof/>
            <w:webHidden/>
          </w:rPr>
          <w:t>43</w:t>
        </w:r>
        <w:r>
          <w:rPr>
            <w:noProof/>
            <w:webHidden/>
          </w:rPr>
          <w:fldChar w:fldCharType="end"/>
        </w:r>
      </w:hyperlink>
    </w:p>
    <w:p w:rsidR="00AA0C23" w:rsidRDefault="00AA0C23">
      <w:pPr>
        <w:pStyle w:val="ndicedeilustraes"/>
        <w:tabs>
          <w:tab w:val="right" w:leader="dot" w:pos="9061"/>
        </w:tabs>
        <w:rPr>
          <w:rFonts w:asciiTheme="minorHAnsi" w:eastAsiaTheme="minorEastAsia" w:hAnsiTheme="minorHAnsi"/>
          <w:noProof/>
          <w:sz w:val="22"/>
          <w:lang w:eastAsia="pt-BR"/>
        </w:rPr>
      </w:pPr>
      <w:hyperlink w:anchor="_Toc350911928" w:history="1">
        <w:r w:rsidRPr="00D41F6C">
          <w:rPr>
            <w:rStyle w:val="Hyperlink"/>
            <w:noProof/>
          </w:rPr>
          <w:t>Figura 11: Método para filtro de taxistas avaliados pelo sistema, de acordo a distância até o cliente.</w:t>
        </w:r>
        <w:r>
          <w:rPr>
            <w:noProof/>
            <w:webHidden/>
          </w:rPr>
          <w:tab/>
        </w:r>
        <w:r>
          <w:rPr>
            <w:noProof/>
            <w:webHidden/>
          </w:rPr>
          <w:fldChar w:fldCharType="begin"/>
        </w:r>
        <w:r>
          <w:rPr>
            <w:noProof/>
            <w:webHidden/>
          </w:rPr>
          <w:instrText xml:space="preserve"> PAGEREF _Toc350911928 \h </w:instrText>
        </w:r>
        <w:r>
          <w:rPr>
            <w:noProof/>
            <w:webHidden/>
          </w:rPr>
        </w:r>
        <w:r>
          <w:rPr>
            <w:noProof/>
            <w:webHidden/>
          </w:rPr>
          <w:fldChar w:fldCharType="separate"/>
        </w:r>
        <w:r>
          <w:rPr>
            <w:noProof/>
            <w:webHidden/>
          </w:rPr>
          <w:t>45</w:t>
        </w:r>
        <w:r>
          <w:rPr>
            <w:noProof/>
            <w:webHidden/>
          </w:rPr>
          <w:fldChar w:fldCharType="end"/>
        </w:r>
      </w:hyperlink>
    </w:p>
    <w:p w:rsidR="00AA0C23" w:rsidRDefault="00AA0C23">
      <w:pPr>
        <w:pStyle w:val="ndicedeilustraes"/>
        <w:tabs>
          <w:tab w:val="right" w:leader="dot" w:pos="9061"/>
        </w:tabs>
        <w:rPr>
          <w:rFonts w:asciiTheme="minorHAnsi" w:eastAsiaTheme="minorEastAsia" w:hAnsiTheme="minorHAnsi"/>
          <w:noProof/>
          <w:sz w:val="22"/>
          <w:lang w:eastAsia="pt-BR"/>
        </w:rPr>
      </w:pPr>
      <w:hyperlink w:anchor="_Toc350911929" w:history="1">
        <w:r w:rsidRPr="00D41F6C">
          <w:rPr>
            <w:rStyle w:val="Hyperlink"/>
            <w:noProof/>
          </w:rPr>
          <w:t>Figura 12: Histograma contendo a distribuição dos taxistas em relação ao ponto central (em 10</w:t>
        </w:r>
        <w:r w:rsidRPr="00D41F6C">
          <w:rPr>
            <w:rStyle w:val="Hyperlink"/>
            <w:noProof/>
            <w:vertAlign w:val="superscript"/>
          </w:rPr>
          <w:t>4</w:t>
        </w:r>
        <w:r w:rsidRPr="00D41F6C">
          <w:rPr>
            <w:rStyle w:val="Hyperlink"/>
            <w:noProof/>
          </w:rPr>
          <w:t xml:space="preserve"> execuções)</w:t>
        </w:r>
        <w:r>
          <w:rPr>
            <w:noProof/>
            <w:webHidden/>
          </w:rPr>
          <w:tab/>
        </w:r>
        <w:r>
          <w:rPr>
            <w:noProof/>
            <w:webHidden/>
          </w:rPr>
          <w:fldChar w:fldCharType="begin"/>
        </w:r>
        <w:r>
          <w:rPr>
            <w:noProof/>
            <w:webHidden/>
          </w:rPr>
          <w:instrText xml:space="preserve"> PAGEREF _Toc350911929 \h </w:instrText>
        </w:r>
        <w:r>
          <w:rPr>
            <w:noProof/>
            <w:webHidden/>
          </w:rPr>
        </w:r>
        <w:r>
          <w:rPr>
            <w:noProof/>
            <w:webHidden/>
          </w:rPr>
          <w:fldChar w:fldCharType="separate"/>
        </w:r>
        <w:r>
          <w:rPr>
            <w:noProof/>
            <w:webHidden/>
          </w:rPr>
          <w:t>56</w:t>
        </w:r>
        <w:r>
          <w:rPr>
            <w:noProof/>
            <w:webHidden/>
          </w:rPr>
          <w:fldChar w:fldCharType="end"/>
        </w:r>
      </w:hyperlink>
    </w:p>
    <w:p w:rsidR="00AA0C23" w:rsidRDefault="00AA0C23">
      <w:pPr>
        <w:pStyle w:val="ndicedeilustraes"/>
        <w:tabs>
          <w:tab w:val="right" w:leader="dot" w:pos="9061"/>
        </w:tabs>
        <w:rPr>
          <w:rFonts w:asciiTheme="minorHAnsi" w:eastAsiaTheme="minorEastAsia" w:hAnsiTheme="minorHAnsi"/>
          <w:noProof/>
          <w:sz w:val="22"/>
          <w:lang w:eastAsia="pt-BR"/>
        </w:rPr>
      </w:pPr>
      <w:hyperlink w:anchor="_Toc350911930" w:history="1">
        <w:r w:rsidRPr="00D41F6C">
          <w:rPr>
            <w:rStyle w:val="Hyperlink"/>
            <w:noProof/>
          </w:rPr>
          <w:t>Figura 13: Tempo médio de espera dos taxistas nas amostras, por tipo de requisição.</w:t>
        </w:r>
        <w:r>
          <w:rPr>
            <w:noProof/>
            <w:webHidden/>
          </w:rPr>
          <w:tab/>
        </w:r>
        <w:r>
          <w:rPr>
            <w:noProof/>
            <w:webHidden/>
          </w:rPr>
          <w:fldChar w:fldCharType="begin"/>
        </w:r>
        <w:r>
          <w:rPr>
            <w:noProof/>
            <w:webHidden/>
          </w:rPr>
          <w:instrText xml:space="preserve"> PAGEREF _Toc350911930 \h </w:instrText>
        </w:r>
        <w:r>
          <w:rPr>
            <w:noProof/>
            <w:webHidden/>
          </w:rPr>
        </w:r>
        <w:r>
          <w:rPr>
            <w:noProof/>
            <w:webHidden/>
          </w:rPr>
          <w:fldChar w:fldCharType="separate"/>
        </w:r>
        <w:r>
          <w:rPr>
            <w:noProof/>
            <w:webHidden/>
          </w:rPr>
          <w:t>60</w:t>
        </w:r>
        <w:r>
          <w:rPr>
            <w:noProof/>
            <w:webHidden/>
          </w:rPr>
          <w:fldChar w:fldCharType="end"/>
        </w:r>
      </w:hyperlink>
    </w:p>
    <w:p w:rsidR="00AA0C23" w:rsidRDefault="00AA0C23">
      <w:pPr>
        <w:pStyle w:val="ndicedeilustraes"/>
        <w:tabs>
          <w:tab w:val="right" w:leader="dot" w:pos="9061"/>
        </w:tabs>
        <w:rPr>
          <w:rFonts w:asciiTheme="minorHAnsi" w:eastAsiaTheme="minorEastAsia" w:hAnsiTheme="minorHAnsi"/>
          <w:noProof/>
          <w:sz w:val="22"/>
          <w:lang w:eastAsia="pt-BR"/>
        </w:rPr>
      </w:pPr>
      <w:hyperlink w:anchor="_Toc350911931" w:history="1">
        <w:r w:rsidRPr="00D41F6C">
          <w:rPr>
            <w:rStyle w:val="Hyperlink"/>
            <w:noProof/>
          </w:rPr>
          <w:t>Figura 14: Distância média de espera dos taxistas nas amostras, por tipo de requisição.</w:t>
        </w:r>
        <w:r>
          <w:rPr>
            <w:noProof/>
            <w:webHidden/>
          </w:rPr>
          <w:tab/>
        </w:r>
        <w:r>
          <w:rPr>
            <w:noProof/>
            <w:webHidden/>
          </w:rPr>
          <w:fldChar w:fldCharType="begin"/>
        </w:r>
        <w:r>
          <w:rPr>
            <w:noProof/>
            <w:webHidden/>
          </w:rPr>
          <w:instrText xml:space="preserve"> PAGEREF _Toc350911931 \h </w:instrText>
        </w:r>
        <w:r>
          <w:rPr>
            <w:noProof/>
            <w:webHidden/>
          </w:rPr>
        </w:r>
        <w:r>
          <w:rPr>
            <w:noProof/>
            <w:webHidden/>
          </w:rPr>
          <w:fldChar w:fldCharType="separate"/>
        </w:r>
        <w:r>
          <w:rPr>
            <w:noProof/>
            <w:webHidden/>
          </w:rPr>
          <w:t>60</w:t>
        </w:r>
        <w:r>
          <w:rPr>
            <w:noProof/>
            <w:webHidden/>
          </w:rPr>
          <w:fldChar w:fldCharType="end"/>
        </w:r>
      </w:hyperlink>
    </w:p>
    <w:p w:rsidR="00AA0C23" w:rsidRDefault="00AA0C23">
      <w:pPr>
        <w:pStyle w:val="ndicedeilustraes"/>
        <w:tabs>
          <w:tab w:val="right" w:leader="dot" w:pos="9061"/>
        </w:tabs>
        <w:rPr>
          <w:rFonts w:asciiTheme="minorHAnsi" w:eastAsiaTheme="minorEastAsia" w:hAnsiTheme="minorHAnsi"/>
          <w:noProof/>
          <w:sz w:val="22"/>
          <w:lang w:eastAsia="pt-BR"/>
        </w:rPr>
      </w:pPr>
      <w:hyperlink w:anchor="_Toc350911932" w:history="1">
        <w:r w:rsidRPr="00D41F6C">
          <w:rPr>
            <w:rStyle w:val="Hyperlink"/>
            <w:noProof/>
          </w:rPr>
          <w:t>Figura 15: Correlação entre o tempo de atendimento e a distância percorrida.</w:t>
        </w:r>
        <w:r>
          <w:rPr>
            <w:noProof/>
            <w:webHidden/>
          </w:rPr>
          <w:tab/>
        </w:r>
        <w:r>
          <w:rPr>
            <w:noProof/>
            <w:webHidden/>
          </w:rPr>
          <w:fldChar w:fldCharType="begin"/>
        </w:r>
        <w:r>
          <w:rPr>
            <w:noProof/>
            <w:webHidden/>
          </w:rPr>
          <w:instrText xml:space="preserve"> PAGEREF _Toc350911932 \h </w:instrText>
        </w:r>
        <w:r>
          <w:rPr>
            <w:noProof/>
            <w:webHidden/>
          </w:rPr>
        </w:r>
        <w:r>
          <w:rPr>
            <w:noProof/>
            <w:webHidden/>
          </w:rPr>
          <w:fldChar w:fldCharType="separate"/>
        </w:r>
        <w:r>
          <w:rPr>
            <w:noProof/>
            <w:webHidden/>
          </w:rPr>
          <w:t>61</w:t>
        </w:r>
        <w:r>
          <w:rPr>
            <w:noProof/>
            <w:webHidden/>
          </w:rPr>
          <w:fldChar w:fldCharType="end"/>
        </w:r>
      </w:hyperlink>
    </w:p>
    <w:p w:rsidR="00AA0C23" w:rsidRDefault="00AA0C23">
      <w:pPr>
        <w:pStyle w:val="ndicedeilustraes"/>
        <w:tabs>
          <w:tab w:val="right" w:leader="dot" w:pos="9061"/>
        </w:tabs>
        <w:rPr>
          <w:rFonts w:asciiTheme="minorHAnsi" w:eastAsiaTheme="minorEastAsia" w:hAnsiTheme="minorHAnsi"/>
          <w:noProof/>
          <w:sz w:val="22"/>
          <w:lang w:eastAsia="pt-BR"/>
        </w:rPr>
      </w:pPr>
      <w:hyperlink w:anchor="_Toc350911933" w:history="1">
        <w:r w:rsidRPr="00D41F6C">
          <w:rPr>
            <w:rStyle w:val="Hyperlink"/>
            <w:noProof/>
          </w:rPr>
          <w:t>Figura 16: Tempo de execução dos algoritmos</w:t>
        </w:r>
        <w:r>
          <w:rPr>
            <w:noProof/>
            <w:webHidden/>
          </w:rPr>
          <w:tab/>
        </w:r>
        <w:r>
          <w:rPr>
            <w:noProof/>
            <w:webHidden/>
          </w:rPr>
          <w:fldChar w:fldCharType="begin"/>
        </w:r>
        <w:r>
          <w:rPr>
            <w:noProof/>
            <w:webHidden/>
          </w:rPr>
          <w:instrText xml:space="preserve"> PAGEREF _Toc350911933 \h </w:instrText>
        </w:r>
        <w:r>
          <w:rPr>
            <w:noProof/>
            <w:webHidden/>
          </w:rPr>
        </w:r>
        <w:r>
          <w:rPr>
            <w:noProof/>
            <w:webHidden/>
          </w:rPr>
          <w:fldChar w:fldCharType="separate"/>
        </w:r>
        <w:r>
          <w:rPr>
            <w:noProof/>
            <w:webHidden/>
          </w:rPr>
          <w:t>61</w:t>
        </w:r>
        <w:r>
          <w:rPr>
            <w:noProof/>
            <w:webHidden/>
          </w:rPr>
          <w:fldChar w:fldCharType="end"/>
        </w:r>
      </w:hyperlink>
    </w:p>
    <w:p w:rsidR="00AA0C23" w:rsidRDefault="00AA0C23">
      <w:pPr>
        <w:pStyle w:val="ndicedeilustraes"/>
        <w:tabs>
          <w:tab w:val="right" w:leader="dot" w:pos="9061"/>
        </w:tabs>
        <w:rPr>
          <w:rFonts w:asciiTheme="minorHAnsi" w:eastAsiaTheme="minorEastAsia" w:hAnsiTheme="minorHAnsi"/>
          <w:noProof/>
          <w:sz w:val="22"/>
          <w:lang w:eastAsia="pt-BR"/>
        </w:rPr>
      </w:pPr>
      <w:hyperlink w:anchor="_Toc350911934" w:history="1">
        <w:r w:rsidRPr="00D41F6C">
          <w:rPr>
            <w:rStyle w:val="Hyperlink"/>
            <w:noProof/>
          </w:rPr>
          <w:t>Figura 17: Tempo médio de espera dos taxistas nas amostras, por tipo de requisição.</w:t>
        </w:r>
        <w:r>
          <w:rPr>
            <w:noProof/>
            <w:webHidden/>
          </w:rPr>
          <w:tab/>
        </w:r>
        <w:r>
          <w:rPr>
            <w:noProof/>
            <w:webHidden/>
          </w:rPr>
          <w:fldChar w:fldCharType="begin"/>
        </w:r>
        <w:r>
          <w:rPr>
            <w:noProof/>
            <w:webHidden/>
          </w:rPr>
          <w:instrText xml:space="preserve"> PAGEREF _Toc350911934 \h </w:instrText>
        </w:r>
        <w:r>
          <w:rPr>
            <w:noProof/>
            <w:webHidden/>
          </w:rPr>
        </w:r>
        <w:r>
          <w:rPr>
            <w:noProof/>
            <w:webHidden/>
          </w:rPr>
          <w:fldChar w:fldCharType="separate"/>
        </w:r>
        <w:r>
          <w:rPr>
            <w:noProof/>
            <w:webHidden/>
          </w:rPr>
          <w:t>63</w:t>
        </w:r>
        <w:r>
          <w:rPr>
            <w:noProof/>
            <w:webHidden/>
          </w:rPr>
          <w:fldChar w:fldCharType="end"/>
        </w:r>
      </w:hyperlink>
    </w:p>
    <w:p w:rsidR="00AA0C23" w:rsidRDefault="00AA0C23">
      <w:pPr>
        <w:pStyle w:val="ndicedeilustraes"/>
        <w:tabs>
          <w:tab w:val="right" w:leader="dot" w:pos="9061"/>
        </w:tabs>
        <w:rPr>
          <w:rFonts w:asciiTheme="minorHAnsi" w:eastAsiaTheme="minorEastAsia" w:hAnsiTheme="minorHAnsi"/>
          <w:noProof/>
          <w:sz w:val="22"/>
          <w:lang w:eastAsia="pt-BR"/>
        </w:rPr>
      </w:pPr>
      <w:hyperlink w:anchor="_Toc350911935" w:history="1">
        <w:r w:rsidRPr="00D41F6C">
          <w:rPr>
            <w:rStyle w:val="Hyperlink"/>
            <w:noProof/>
          </w:rPr>
          <w:t>Figura 18: Distância média de espera dos taxistas nas amostras, por tipo de requisição.</w:t>
        </w:r>
        <w:r>
          <w:rPr>
            <w:noProof/>
            <w:webHidden/>
          </w:rPr>
          <w:tab/>
        </w:r>
        <w:r>
          <w:rPr>
            <w:noProof/>
            <w:webHidden/>
          </w:rPr>
          <w:fldChar w:fldCharType="begin"/>
        </w:r>
        <w:r>
          <w:rPr>
            <w:noProof/>
            <w:webHidden/>
          </w:rPr>
          <w:instrText xml:space="preserve"> PAGEREF _Toc350911935 \h </w:instrText>
        </w:r>
        <w:r>
          <w:rPr>
            <w:noProof/>
            <w:webHidden/>
          </w:rPr>
        </w:r>
        <w:r>
          <w:rPr>
            <w:noProof/>
            <w:webHidden/>
          </w:rPr>
          <w:fldChar w:fldCharType="separate"/>
        </w:r>
        <w:r>
          <w:rPr>
            <w:noProof/>
            <w:webHidden/>
          </w:rPr>
          <w:t>63</w:t>
        </w:r>
        <w:r>
          <w:rPr>
            <w:noProof/>
            <w:webHidden/>
          </w:rPr>
          <w:fldChar w:fldCharType="end"/>
        </w:r>
      </w:hyperlink>
    </w:p>
    <w:p w:rsidR="00E66BD0" w:rsidRDefault="00BE1559" w:rsidP="00090919">
      <w:pPr>
        <w:spacing w:after="240" w:line="360" w:lineRule="auto"/>
      </w:pPr>
      <w:r>
        <w:fldChar w:fldCharType="end"/>
      </w:r>
    </w:p>
    <w:p w:rsidR="00E66BD0" w:rsidRDefault="00E66BD0" w:rsidP="00E84CFB">
      <w:pPr>
        <w:spacing w:line="360" w:lineRule="auto"/>
      </w:pPr>
      <w:r>
        <w:br w:type="page"/>
      </w:r>
    </w:p>
    <w:p w:rsidR="00E66BD0" w:rsidRDefault="00672CC6" w:rsidP="00E84CFB">
      <w:pPr>
        <w:pStyle w:val="TituloSemNumero"/>
        <w:spacing w:line="360" w:lineRule="auto"/>
      </w:pPr>
      <w:bookmarkStart w:id="30" w:name="_Toc326443242"/>
      <w:bookmarkStart w:id="31" w:name="_Toc327865278"/>
      <w:bookmarkStart w:id="32" w:name="_Toc327996121"/>
      <w:bookmarkStart w:id="33" w:name="_Toc328241979"/>
      <w:bookmarkStart w:id="34" w:name="_Toc328332330"/>
      <w:bookmarkStart w:id="35" w:name="_Toc328992561"/>
      <w:bookmarkStart w:id="36" w:name="_Toc329013759"/>
      <w:bookmarkStart w:id="37" w:name="_Toc350911879"/>
      <w:r w:rsidRPr="00A2570A">
        <w:lastRenderedPageBreak/>
        <w:t>LISTA DE TABELAS</w:t>
      </w:r>
      <w:bookmarkEnd w:id="30"/>
      <w:bookmarkEnd w:id="31"/>
      <w:bookmarkEnd w:id="32"/>
      <w:bookmarkEnd w:id="33"/>
      <w:bookmarkEnd w:id="34"/>
      <w:bookmarkEnd w:id="35"/>
      <w:bookmarkEnd w:id="36"/>
      <w:bookmarkEnd w:id="37"/>
    </w:p>
    <w:p w:rsidR="00AA0C23" w:rsidRDefault="00BE1559">
      <w:pPr>
        <w:pStyle w:val="ndicedeilustraes"/>
        <w:tabs>
          <w:tab w:val="right" w:leader="dot" w:pos="9061"/>
        </w:tabs>
        <w:rPr>
          <w:rFonts w:asciiTheme="minorHAnsi" w:eastAsiaTheme="minorEastAsia" w:hAnsiTheme="minorHAnsi"/>
          <w:noProof/>
          <w:sz w:val="22"/>
          <w:lang w:eastAsia="pt-BR"/>
        </w:rPr>
      </w:pPr>
      <w:r>
        <w:fldChar w:fldCharType="begin"/>
      </w:r>
      <w:r w:rsidR="00672CC6">
        <w:instrText xml:space="preserve"> TOC \h \z \c "Tabela" </w:instrText>
      </w:r>
      <w:r>
        <w:fldChar w:fldCharType="separate"/>
      </w:r>
      <w:hyperlink w:anchor="_Toc350911936" w:history="1">
        <w:r w:rsidR="00AA0C23" w:rsidRPr="00676A41">
          <w:rPr>
            <w:rStyle w:val="Hyperlink"/>
            <w:noProof/>
          </w:rPr>
          <w:t xml:space="preserve">Tabela 1: Modos de despacho de taxi (adaptado de (XU, YUAN, </w:t>
        </w:r>
        <w:r w:rsidR="00AA0C23" w:rsidRPr="00676A41">
          <w:rPr>
            <w:rStyle w:val="Hyperlink"/>
            <w:i/>
            <w:iCs/>
            <w:noProof/>
          </w:rPr>
          <w:t>et al.</w:t>
        </w:r>
        <w:r w:rsidR="00AA0C23" w:rsidRPr="00676A41">
          <w:rPr>
            <w:rStyle w:val="Hyperlink"/>
            <w:noProof/>
          </w:rPr>
          <w:t>, 2005))</w:t>
        </w:r>
        <w:r w:rsidR="00AA0C23">
          <w:rPr>
            <w:noProof/>
            <w:webHidden/>
          </w:rPr>
          <w:tab/>
        </w:r>
        <w:r w:rsidR="00AA0C23">
          <w:rPr>
            <w:noProof/>
            <w:webHidden/>
          </w:rPr>
          <w:fldChar w:fldCharType="begin"/>
        </w:r>
        <w:r w:rsidR="00AA0C23">
          <w:rPr>
            <w:noProof/>
            <w:webHidden/>
          </w:rPr>
          <w:instrText xml:space="preserve"> PAGEREF _Toc350911936 \h </w:instrText>
        </w:r>
        <w:r w:rsidR="00AA0C23">
          <w:rPr>
            <w:noProof/>
            <w:webHidden/>
          </w:rPr>
        </w:r>
        <w:r w:rsidR="00AA0C23">
          <w:rPr>
            <w:noProof/>
            <w:webHidden/>
          </w:rPr>
          <w:fldChar w:fldCharType="separate"/>
        </w:r>
        <w:r w:rsidR="00AA0C23">
          <w:rPr>
            <w:noProof/>
            <w:webHidden/>
          </w:rPr>
          <w:t>19</w:t>
        </w:r>
        <w:r w:rsidR="00AA0C23">
          <w:rPr>
            <w:noProof/>
            <w:webHidden/>
          </w:rPr>
          <w:fldChar w:fldCharType="end"/>
        </w:r>
      </w:hyperlink>
    </w:p>
    <w:p w:rsidR="00AA0C23" w:rsidRDefault="00AA0C23">
      <w:pPr>
        <w:pStyle w:val="ndicedeilustraes"/>
        <w:tabs>
          <w:tab w:val="right" w:leader="dot" w:pos="9061"/>
        </w:tabs>
        <w:rPr>
          <w:rFonts w:asciiTheme="minorHAnsi" w:eastAsiaTheme="minorEastAsia" w:hAnsiTheme="minorHAnsi"/>
          <w:noProof/>
          <w:sz w:val="22"/>
          <w:lang w:eastAsia="pt-BR"/>
        </w:rPr>
      </w:pPr>
      <w:hyperlink w:anchor="_Toc350911937" w:history="1">
        <w:r w:rsidRPr="00676A41">
          <w:rPr>
            <w:rStyle w:val="Hyperlink"/>
            <w:noProof/>
          </w:rPr>
          <w:t>Tabela 2: Resultado da pesquisa de qualidade realizada com operadores de companhias de taxi de Cingapura, utilizando o sistema AVLDS (adaptado de(LIAO, 2001)).</w:t>
        </w:r>
        <w:r>
          <w:rPr>
            <w:noProof/>
            <w:webHidden/>
          </w:rPr>
          <w:tab/>
        </w:r>
        <w:r>
          <w:rPr>
            <w:noProof/>
            <w:webHidden/>
          </w:rPr>
          <w:fldChar w:fldCharType="begin"/>
        </w:r>
        <w:r>
          <w:rPr>
            <w:noProof/>
            <w:webHidden/>
          </w:rPr>
          <w:instrText xml:space="preserve"> PAGEREF _Toc350911937 \h </w:instrText>
        </w:r>
        <w:r>
          <w:rPr>
            <w:noProof/>
            <w:webHidden/>
          </w:rPr>
        </w:r>
        <w:r>
          <w:rPr>
            <w:noProof/>
            <w:webHidden/>
          </w:rPr>
          <w:fldChar w:fldCharType="separate"/>
        </w:r>
        <w:r>
          <w:rPr>
            <w:noProof/>
            <w:webHidden/>
          </w:rPr>
          <w:t>26</w:t>
        </w:r>
        <w:r>
          <w:rPr>
            <w:noProof/>
            <w:webHidden/>
          </w:rPr>
          <w:fldChar w:fldCharType="end"/>
        </w:r>
      </w:hyperlink>
    </w:p>
    <w:p w:rsidR="00AA0C23" w:rsidRDefault="00AA0C23">
      <w:pPr>
        <w:pStyle w:val="ndicedeilustraes"/>
        <w:tabs>
          <w:tab w:val="right" w:leader="dot" w:pos="9061"/>
        </w:tabs>
        <w:rPr>
          <w:rFonts w:asciiTheme="minorHAnsi" w:eastAsiaTheme="minorEastAsia" w:hAnsiTheme="minorHAnsi"/>
          <w:noProof/>
          <w:sz w:val="22"/>
          <w:lang w:eastAsia="pt-BR"/>
        </w:rPr>
      </w:pPr>
      <w:hyperlink w:anchor="_Toc350911938" w:history="1">
        <w:r w:rsidRPr="00676A41">
          <w:rPr>
            <w:rStyle w:val="Hyperlink"/>
            <w:noProof/>
          </w:rPr>
          <w:t>Tabela 3: Análise estatística da distância entre os taxistas e o ponto central da cidade.</w:t>
        </w:r>
        <w:r>
          <w:rPr>
            <w:noProof/>
            <w:webHidden/>
          </w:rPr>
          <w:tab/>
        </w:r>
        <w:r>
          <w:rPr>
            <w:noProof/>
            <w:webHidden/>
          </w:rPr>
          <w:fldChar w:fldCharType="begin"/>
        </w:r>
        <w:r>
          <w:rPr>
            <w:noProof/>
            <w:webHidden/>
          </w:rPr>
          <w:instrText xml:space="preserve"> PAGEREF _Toc350911938 \h </w:instrText>
        </w:r>
        <w:r>
          <w:rPr>
            <w:noProof/>
            <w:webHidden/>
          </w:rPr>
        </w:r>
        <w:r>
          <w:rPr>
            <w:noProof/>
            <w:webHidden/>
          </w:rPr>
          <w:fldChar w:fldCharType="separate"/>
        </w:r>
        <w:r>
          <w:rPr>
            <w:noProof/>
            <w:webHidden/>
          </w:rPr>
          <w:t>56</w:t>
        </w:r>
        <w:r>
          <w:rPr>
            <w:noProof/>
            <w:webHidden/>
          </w:rPr>
          <w:fldChar w:fldCharType="end"/>
        </w:r>
      </w:hyperlink>
    </w:p>
    <w:p w:rsidR="00AA0C23" w:rsidRDefault="00AA0C23">
      <w:pPr>
        <w:pStyle w:val="ndicedeilustraes"/>
        <w:tabs>
          <w:tab w:val="right" w:leader="dot" w:pos="9061"/>
        </w:tabs>
        <w:rPr>
          <w:rFonts w:asciiTheme="minorHAnsi" w:eastAsiaTheme="minorEastAsia" w:hAnsiTheme="minorHAnsi"/>
          <w:noProof/>
          <w:sz w:val="22"/>
          <w:lang w:eastAsia="pt-BR"/>
        </w:rPr>
      </w:pPr>
      <w:hyperlink w:anchor="_Toc350911939" w:history="1">
        <w:r w:rsidRPr="00676A41">
          <w:rPr>
            <w:rStyle w:val="Hyperlink"/>
            <w:noProof/>
          </w:rPr>
          <w:t>Tabela 4: Análise estatística da variabilidade dos testes.</w:t>
        </w:r>
        <w:r>
          <w:rPr>
            <w:noProof/>
            <w:webHidden/>
          </w:rPr>
          <w:tab/>
        </w:r>
        <w:r>
          <w:rPr>
            <w:noProof/>
            <w:webHidden/>
          </w:rPr>
          <w:fldChar w:fldCharType="begin"/>
        </w:r>
        <w:r>
          <w:rPr>
            <w:noProof/>
            <w:webHidden/>
          </w:rPr>
          <w:instrText xml:space="preserve"> PAGEREF _Toc350911939 \h </w:instrText>
        </w:r>
        <w:r>
          <w:rPr>
            <w:noProof/>
            <w:webHidden/>
          </w:rPr>
        </w:r>
        <w:r>
          <w:rPr>
            <w:noProof/>
            <w:webHidden/>
          </w:rPr>
          <w:fldChar w:fldCharType="separate"/>
        </w:r>
        <w:r>
          <w:rPr>
            <w:noProof/>
            <w:webHidden/>
          </w:rPr>
          <w:t>59</w:t>
        </w:r>
        <w:r>
          <w:rPr>
            <w:noProof/>
            <w:webHidden/>
          </w:rPr>
          <w:fldChar w:fldCharType="end"/>
        </w:r>
      </w:hyperlink>
    </w:p>
    <w:p w:rsidR="00AA0C23" w:rsidRDefault="00AA0C23">
      <w:pPr>
        <w:pStyle w:val="ndicedeilustraes"/>
        <w:tabs>
          <w:tab w:val="right" w:leader="dot" w:pos="9061"/>
        </w:tabs>
        <w:rPr>
          <w:rFonts w:asciiTheme="minorHAnsi" w:eastAsiaTheme="minorEastAsia" w:hAnsiTheme="minorHAnsi"/>
          <w:noProof/>
          <w:sz w:val="22"/>
          <w:lang w:eastAsia="pt-BR"/>
        </w:rPr>
      </w:pPr>
      <w:hyperlink w:anchor="_Toc350911940" w:history="1">
        <w:r w:rsidRPr="00676A41">
          <w:rPr>
            <w:rStyle w:val="Hyperlink"/>
            <w:noProof/>
          </w:rPr>
          <w:t>Tabela 5: Análise estatística da variabilidade dos testes.</w:t>
        </w:r>
        <w:r>
          <w:rPr>
            <w:noProof/>
            <w:webHidden/>
          </w:rPr>
          <w:tab/>
        </w:r>
        <w:r>
          <w:rPr>
            <w:noProof/>
            <w:webHidden/>
          </w:rPr>
          <w:fldChar w:fldCharType="begin"/>
        </w:r>
        <w:r>
          <w:rPr>
            <w:noProof/>
            <w:webHidden/>
          </w:rPr>
          <w:instrText xml:space="preserve"> PAGEREF _Toc350911940 \h </w:instrText>
        </w:r>
        <w:r>
          <w:rPr>
            <w:noProof/>
            <w:webHidden/>
          </w:rPr>
        </w:r>
        <w:r>
          <w:rPr>
            <w:noProof/>
            <w:webHidden/>
          </w:rPr>
          <w:fldChar w:fldCharType="separate"/>
        </w:r>
        <w:r>
          <w:rPr>
            <w:noProof/>
            <w:webHidden/>
          </w:rPr>
          <w:t>62</w:t>
        </w:r>
        <w:r>
          <w:rPr>
            <w:noProof/>
            <w:webHidden/>
          </w:rPr>
          <w:fldChar w:fldCharType="end"/>
        </w:r>
      </w:hyperlink>
    </w:p>
    <w:p w:rsidR="00F467EC" w:rsidRDefault="00BE1559" w:rsidP="009B08D3">
      <w:pPr>
        <w:spacing w:line="360" w:lineRule="auto"/>
      </w:pPr>
      <w:r>
        <w:fldChar w:fldCharType="end"/>
      </w:r>
    </w:p>
    <w:p w:rsidR="00D37A55" w:rsidRDefault="00D37A55" w:rsidP="00E84CFB">
      <w:pPr>
        <w:spacing w:line="360" w:lineRule="auto"/>
        <w:sectPr w:rsidR="00D37A55" w:rsidSect="009B08D3">
          <w:footerReference w:type="default" r:id="rId13"/>
          <w:pgSz w:w="11906" w:h="16838"/>
          <w:pgMar w:top="1701" w:right="1134" w:bottom="1134" w:left="1701" w:header="709" w:footer="709" w:gutter="0"/>
          <w:pgNumType w:start="3"/>
          <w:cols w:space="708"/>
          <w:titlePg/>
          <w:docGrid w:linePitch="360"/>
        </w:sectPr>
      </w:pPr>
    </w:p>
    <w:p w:rsidR="00CB1080" w:rsidRDefault="000A39A9" w:rsidP="00E84CFB">
      <w:pPr>
        <w:pStyle w:val="Ttulo1"/>
        <w:spacing w:after="240" w:line="360" w:lineRule="auto"/>
      </w:pPr>
      <w:bookmarkStart w:id="38" w:name="_Toc350911880"/>
      <w:r>
        <w:lastRenderedPageBreak/>
        <w:t>IN</w:t>
      </w:r>
      <w:r w:rsidR="00676AAA" w:rsidRPr="00A2570A">
        <w:t>TRODUÇÃO</w:t>
      </w:r>
      <w:bookmarkEnd w:id="38"/>
    </w:p>
    <w:p w:rsidR="00D73E83" w:rsidRPr="00AD2647" w:rsidRDefault="00D0446B" w:rsidP="0028501E">
      <w:pPr>
        <w:rPr>
          <w:color w:val="FF0000"/>
        </w:rPr>
      </w:pPr>
      <w:r w:rsidRPr="00AD2647">
        <w:rPr>
          <w:color w:val="FF0000"/>
        </w:rPr>
        <w:t xml:space="preserve">Taxi é um </w:t>
      </w:r>
      <w:r w:rsidR="008E032F" w:rsidRPr="00AD2647">
        <w:rPr>
          <w:color w:val="FF0000"/>
        </w:rPr>
        <w:t>meio</w:t>
      </w:r>
      <w:r w:rsidR="00AD2647" w:rsidRPr="00AD2647">
        <w:rPr>
          <w:color w:val="FF0000"/>
        </w:rPr>
        <w:t xml:space="preserve"> </w:t>
      </w:r>
      <w:r w:rsidR="00586AC2" w:rsidRPr="00AD2647">
        <w:rPr>
          <w:color w:val="FF0000"/>
        </w:rPr>
        <w:t>de transporte em áreas urbanas qu</w:t>
      </w:r>
      <w:r w:rsidR="00714648" w:rsidRPr="00AD2647">
        <w:rPr>
          <w:color w:val="FF0000"/>
        </w:rPr>
        <w:t xml:space="preserve">e oferece agilidade e conforto </w:t>
      </w:r>
      <w:r w:rsidR="00586AC2" w:rsidRPr="00AD2647">
        <w:rPr>
          <w:color w:val="FF0000"/>
        </w:rPr>
        <w:t xml:space="preserve">no atendimento ao público. </w:t>
      </w:r>
      <w:r w:rsidR="00BC2542" w:rsidRPr="00AD2647">
        <w:rPr>
          <w:color w:val="FF0000"/>
        </w:rPr>
        <w:t xml:space="preserve">Esse </w:t>
      </w:r>
      <w:r w:rsidR="008E032F" w:rsidRPr="00AD2647">
        <w:rPr>
          <w:color w:val="FF0000"/>
        </w:rPr>
        <w:t>tipo</w:t>
      </w:r>
      <w:r w:rsidR="00BC2542" w:rsidRPr="00AD2647">
        <w:rPr>
          <w:color w:val="FF0000"/>
        </w:rPr>
        <w:t xml:space="preserve"> de transporte é uma das </w:t>
      </w:r>
      <w:r w:rsidR="00EC2F8C" w:rsidRPr="00AD2647">
        <w:rPr>
          <w:color w:val="FF0000"/>
        </w:rPr>
        <w:t>alternativas</w:t>
      </w:r>
      <w:r w:rsidR="0028501E" w:rsidRPr="00AD2647">
        <w:rPr>
          <w:color w:val="FF0000"/>
        </w:rPr>
        <w:t xml:space="preserve"> </w:t>
      </w:r>
      <w:r w:rsidR="00EC2F8C" w:rsidRPr="00AD2647">
        <w:rPr>
          <w:color w:val="FF0000"/>
        </w:rPr>
        <w:t>a</w:t>
      </w:r>
      <w:r w:rsidR="00BC2542" w:rsidRPr="00AD2647">
        <w:rPr>
          <w:color w:val="FF0000"/>
        </w:rPr>
        <w:t>o precário sistema de transporte co</w:t>
      </w:r>
      <w:r w:rsidR="0083573B">
        <w:rPr>
          <w:color w:val="FF0000"/>
        </w:rPr>
        <w:t xml:space="preserve">letivo das cidades brasileiras, </w:t>
      </w:r>
      <w:r w:rsidR="0083573B" w:rsidRPr="0083573B">
        <w:rPr>
          <w:color w:val="FF0000"/>
        </w:rPr>
        <w:t>principalmente em situações atípicas, quando se deseja um deslocamento ágil.</w:t>
      </w:r>
    </w:p>
    <w:p w:rsidR="0028501E" w:rsidRPr="00AD2647" w:rsidRDefault="0028501E" w:rsidP="00D73E83">
      <w:pPr>
        <w:ind w:firstLine="709"/>
        <w:rPr>
          <w:color w:val="FF0000"/>
        </w:rPr>
      </w:pPr>
      <w:r w:rsidRPr="00AD2647">
        <w:rPr>
          <w:color w:val="FF0000"/>
        </w:rPr>
        <w:t>Em diversas cidades do país</w:t>
      </w:r>
      <w:r w:rsidR="00117961" w:rsidRPr="00AD2647">
        <w:rPr>
          <w:color w:val="FF0000"/>
        </w:rPr>
        <w:t xml:space="preserve"> já</w:t>
      </w:r>
      <w:r w:rsidRPr="00AD2647">
        <w:rPr>
          <w:color w:val="FF0000"/>
        </w:rPr>
        <w:t xml:space="preserve"> há indisponibilidade de oferta de taxis, em horários de pico do tráfego e até mesmo em horários específicos, como as noites de sábado </w:t>
      </w:r>
      <w:sdt>
        <w:sdtPr>
          <w:rPr>
            <w:color w:val="FF0000"/>
          </w:rPr>
          <w:id w:val="75261986"/>
          <w:citation/>
        </w:sdtPr>
        <w:sdtContent>
          <w:r w:rsidR="00BE1559" w:rsidRPr="00AD2647">
            <w:rPr>
              <w:color w:val="FF0000"/>
            </w:rPr>
            <w:fldChar w:fldCharType="begin"/>
          </w:r>
          <w:r w:rsidRPr="00AD2647">
            <w:rPr>
              <w:color w:val="FF0000"/>
            </w:rPr>
            <w:instrText xml:space="preserve"> CITATION OLI11 \l 1046 </w:instrText>
          </w:r>
          <w:r w:rsidR="00BE1559" w:rsidRPr="00AD2647">
            <w:rPr>
              <w:color w:val="FF0000"/>
            </w:rPr>
            <w:fldChar w:fldCharType="separate"/>
          </w:r>
          <w:r w:rsidR="00AA0C23" w:rsidRPr="00AA0C23">
            <w:rPr>
              <w:noProof/>
              <w:color w:val="FF0000"/>
            </w:rPr>
            <w:t>(OLIVEIRA, 2011)</w:t>
          </w:r>
          <w:r w:rsidR="00BE1559" w:rsidRPr="00AD2647">
            <w:rPr>
              <w:noProof/>
              <w:color w:val="FF0000"/>
            </w:rPr>
            <w:fldChar w:fldCharType="end"/>
          </w:r>
        </w:sdtContent>
      </w:sdt>
      <w:r w:rsidRPr="00AD2647">
        <w:rPr>
          <w:color w:val="FF0000"/>
        </w:rPr>
        <w:t xml:space="preserve">, </w:t>
      </w:r>
      <w:sdt>
        <w:sdtPr>
          <w:rPr>
            <w:color w:val="FF0000"/>
          </w:rPr>
          <w:id w:val="75261993"/>
          <w:citation/>
        </w:sdtPr>
        <w:sdtContent>
          <w:r w:rsidR="00BE1559" w:rsidRPr="00AD2647">
            <w:rPr>
              <w:color w:val="FF0000"/>
            </w:rPr>
            <w:fldChar w:fldCharType="begin"/>
          </w:r>
          <w:r w:rsidRPr="00AD2647">
            <w:rPr>
              <w:color w:val="FF0000"/>
            </w:rPr>
            <w:instrText xml:space="preserve"> CITATION OLI121 \l 1046 </w:instrText>
          </w:r>
          <w:r w:rsidR="00BE1559" w:rsidRPr="00AD2647">
            <w:rPr>
              <w:color w:val="FF0000"/>
            </w:rPr>
            <w:fldChar w:fldCharType="separate"/>
          </w:r>
          <w:r w:rsidR="00AA0C23" w:rsidRPr="00AA0C23">
            <w:rPr>
              <w:noProof/>
              <w:color w:val="FF0000"/>
            </w:rPr>
            <w:t>(OLIVEIRA, 2012)</w:t>
          </w:r>
          <w:r w:rsidR="00BE1559" w:rsidRPr="00AD2647">
            <w:rPr>
              <w:noProof/>
              <w:color w:val="FF0000"/>
            </w:rPr>
            <w:fldChar w:fldCharType="end"/>
          </w:r>
        </w:sdtContent>
      </w:sdt>
      <w:r w:rsidRPr="00AD2647">
        <w:rPr>
          <w:color w:val="FF0000"/>
        </w:rPr>
        <w:t xml:space="preserve"> </w:t>
      </w:r>
      <w:sdt>
        <w:sdtPr>
          <w:rPr>
            <w:color w:val="FF0000"/>
          </w:rPr>
          <w:id w:val="75261988"/>
          <w:citation/>
        </w:sdtPr>
        <w:sdtContent>
          <w:r w:rsidR="00BE1559" w:rsidRPr="00AD2647">
            <w:rPr>
              <w:color w:val="FF0000"/>
            </w:rPr>
            <w:fldChar w:fldCharType="begin"/>
          </w:r>
          <w:r w:rsidRPr="00AD2647">
            <w:rPr>
              <w:color w:val="FF0000"/>
            </w:rPr>
            <w:instrText xml:space="preserve"> CITATION Ter11 \l 1046 </w:instrText>
          </w:r>
          <w:r w:rsidR="00BE1559" w:rsidRPr="00AD2647">
            <w:rPr>
              <w:color w:val="FF0000"/>
            </w:rPr>
            <w:fldChar w:fldCharType="separate"/>
          </w:r>
          <w:r w:rsidR="00AA0C23" w:rsidRPr="00AA0C23">
            <w:rPr>
              <w:noProof/>
              <w:color w:val="FF0000"/>
            </w:rPr>
            <w:t>(TERRA S.A., 2011)</w:t>
          </w:r>
          <w:r w:rsidR="00BE1559" w:rsidRPr="00AD2647">
            <w:rPr>
              <w:noProof/>
              <w:color w:val="FF0000"/>
            </w:rPr>
            <w:fldChar w:fldCharType="end"/>
          </w:r>
        </w:sdtContent>
      </w:sdt>
      <w:r w:rsidRPr="00AD2647">
        <w:rPr>
          <w:color w:val="FF0000"/>
        </w:rPr>
        <w:t xml:space="preserve">. Essa indisponibilidade leva as unidades controladoras de serviços de trânsito, como a responsável pelo trânsito </w:t>
      </w:r>
      <w:r w:rsidR="004B26B4">
        <w:rPr>
          <w:color w:val="FF0000"/>
        </w:rPr>
        <w:t>em</w:t>
      </w:r>
      <w:r w:rsidRPr="00AD2647">
        <w:rPr>
          <w:color w:val="FF0000"/>
        </w:rPr>
        <w:t xml:space="preserve"> Belo Horizonte, a propor regras de funcionamento aos taxis conveniados </w:t>
      </w:r>
      <w:sdt>
        <w:sdtPr>
          <w:rPr>
            <w:color w:val="FF0000"/>
          </w:rPr>
          <w:id w:val="75261889"/>
          <w:citation/>
        </w:sdtPr>
        <w:sdtContent>
          <w:r w:rsidR="00BE1559" w:rsidRPr="00AD2647">
            <w:rPr>
              <w:color w:val="FF0000"/>
            </w:rPr>
            <w:fldChar w:fldCharType="begin"/>
          </w:r>
          <w:r w:rsidRPr="00AD2647">
            <w:rPr>
              <w:color w:val="FF0000"/>
            </w:rPr>
            <w:instrText xml:space="preserve"> CITATION LOP12 \l 1046 </w:instrText>
          </w:r>
          <w:r w:rsidR="00BE1559" w:rsidRPr="00AD2647">
            <w:rPr>
              <w:color w:val="FF0000"/>
            </w:rPr>
            <w:fldChar w:fldCharType="separate"/>
          </w:r>
          <w:r w:rsidR="00AA0C23" w:rsidRPr="00AA0C23">
            <w:rPr>
              <w:noProof/>
              <w:color w:val="FF0000"/>
            </w:rPr>
            <w:t>(LOPES, 2012)</w:t>
          </w:r>
          <w:r w:rsidR="00BE1559" w:rsidRPr="00AD2647">
            <w:rPr>
              <w:noProof/>
              <w:color w:val="FF0000"/>
            </w:rPr>
            <w:fldChar w:fldCharType="end"/>
          </w:r>
        </w:sdtContent>
      </w:sdt>
      <w:r w:rsidRPr="00AD2647">
        <w:rPr>
          <w:color w:val="FF0000"/>
        </w:rPr>
        <w:t xml:space="preserve">, aumentar a frota </w:t>
      </w:r>
      <w:sdt>
        <w:sdtPr>
          <w:rPr>
            <w:color w:val="FF0000"/>
          </w:rPr>
          <w:id w:val="75261989"/>
          <w:citation/>
        </w:sdtPr>
        <w:sdtContent>
          <w:r w:rsidR="00BE1559" w:rsidRPr="00AD2647">
            <w:rPr>
              <w:color w:val="FF0000"/>
            </w:rPr>
            <w:fldChar w:fldCharType="begin"/>
          </w:r>
          <w:r w:rsidRPr="00AD2647">
            <w:rPr>
              <w:color w:val="FF0000"/>
            </w:rPr>
            <w:instrText xml:space="preserve"> CITATION Ter11 \l 1046 </w:instrText>
          </w:r>
          <w:r w:rsidR="00BE1559" w:rsidRPr="00AD2647">
            <w:rPr>
              <w:color w:val="FF0000"/>
            </w:rPr>
            <w:fldChar w:fldCharType="separate"/>
          </w:r>
          <w:r w:rsidR="00AA0C23" w:rsidRPr="00AA0C23">
            <w:rPr>
              <w:noProof/>
              <w:color w:val="FF0000"/>
            </w:rPr>
            <w:t>(TERRA S.A., 2011)</w:t>
          </w:r>
          <w:r w:rsidR="00BE1559" w:rsidRPr="00AD2647">
            <w:rPr>
              <w:noProof/>
              <w:color w:val="FF0000"/>
            </w:rPr>
            <w:fldChar w:fldCharType="end"/>
          </w:r>
        </w:sdtContent>
      </w:sdt>
      <w:r w:rsidRPr="00AD2647">
        <w:rPr>
          <w:color w:val="FF0000"/>
        </w:rPr>
        <w:t xml:space="preserve"> </w:t>
      </w:r>
      <w:sdt>
        <w:sdtPr>
          <w:rPr>
            <w:color w:val="FF0000"/>
          </w:rPr>
          <w:id w:val="75261995"/>
          <w:citation/>
        </w:sdtPr>
        <w:sdtContent>
          <w:r w:rsidR="00BE1559" w:rsidRPr="00AD2647">
            <w:rPr>
              <w:color w:val="FF0000"/>
            </w:rPr>
            <w:fldChar w:fldCharType="begin"/>
          </w:r>
          <w:r w:rsidRPr="00AD2647">
            <w:rPr>
              <w:color w:val="FF0000"/>
            </w:rPr>
            <w:instrText xml:space="preserve"> CITATION OLI11 \l 1046 </w:instrText>
          </w:r>
          <w:r w:rsidR="00BE1559" w:rsidRPr="00AD2647">
            <w:rPr>
              <w:color w:val="FF0000"/>
            </w:rPr>
            <w:fldChar w:fldCharType="separate"/>
          </w:r>
          <w:r w:rsidR="00AA0C23" w:rsidRPr="00AA0C23">
            <w:rPr>
              <w:noProof/>
              <w:color w:val="FF0000"/>
            </w:rPr>
            <w:t>(OLIVEIRA, 2011)</w:t>
          </w:r>
          <w:r w:rsidR="00BE1559" w:rsidRPr="00AD2647">
            <w:rPr>
              <w:noProof/>
              <w:color w:val="FF0000"/>
            </w:rPr>
            <w:fldChar w:fldCharType="end"/>
          </w:r>
        </w:sdtContent>
      </w:sdt>
      <w:r w:rsidRPr="00AD2647">
        <w:rPr>
          <w:color w:val="FF0000"/>
        </w:rPr>
        <w:t>, e adotar outras medidas de modo a possibilitar</w:t>
      </w:r>
      <w:r w:rsidR="007A4614">
        <w:rPr>
          <w:color w:val="FF0000"/>
        </w:rPr>
        <w:t xml:space="preserve"> o</w:t>
      </w:r>
      <w:r w:rsidRPr="00AD2647">
        <w:rPr>
          <w:color w:val="FF0000"/>
        </w:rPr>
        <w:t xml:space="preserve"> aumento da oferta de serviços.</w:t>
      </w:r>
    </w:p>
    <w:p w:rsidR="0028501E" w:rsidRPr="00AD2647" w:rsidRDefault="0028501E" w:rsidP="00D73E83">
      <w:pPr>
        <w:ind w:firstLine="708"/>
        <w:rPr>
          <w:color w:val="FF0000"/>
        </w:rPr>
      </w:pPr>
      <w:r w:rsidRPr="00AD2647">
        <w:rPr>
          <w:color w:val="FF0000"/>
        </w:rPr>
        <w:t xml:space="preserve">Entre as causas da indisponibilidade de serviços de taxi estão o trânsito nas grandes cidades e o aumento da demanda </w:t>
      </w:r>
      <w:sdt>
        <w:sdtPr>
          <w:rPr>
            <w:color w:val="FF0000"/>
          </w:rPr>
          <w:id w:val="157126165"/>
          <w:citation/>
        </w:sdtPr>
        <w:sdtContent>
          <w:r w:rsidR="00BE1559" w:rsidRPr="00AD2647">
            <w:rPr>
              <w:color w:val="FF0000"/>
            </w:rPr>
            <w:fldChar w:fldCharType="begin"/>
          </w:r>
          <w:r w:rsidRPr="00AD2647">
            <w:rPr>
              <w:color w:val="FF0000"/>
            </w:rPr>
            <w:instrText xml:space="preserve"> CITATION CAS12 \l 1046 </w:instrText>
          </w:r>
          <w:r w:rsidR="00BE1559" w:rsidRPr="00AD2647">
            <w:rPr>
              <w:color w:val="FF0000"/>
            </w:rPr>
            <w:fldChar w:fldCharType="separate"/>
          </w:r>
          <w:r w:rsidR="00AA0C23" w:rsidRPr="00AA0C23">
            <w:rPr>
              <w:noProof/>
              <w:color w:val="FF0000"/>
            </w:rPr>
            <w:t>(CASTELLO BRANCO, 2012)</w:t>
          </w:r>
          <w:r w:rsidR="00BE1559" w:rsidRPr="00AD2647">
            <w:rPr>
              <w:noProof/>
              <w:color w:val="FF0000"/>
            </w:rPr>
            <w:fldChar w:fldCharType="end"/>
          </w:r>
        </w:sdtContent>
      </w:sdt>
      <w:r w:rsidRPr="00AD2647">
        <w:rPr>
          <w:color w:val="FF0000"/>
        </w:rPr>
        <w:t xml:space="preserve">, resultado da aplicação da Lei Seca </w:t>
      </w:r>
      <w:sdt>
        <w:sdtPr>
          <w:rPr>
            <w:color w:val="FF0000"/>
          </w:rPr>
          <w:id w:val="157126164"/>
          <w:citation/>
        </w:sdtPr>
        <w:sdtContent>
          <w:r w:rsidR="00BE1559" w:rsidRPr="00AD2647">
            <w:rPr>
              <w:color w:val="FF0000"/>
            </w:rPr>
            <w:fldChar w:fldCharType="begin"/>
          </w:r>
          <w:r w:rsidRPr="00AD2647">
            <w:rPr>
              <w:color w:val="FF0000"/>
            </w:rPr>
            <w:instrText xml:space="preserve"> CITATION Bra \l 1046 </w:instrText>
          </w:r>
          <w:r w:rsidR="00BE1559" w:rsidRPr="00AD2647">
            <w:rPr>
              <w:color w:val="FF0000"/>
            </w:rPr>
            <w:fldChar w:fldCharType="separate"/>
          </w:r>
          <w:r w:rsidR="00AA0C23" w:rsidRPr="00AA0C23">
            <w:rPr>
              <w:noProof/>
              <w:color w:val="FF0000"/>
            </w:rPr>
            <w:t>(BRASIL, 2008)</w:t>
          </w:r>
          <w:r w:rsidR="00BE1559" w:rsidRPr="00AD2647">
            <w:rPr>
              <w:noProof/>
              <w:color w:val="FF0000"/>
            </w:rPr>
            <w:fldChar w:fldCharType="end"/>
          </w:r>
        </w:sdtContent>
      </w:sdt>
      <w:r w:rsidRPr="00AD2647">
        <w:rPr>
          <w:color w:val="FF0000"/>
        </w:rPr>
        <w:t>. Na cidade de Belo Horizonte, houve um aumento de requisições entre 15 e 20%, causando problemas no atendimento ao público</w:t>
      </w:r>
      <w:r w:rsidR="00367B92" w:rsidRPr="00AD2647">
        <w:rPr>
          <w:color w:val="FF0000"/>
        </w:rPr>
        <w:t xml:space="preserve"> </w:t>
      </w:r>
      <w:commentRangeStart w:id="39"/>
      <w:r w:rsidR="00367B92" w:rsidRPr="00AD2647">
        <w:rPr>
          <w:color w:val="FF0000"/>
          <w:highlight w:val="red"/>
        </w:rPr>
        <w:t>(FONTE!!)</w:t>
      </w:r>
      <w:r w:rsidRPr="00AD2647">
        <w:rPr>
          <w:color w:val="FF0000"/>
        </w:rPr>
        <w:t xml:space="preserve">. </w:t>
      </w:r>
      <w:commentRangeEnd w:id="39"/>
      <w:r w:rsidR="00AD2647" w:rsidRPr="00AD2647">
        <w:rPr>
          <w:rStyle w:val="Refdecomentrio"/>
          <w:color w:val="FF0000"/>
        </w:rPr>
        <w:commentReference w:id="39"/>
      </w:r>
      <w:r w:rsidRPr="00AD2647">
        <w:rPr>
          <w:color w:val="FF0000"/>
        </w:rPr>
        <w:t xml:space="preserve">Devido à </w:t>
      </w:r>
      <w:r w:rsidR="009252B6">
        <w:rPr>
          <w:color w:val="FF0000"/>
        </w:rPr>
        <w:t>falta</w:t>
      </w:r>
      <w:r w:rsidRPr="00AD2647">
        <w:rPr>
          <w:color w:val="FF0000"/>
        </w:rPr>
        <w:t xml:space="preserve"> de taxis, o tempo mínimo de espera de um passageiro</w:t>
      </w:r>
      <w:r w:rsidR="00D73E83" w:rsidRPr="00AD2647">
        <w:rPr>
          <w:color w:val="FF0000"/>
        </w:rPr>
        <w:t>,</w:t>
      </w:r>
      <w:r w:rsidRPr="00AD2647">
        <w:rPr>
          <w:color w:val="FF0000"/>
        </w:rPr>
        <w:t xml:space="preserve"> ao ligar para uma cooperativa em horários de pico</w:t>
      </w:r>
      <w:r w:rsidR="00D73E83" w:rsidRPr="00AD2647">
        <w:rPr>
          <w:color w:val="FF0000"/>
        </w:rPr>
        <w:t>,</w:t>
      </w:r>
      <w:r w:rsidRPr="00AD2647">
        <w:rPr>
          <w:color w:val="FF0000"/>
        </w:rPr>
        <w:t xml:space="preserve"> é de 30 minutos, sendo necessários, em média 12 minutos até que um operador consiga um taxi para o cliente </w:t>
      </w:r>
      <w:sdt>
        <w:sdtPr>
          <w:rPr>
            <w:color w:val="FF0000"/>
          </w:rPr>
          <w:id w:val="157126166"/>
          <w:citation/>
        </w:sdtPr>
        <w:sdtContent>
          <w:r w:rsidR="00BE1559" w:rsidRPr="00AD2647">
            <w:rPr>
              <w:color w:val="FF0000"/>
            </w:rPr>
            <w:fldChar w:fldCharType="begin"/>
          </w:r>
          <w:r w:rsidRPr="00AD2647">
            <w:rPr>
              <w:color w:val="FF0000"/>
            </w:rPr>
            <w:instrText xml:space="preserve"> CITATION OLI11 \l 1046 </w:instrText>
          </w:r>
          <w:r w:rsidR="00BE1559" w:rsidRPr="00AD2647">
            <w:rPr>
              <w:color w:val="FF0000"/>
            </w:rPr>
            <w:fldChar w:fldCharType="separate"/>
          </w:r>
          <w:r w:rsidR="00AA0C23" w:rsidRPr="00AA0C23">
            <w:rPr>
              <w:noProof/>
              <w:color w:val="FF0000"/>
            </w:rPr>
            <w:t>(OLIVEIRA, 2011)</w:t>
          </w:r>
          <w:r w:rsidR="00BE1559" w:rsidRPr="00AD2647">
            <w:rPr>
              <w:noProof/>
              <w:color w:val="FF0000"/>
            </w:rPr>
            <w:fldChar w:fldCharType="end"/>
          </w:r>
        </w:sdtContent>
      </w:sdt>
      <w:r w:rsidRPr="00AD2647">
        <w:rPr>
          <w:color w:val="FF0000"/>
        </w:rPr>
        <w:t>.</w:t>
      </w:r>
    </w:p>
    <w:p w:rsidR="00CC443A" w:rsidRPr="00AD2647" w:rsidRDefault="00D73E83" w:rsidP="00D73E83">
      <w:pPr>
        <w:ind w:firstLine="709"/>
        <w:rPr>
          <w:color w:val="FF0000"/>
        </w:rPr>
      </w:pPr>
      <w:r w:rsidRPr="00AD2647">
        <w:rPr>
          <w:color w:val="FF0000"/>
        </w:rPr>
        <w:lastRenderedPageBreak/>
        <w:t>Os números apresentados são referentes aos valores médios de distribuição</w:t>
      </w:r>
      <w:r w:rsidR="00586AC2" w:rsidRPr="00AD2647">
        <w:rPr>
          <w:color w:val="FF0000"/>
        </w:rPr>
        <w:t xml:space="preserve">, no entanto, </w:t>
      </w:r>
      <w:r w:rsidRPr="00AD2647">
        <w:rPr>
          <w:color w:val="FF0000"/>
        </w:rPr>
        <w:t>a disponibilidade</w:t>
      </w:r>
      <w:r w:rsidR="00836348">
        <w:rPr>
          <w:color w:val="FF0000"/>
        </w:rPr>
        <w:t xml:space="preserve"> de veículos</w:t>
      </w:r>
      <w:r w:rsidRPr="00AD2647">
        <w:rPr>
          <w:color w:val="FF0000"/>
        </w:rPr>
        <w:t xml:space="preserve"> </w:t>
      </w:r>
      <w:r w:rsidR="00BC2542" w:rsidRPr="00AD2647">
        <w:rPr>
          <w:color w:val="FF0000"/>
        </w:rPr>
        <w:t xml:space="preserve">sofre variações de acordo com a </w:t>
      </w:r>
      <w:r w:rsidR="00586AC2" w:rsidRPr="00AD2647">
        <w:rPr>
          <w:color w:val="FF0000"/>
        </w:rPr>
        <w:t>demanda</w:t>
      </w:r>
      <w:r w:rsidR="00A961C8" w:rsidRPr="00AD2647">
        <w:rPr>
          <w:color w:val="FF0000"/>
        </w:rPr>
        <w:t xml:space="preserve">, </w:t>
      </w:r>
      <w:r w:rsidR="00064E5A" w:rsidRPr="00AD2647">
        <w:rPr>
          <w:color w:val="FF0000"/>
        </w:rPr>
        <w:t xml:space="preserve">que </w:t>
      </w:r>
      <w:r w:rsidR="00586AC2" w:rsidRPr="00AD2647">
        <w:rPr>
          <w:color w:val="FF0000"/>
        </w:rPr>
        <w:t>é influenciada por diversos fatores:</w:t>
      </w:r>
    </w:p>
    <w:p w:rsidR="00CC443A" w:rsidRDefault="00586AC2" w:rsidP="00CC443A">
      <w:pPr>
        <w:pStyle w:val="PargrafodaLista"/>
        <w:numPr>
          <w:ilvl w:val="0"/>
          <w:numId w:val="10"/>
        </w:numPr>
      </w:pPr>
      <w:r w:rsidRPr="00CC443A">
        <w:t xml:space="preserve">Eventos tais como shows, festas e congressos </w:t>
      </w:r>
      <w:r w:rsidR="00943C5C" w:rsidRPr="00CC443A">
        <w:t xml:space="preserve">que </w:t>
      </w:r>
      <w:r w:rsidRPr="00CC443A">
        <w:t xml:space="preserve">geram uma forte </w:t>
      </w:r>
      <w:r w:rsidR="00986AC0">
        <w:t>procura</w:t>
      </w:r>
      <w:r w:rsidRPr="00CC443A">
        <w:t xml:space="preserve"> em um ponto específico, geralmente concentrada num horário (encerramento do evento);</w:t>
      </w:r>
    </w:p>
    <w:p w:rsidR="00CC443A" w:rsidRDefault="00586AC2" w:rsidP="00CC443A">
      <w:pPr>
        <w:pStyle w:val="PargrafodaLista"/>
        <w:numPr>
          <w:ilvl w:val="0"/>
          <w:numId w:val="10"/>
        </w:numPr>
      </w:pPr>
      <w:r w:rsidRPr="00CC443A">
        <w:t>Dias chuvosos</w:t>
      </w:r>
      <w:r w:rsidR="0083573B">
        <w:t xml:space="preserve"> </w:t>
      </w:r>
      <w:r w:rsidR="0083573B" w:rsidRPr="0083573B">
        <w:rPr>
          <w:color w:val="FF0000"/>
        </w:rPr>
        <w:t>os quais</w:t>
      </w:r>
      <w:r w:rsidRPr="00CC443A">
        <w:t xml:space="preserve"> motivam as pessoas, que geralmente andam a pé ou de ônibus, a usar o táxi, o que gera uma grande demanda pulverizada, isto é, não há uma concentração de usuários num ponto específico</w:t>
      </w:r>
      <w:r w:rsidR="00117961">
        <w:t xml:space="preserve"> </w:t>
      </w:r>
      <w:sdt>
        <w:sdtPr>
          <w:id w:val="105200414"/>
          <w:citation/>
        </w:sdtPr>
        <w:sdtContent>
          <w:r w:rsidR="00BE1559">
            <w:fldChar w:fldCharType="begin"/>
          </w:r>
          <w:r w:rsidR="00CC2B66">
            <w:instrText xml:space="preserve"> CITATION COS11 \l 1046  </w:instrText>
          </w:r>
          <w:r w:rsidR="00BE1559">
            <w:fldChar w:fldCharType="separate"/>
          </w:r>
          <w:r w:rsidR="00AA0C23">
            <w:rPr>
              <w:noProof/>
            </w:rPr>
            <w:t>(COSTA, 2011)</w:t>
          </w:r>
          <w:r w:rsidR="00BE1559">
            <w:rPr>
              <w:noProof/>
            </w:rPr>
            <w:fldChar w:fldCharType="end"/>
          </w:r>
        </w:sdtContent>
      </w:sdt>
      <w:r w:rsidRPr="00CC443A">
        <w:t>. Assim, em qualquer ponto de uma rua pode haver um usuário aguardando um taxi;</w:t>
      </w:r>
    </w:p>
    <w:p w:rsidR="00CC443A" w:rsidRDefault="00586AC2" w:rsidP="00CC443A">
      <w:pPr>
        <w:pStyle w:val="PargrafodaLista"/>
        <w:numPr>
          <w:ilvl w:val="0"/>
          <w:numId w:val="10"/>
        </w:numPr>
      </w:pPr>
      <w:r w:rsidRPr="00CC443A">
        <w:t xml:space="preserve">Determinados horários </w:t>
      </w:r>
      <w:r w:rsidR="00370E90">
        <w:t xml:space="preserve">onde há </w:t>
      </w:r>
      <w:r w:rsidRPr="00CC443A">
        <w:t>pico de tráfego,</w:t>
      </w:r>
      <w:r w:rsidR="00370E90">
        <w:t xml:space="preserve"> tais como</w:t>
      </w:r>
      <w:r w:rsidR="001B3A5C">
        <w:t xml:space="preserve"> no</w:t>
      </w:r>
      <w:r w:rsidR="00370E90">
        <w:t xml:space="preserve"> início e fim de expediente,</w:t>
      </w:r>
      <w:r w:rsidRPr="00CC443A">
        <w:t xml:space="preserve"> além do horário de almoço</w:t>
      </w:r>
      <w:r w:rsidR="00370E90">
        <w:t xml:space="preserve">, </w:t>
      </w:r>
      <w:r w:rsidR="001B3A5C">
        <w:t>têm</w:t>
      </w:r>
      <w:r w:rsidR="00370E90">
        <w:t xml:space="preserve"> um aumento significativo na demanda </w:t>
      </w:r>
      <w:sdt>
        <w:sdtPr>
          <w:id w:val="157126178"/>
          <w:citation/>
        </w:sdtPr>
        <w:sdtContent>
          <w:r w:rsidR="00BE1559">
            <w:fldChar w:fldCharType="begin"/>
          </w:r>
          <w:r w:rsidR="00CC2B66">
            <w:instrText xml:space="preserve"> CITATION OLI11 \l 1046 </w:instrText>
          </w:r>
          <w:r w:rsidR="00BE1559">
            <w:fldChar w:fldCharType="separate"/>
          </w:r>
          <w:r w:rsidR="00AA0C23">
            <w:rPr>
              <w:noProof/>
            </w:rPr>
            <w:t>(OLIVEIRA, 2011)</w:t>
          </w:r>
          <w:r w:rsidR="00BE1559">
            <w:rPr>
              <w:noProof/>
            </w:rPr>
            <w:fldChar w:fldCharType="end"/>
          </w:r>
        </w:sdtContent>
      </w:sdt>
      <w:r w:rsidR="00117961">
        <w:t xml:space="preserve"> </w:t>
      </w:r>
      <w:sdt>
        <w:sdtPr>
          <w:id w:val="105200415"/>
          <w:citation/>
        </w:sdtPr>
        <w:sdtContent>
          <w:r w:rsidR="00BE1559">
            <w:fldChar w:fldCharType="begin"/>
          </w:r>
          <w:r w:rsidR="00CC2B66">
            <w:instrText xml:space="preserve"> CITATION COS11 \l 1046  </w:instrText>
          </w:r>
          <w:r w:rsidR="00BE1559">
            <w:fldChar w:fldCharType="separate"/>
          </w:r>
          <w:r w:rsidR="00AA0C23">
            <w:rPr>
              <w:noProof/>
            </w:rPr>
            <w:t>(COSTA, 2011)</w:t>
          </w:r>
          <w:r w:rsidR="00BE1559">
            <w:rPr>
              <w:noProof/>
            </w:rPr>
            <w:fldChar w:fldCharType="end"/>
          </w:r>
        </w:sdtContent>
      </w:sdt>
      <w:r w:rsidRPr="00CC443A">
        <w:t>, fazendo com que os usuários tenham dificuldades de encontrar um taxi disponível no local onde ele precisa.</w:t>
      </w:r>
    </w:p>
    <w:p w:rsidR="00DA6991" w:rsidRDefault="005D0F45" w:rsidP="00CC443A">
      <w:pPr>
        <w:pStyle w:val="PargrafodaLista"/>
        <w:numPr>
          <w:ilvl w:val="0"/>
          <w:numId w:val="10"/>
        </w:numPr>
      </w:pPr>
      <w:r>
        <w:t>Proximidade de feriados, no qual os usuários optam por deslocar-se</w:t>
      </w:r>
      <w:r w:rsidR="008E032F">
        <w:t xml:space="preserve"> até a</w:t>
      </w:r>
      <w:r w:rsidR="0083573B">
        <w:t>s</w:t>
      </w:r>
      <w:r w:rsidR="008E032F">
        <w:t xml:space="preserve"> rodoviária</w:t>
      </w:r>
      <w:r w:rsidR="0083573B">
        <w:t>s</w:t>
      </w:r>
      <w:r w:rsidR="008E032F">
        <w:t xml:space="preserve"> ou aeroportos</w:t>
      </w:r>
      <w:r w:rsidR="0083573B">
        <w:t xml:space="preserve"> </w:t>
      </w:r>
      <w:sdt>
        <w:sdtPr>
          <w:id w:val="105200417"/>
          <w:citation/>
        </w:sdtPr>
        <w:sdtContent>
          <w:r w:rsidR="00BE1559">
            <w:fldChar w:fldCharType="begin"/>
          </w:r>
          <w:r w:rsidR="00CC2B66">
            <w:instrText xml:space="preserve"> CITATION COS11 \l 1046 </w:instrText>
          </w:r>
          <w:r w:rsidR="00BE1559">
            <w:fldChar w:fldCharType="separate"/>
          </w:r>
          <w:r w:rsidR="00AA0C23">
            <w:rPr>
              <w:noProof/>
            </w:rPr>
            <w:t>(COSTA, 2011)</w:t>
          </w:r>
          <w:r w:rsidR="00BE1559">
            <w:rPr>
              <w:noProof/>
            </w:rPr>
            <w:fldChar w:fldCharType="end"/>
          </w:r>
        </w:sdtContent>
      </w:sdt>
      <w:r>
        <w:t>.</w:t>
      </w:r>
    </w:p>
    <w:p w:rsidR="00CC443A" w:rsidRDefault="00DD5683" w:rsidP="00CC443A">
      <w:pPr>
        <w:ind w:firstLine="709"/>
      </w:pPr>
      <w:r w:rsidRPr="00CC443A">
        <w:t>Além dos problemas citados, o</w:t>
      </w:r>
      <w:r w:rsidR="00C12146">
        <w:t xml:space="preserve"> funcionamento do serviço</w:t>
      </w:r>
      <w:r w:rsidR="00586AC2" w:rsidRPr="00CC443A">
        <w:t xml:space="preserve"> de taxi, em gera</w:t>
      </w:r>
      <w:r w:rsidR="0083573B">
        <w:t>l, é pouco satisfatório quanto à</w:t>
      </w:r>
      <w:r w:rsidR="00586AC2" w:rsidRPr="00CC443A">
        <w:t xml:space="preserve"> sua eficiência operacional. As razões </w:t>
      </w:r>
      <w:r w:rsidR="00064E5A">
        <w:t xml:space="preserve">para isso </w:t>
      </w:r>
      <w:r w:rsidR="00586AC2" w:rsidRPr="00CC443A">
        <w:t xml:space="preserve">estão relacionadas ao modo como os taxis são organizados – agendamento de serviço por ligações telefônicas, atendimento a usuários que estão nas ruas e pontos de taxi </w:t>
      </w:r>
      <w:sdt>
        <w:sdtPr>
          <w:id w:val="75261882"/>
          <w:citation/>
        </w:sdtPr>
        <w:sdtContent>
          <w:r w:rsidR="00BE1559" w:rsidRPr="00CC443A">
            <w:fldChar w:fldCharType="begin"/>
          </w:r>
          <w:r w:rsidR="002A72E9" w:rsidRPr="00CC443A">
            <w:instrText xml:space="preserve"> CITATION CHE09 \l 1046 </w:instrText>
          </w:r>
          <w:r w:rsidR="00BE1559" w:rsidRPr="00CC443A">
            <w:fldChar w:fldCharType="separate"/>
          </w:r>
          <w:r w:rsidR="00AA0C23">
            <w:rPr>
              <w:noProof/>
            </w:rPr>
            <w:t>(CHENG e QU, 2009)</w:t>
          </w:r>
          <w:r w:rsidR="00BE1559" w:rsidRPr="00CC443A">
            <w:rPr>
              <w:noProof/>
            </w:rPr>
            <w:fldChar w:fldCharType="end"/>
          </w:r>
        </w:sdtContent>
      </w:sdt>
      <w:r w:rsidR="00A213AA" w:rsidRPr="00CC443A">
        <w:t>.</w:t>
      </w:r>
    </w:p>
    <w:p w:rsidR="00CC443A" w:rsidRDefault="007014DD" w:rsidP="00CC443A">
      <w:pPr>
        <w:ind w:firstLine="709"/>
      </w:pPr>
      <w:r w:rsidRPr="00CC443A">
        <w:t xml:space="preserve">A ineficiência é justificada pela falta de metodologia no atendimento </w:t>
      </w:r>
      <w:r w:rsidR="002A72E9" w:rsidRPr="00CC443A">
        <w:t>às</w:t>
      </w:r>
      <w:r w:rsidRPr="00CC443A">
        <w:t xml:space="preserve"> requisições, sua demanda pulverizada e </w:t>
      </w:r>
      <w:r w:rsidR="00C12146">
        <w:t>a</w:t>
      </w:r>
      <w:r w:rsidRPr="00CC443A">
        <w:t xml:space="preserve">o fato da maioria das solicitações seguir o </w:t>
      </w:r>
      <w:r w:rsidRPr="00CC443A">
        <w:lastRenderedPageBreak/>
        <w:t>modelo de busca aleatório, onde taxistas e usuários procuram-se</w:t>
      </w:r>
      <w:r w:rsidR="006C4631" w:rsidRPr="00CC443A">
        <w:t xml:space="preserve"> mutuamente,</w:t>
      </w:r>
      <w:r w:rsidRPr="00CC443A">
        <w:t xml:space="preserve"> sem um método em esp</w:t>
      </w:r>
      <w:r w:rsidR="00D012EA" w:rsidRPr="00CC443A">
        <w:t>ecial.</w:t>
      </w:r>
    </w:p>
    <w:p w:rsidR="00CC443A" w:rsidRDefault="007014DD" w:rsidP="00CC443A">
      <w:pPr>
        <w:ind w:firstLine="709"/>
      </w:pPr>
      <w:r w:rsidRPr="00CC443A">
        <w:t xml:space="preserve">Em geral, as informações que </w:t>
      </w:r>
      <w:r w:rsidR="00890035" w:rsidRPr="00CC443A">
        <w:t xml:space="preserve">buscam </w:t>
      </w:r>
      <w:r w:rsidR="00986AC0">
        <w:t>melhorar</w:t>
      </w:r>
      <w:r w:rsidRPr="00CC443A">
        <w:t xml:space="preserve"> a resposta à demanda por serviços tende a ser feita </w:t>
      </w:r>
      <w:r w:rsidR="006A0757" w:rsidRPr="00CC443A">
        <w:t xml:space="preserve">através de estatísticas geradas pelas unidades controladoras </w:t>
      </w:r>
      <w:r w:rsidR="00DE43FB">
        <w:t>do</w:t>
      </w:r>
      <w:r w:rsidR="006A0757" w:rsidRPr="00CC443A">
        <w:t xml:space="preserve"> serviço </w:t>
      </w:r>
      <w:r w:rsidR="002C4AE4" w:rsidRPr="00CC443A">
        <w:t>e/ou cooperativas,</w:t>
      </w:r>
      <w:r w:rsidRPr="00CC443A">
        <w:t>na troca de conhecimento entre taxistas sobre áreas de maior demanda de passageiros ou</w:t>
      </w:r>
      <w:r w:rsidR="00DE43FB">
        <w:t xml:space="preserve"> ainda</w:t>
      </w:r>
      <w:r w:rsidRPr="00CC443A">
        <w:t xml:space="preserve"> </w:t>
      </w:r>
      <w:r w:rsidR="006A0757" w:rsidRPr="00CC443A">
        <w:t>n</w:t>
      </w:r>
      <w:r w:rsidRPr="00CC443A">
        <w:t>a busca por potenciais eventos que aumentem consideravelmente o número de requisições.</w:t>
      </w:r>
    </w:p>
    <w:p w:rsidR="00CC443A" w:rsidRDefault="002C4AE4" w:rsidP="00CC443A">
      <w:pPr>
        <w:ind w:firstLine="709"/>
      </w:pPr>
      <w:r w:rsidRPr="00CC443A">
        <w:t>Em busca da melhoria</w:t>
      </w:r>
      <w:r w:rsidR="00DE43FB">
        <w:t xml:space="preserve"> efetiva</w:t>
      </w:r>
      <w:r w:rsidRPr="00CC443A">
        <w:t xml:space="preserve"> nos</w:t>
      </w:r>
      <w:r w:rsidR="00414D3E" w:rsidRPr="00CC443A">
        <w:t xml:space="preserve"> serviços </w:t>
      </w:r>
      <w:r w:rsidR="00792C93">
        <w:t>prestados</w:t>
      </w:r>
      <w:r w:rsidRPr="00CC443A">
        <w:t>,</w:t>
      </w:r>
      <w:r w:rsidR="00414D3E" w:rsidRPr="00CC443A">
        <w:t xml:space="preserve"> é necessário que haja um balanço entre a disponibilidade, o número de requisições por regiões</w:t>
      </w:r>
      <w:r w:rsidR="004A30C8" w:rsidRPr="00CC443A">
        <w:t xml:space="preserve"> e</w:t>
      </w:r>
      <w:r w:rsidR="00414D3E" w:rsidRPr="00CC443A">
        <w:t xml:space="preserve"> informações detalhadas sobre tráfegos e rotas de acesso.</w:t>
      </w:r>
      <w:r w:rsidR="00064E5A">
        <w:t xml:space="preserve"> </w:t>
      </w:r>
      <w:r w:rsidR="00C562EE" w:rsidRPr="003D7CF2">
        <w:t xml:space="preserve">Para </w:t>
      </w:r>
      <w:r w:rsidR="004A30C8" w:rsidRPr="003D7CF2">
        <w:t>isso,</w:t>
      </w:r>
      <w:r w:rsidR="00064E5A">
        <w:t xml:space="preserve"> </w:t>
      </w:r>
      <w:r w:rsidR="004A30C8" w:rsidRPr="003D7CF2">
        <w:t xml:space="preserve">seria </w:t>
      </w:r>
      <w:r w:rsidR="00C562EE" w:rsidRPr="003D7CF2">
        <w:t>necessári</w:t>
      </w:r>
      <w:r w:rsidR="004A30C8" w:rsidRPr="003D7CF2">
        <w:t>a</w:t>
      </w:r>
      <w:r w:rsidR="00C562EE" w:rsidRPr="003D7CF2">
        <w:t xml:space="preserve"> a criação de modelos que descrev</w:t>
      </w:r>
      <w:r w:rsidR="004A30C8" w:rsidRPr="003D7CF2">
        <w:t>essem</w:t>
      </w:r>
      <w:r w:rsidR="00C562EE" w:rsidRPr="003D7CF2">
        <w:t xml:space="preserve"> o comportamento dos serviços de taxi.</w:t>
      </w:r>
      <w:r w:rsidR="00064E5A">
        <w:t xml:space="preserve"> </w:t>
      </w:r>
      <w:r w:rsidR="004A30C8" w:rsidRPr="00CC443A">
        <w:t>Entretanto,</w:t>
      </w:r>
      <w:r w:rsidR="00C562EE" w:rsidRPr="00CC443A">
        <w:t xml:space="preserve"> devido a suas próprias características</w:t>
      </w:r>
      <w:r w:rsidR="004A30C8" w:rsidRPr="00CC443A">
        <w:t xml:space="preserve">, como a quantidade de taxistas autônomos e a demanda estocástica em diferentes localizações, </w:t>
      </w:r>
      <w:r w:rsidR="00C562EE" w:rsidRPr="00CC443A">
        <w:t>a criação d</w:t>
      </w:r>
      <w:r w:rsidR="004A30C8" w:rsidRPr="00CC443A">
        <w:t>esses</w:t>
      </w:r>
      <w:r w:rsidR="00C562EE" w:rsidRPr="00CC443A">
        <w:t xml:space="preserve"> modelos de funcionamento </w:t>
      </w:r>
      <w:r w:rsidR="004A30C8" w:rsidRPr="00CC443A">
        <w:t xml:space="preserve">é </w:t>
      </w:r>
      <w:r w:rsidR="00C562EE" w:rsidRPr="00CC443A">
        <w:t>inviáve</w:t>
      </w:r>
      <w:r w:rsidR="004A30C8" w:rsidRPr="00CC443A">
        <w:t>l</w:t>
      </w:r>
      <w:r w:rsidR="00C562EE" w:rsidRPr="00CC443A">
        <w:t xml:space="preserve">, até mesmo para </w:t>
      </w:r>
      <w:r w:rsidR="00986AC0">
        <w:t>representações</w:t>
      </w:r>
      <w:r w:rsidR="00064E5A">
        <w:t xml:space="preserve"> </w:t>
      </w:r>
      <w:r w:rsidR="00AC4493">
        <w:t xml:space="preserve">de tamanho médio </w:t>
      </w:r>
      <w:sdt>
        <w:sdtPr>
          <w:id w:val="75261883"/>
          <w:citation/>
        </w:sdtPr>
        <w:sdtContent>
          <w:r w:rsidR="00BE1559" w:rsidRPr="00CC443A">
            <w:fldChar w:fldCharType="begin"/>
          </w:r>
          <w:r w:rsidR="002A72E9" w:rsidRPr="00CC443A">
            <w:instrText xml:space="preserve"> CITATION CHE09 \l 1046 </w:instrText>
          </w:r>
          <w:r w:rsidR="00BE1559" w:rsidRPr="00CC443A">
            <w:fldChar w:fldCharType="separate"/>
          </w:r>
          <w:r w:rsidR="00AA0C23">
            <w:rPr>
              <w:noProof/>
            </w:rPr>
            <w:t>(CHENG e QU, 2009)</w:t>
          </w:r>
          <w:r w:rsidR="00BE1559" w:rsidRPr="00CC443A">
            <w:rPr>
              <w:noProof/>
            </w:rPr>
            <w:fldChar w:fldCharType="end"/>
          </w:r>
        </w:sdtContent>
      </w:sdt>
      <w:r w:rsidR="0029458D" w:rsidRPr="00CC443A">
        <w:t>.</w:t>
      </w:r>
    </w:p>
    <w:p w:rsidR="00560967" w:rsidRDefault="002B7A97" w:rsidP="00560967">
      <w:pPr>
        <w:ind w:firstLine="709"/>
      </w:pPr>
      <w:r w:rsidRPr="00CC443A">
        <w:t xml:space="preserve">Uma </w:t>
      </w:r>
      <w:r w:rsidR="00792C93">
        <w:t>solução</w:t>
      </w:r>
      <w:r w:rsidRPr="00CC443A">
        <w:t xml:space="preserve"> para esse problema é o uso de serviços que realizam pré-agendamento de veículos</w:t>
      </w:r>
      <w:r w:rsidR="00792C93">
        <w:t xml:space="preserve">, normalmente </w:t>
      </w:r>
      <w:r w:rsidRPr="00CC443A">
        <w:t>mais eficiente</w:t>
      </w:r>
      <w:r w:rsidR="002A72E9" w:rsidRPr="00CC443A">
        <w:t>s</w:t>
      </w:r>
      <w:r w:rsidRPr="00CC443A">
        <w:t xml:space="preserve"> que aqueles</w:t>
      </w:r>
      <w:r w:rsidR="00BE471C">
        <w:t xml:space="preserve"> </w:t>
      </w:r>
      <w:r w:rsidRPr="00CC443A">
        <w:t xml:space="preserve">originados </w:t>
      </w:r>
      <w:r w:rsidR="00792C93">
        <w:t>por</w:t>
      </w:r>
      <w:r w:rsidRPr="00CC443A">
        <w:t xml:space="preserve"> demandas pulverizadas. Esses serviços pré-agendados podem ser integrados a softwares de controle, como aqueles que realizam despacho</w:t>
      </w:r>
      <w:bookmarkStart w:id="40" w:name="_Ref324074929"/>
      <w:r w:rsidRPr="00CC443A">
        <w:rPr>
          <w:rStyle w:val="Refdenotaderodap"/>
          <w:rFonts w:cs="Arial"/>
        </w:rPr>
        <w:footnoteReference w:id="2"/>
      </w:r>
      <w:bookmarkEnd w:id="40"/>
      <w:r w:rsidR="003C5F68">
        <w:t xml:space="preserve"> </w:t>
      </w:r>
      <w:r w:rsidRPr="00CC443A">
        <w:t>de veículos</w:t>
      </w:r>
      <w:r w:rsidR="00792C93">
        <w:t>,</w:t>
      </w:r>
      <w:r w:rsidRPr="00CC443A">
        <w:t xml:space="preserve"> já estudados por diversos autores </w:t>
      </w:r>
      <w:sdt>
        <w:sdtPr>
          <w:id w:val="75261884"/>
          <w:citation/>
        </w:sdtPr>
        <w:sdtContent>
          <w:r w:rsidR="00BE1559" w:rsidRPr="00CC443A">
            <w:fldChar w:fldCharType="begin"/>
          </w:r>
          <w:r w:rsidR="002A72E9" w:rsidRPr="00CC443A">
            <w:instrText xml:space="preserve"> CITATION FLE04 \l 1046 </w:instrText>
          </w:r>
          <w:r w:rsidR="00BE1559" w:rsidRPr="00CC443A">
            <w:fldChar w:fldCharType="separate"/>
          </w:r>
          <w:r w:rsidR="00AA0C23">
            <w:rPr>
              <w:noProof/>
            </w:rPr>
            <w:t>(FLEISCHMANN, GNUTZMANN e SANDVOß, 2004)</w:t>
          </w:r>
          <w:r w:rsidR="00BE1559" w:rsidRPr="00CC443A">
            <w:rPr>
              <w:noProof/>
            </w:rPr>
            <w:fldChar w:fldCharType="end"/>
          </w:r>
        </w:sdtContent>
      </w:sdt>
      <w:r w:rsidRPr="00CC443A">
        <w:rPr>
          <w:rFonts w:eastAsia="Calibri"/>
        </w:rPr>
        <w:t xml:space="preserve"> e </w:t>
      </w:r>
      <w:sdt>
        <w:sdtPr>
          <w:rPr>
            <w:rFonts w:eastAsia="Calibri"/>
          </w:rPr>
          <w:id w:val="75261885"/>
          <w:citation/>
        </w:sdtPr>
        <w:sdtContent>
          <w:r w:rsidR="00BE1559" w:rsidRPr="00CC443A">
            <w:rPr>
              <w:rFonts w:eastAsia="Calibri"/>
            </w:rPr>
            <w:fldChar w:fldCharType="begin"/>
          </w:r>
          <w:r w:rsidR="008D4D8D" w:rsidRPr="00CC443A">
            <w:rPr>
              <w:rFonts w:eastAsia="Calibri"/>
            </w:rPr>
            <w:instrText xml:space="preserve"> CITATION LIA09 \l 1046 </w:instrText>
          </w:r>
          <w:r w:rsidR="00BE1559" w:rsidRPr="00CC443A">
            <w:rPr>
              <w:rFonts w:eastAsia="Calibri"/>
            </w:rPr>
            <w:fldChar w:fldCharType="separate"/>
          </w:r>
          <w:r w:rsidR="00AA0C23" w:rsidRPr="00AA0C23">
            <w:rPr>
              <w:rFonts w:eastAsia="Calibri"/>
              <w:noProof/>
            </w:rPr>
            <w:t>(LIAO, 2009)</w:t>
          </w:r>
          <w:r w:rsidR="00BE1559" w:rsidRPr="00CC443A">
            <w:rPr>
              <w:rFonts w:eastAsia="Calibri"/>
            </w:rPr>
            <w:fldChar w:fldCharType="end"/>
          </w:r>
        </w:sdtContent>
      </w:sdt>
      <w:r w:rsidR="003C5F68">
        <w:rPr>
          <w:rFonts w:eastAsia="Calibri"/>
        </w:rPr>
        <w:t xml:space="preserve"> </w:t>
      </w:r>
      <w:r w:rsidRPr="00CC443A">
        <w:rPr>
          <w:rFonts w:eastAsia="Calibri"/>
        </w:rPr>
        <w:t>com bons resultados práticos.</w:t>
      </w:r>
      <w:r w:rsidR="00560967">
        <w:rPr>
          <w:rFonts w:eastAsia="Calibri"/>
        </w:rPr>
        <w:t xml:space="preserve"> Contudo</w:t>
      </w:r>
      <w:r w:rsidR="00560967">
        <w:t>, a</w:t>
      </w:r>
      <w:r w:rsidR="00560967" w:rsidRPr="00CC443A">
        <w:t>pesar d</w:t>
      </w:r>
      <w:r w:rsidR="00560967">
        <w:t>e</w:t>
      </w:r>
      <w:r w:rsidR="00560967" w:rsidRPr="00CC443A">
        <w:t>s</w:t>
      </w:r>
      <w:r w:rsidR="00560967">
        <w:t>ses</w:t>
      </w:r>
      <w:r w:rsidR="00560967" w:rsidRPr="00CC443A">
        <w:t xml:space="preserve"> bons resultados, deve</w:t>
      </w:r>
      <w:r w:rsidR="00560967">
        <w:t>-se</w:t>
      </w:r>
      <w:r w:rsidR="00560967" w:rsidRPr="00CC443A">
        <w:t xml:space="preserve"> considerar que esse tipo de requisição</w:t>
      </w:r>
      <w:r w:rsidR="003C5F68">
        <w:t xml:space="preserve"> (agendada</w:t>
      </w:r>
      <w:r w:rsidR="00560967">
        <w:t xml:space="preserve">) </w:t>
      </w:r>
      <w:r w:rsidR="00560967" w:rsidRPr="00CC443A">
        <w:t xml:space="preserve">representa apenas uma pequena parcela do total </w:t>
      </w:r>
      <w:r w:rsidR="007A18DA">
        <w:t>de</w:t>
      </w:r>
      <w:r w:rsidR="00560967" w:rsidRPr="00CC443A">
        <w:t xml:space="preserve"> atendimento ao público. </w:t>
      </w:r>
    </w:p>
    <w:p w:rsidR="002D0838" w:rsidRDefault="00986AC0" w:rsidP="00560967">
      <w:pPr>
        <w:ind w:firstLine="709"/>
      </w:pPr>
      <w:r>
        <w:lastRenderedPageBreak/>
        <w:t xml:space="preserve">Uma </w:t>
      </w:r>
      <w:r w:rsidR="002D0838">
        <w:t xml:space="preserve">solução </w:t>
      </w:r>
      <w:r w:rsidR="007B518E">
        <w:t xml:space="preserve">alternativa para o cenário apresentado </w:t>
      </w:r>
      <w:r w:rsidR="002D0838">
        <w:t xml:space="preserve">é o uso de rastreadores nos veículos, permitindo a utilização de serviços baseados em localização (LBS </w:t>
      </w:r>
      <w:r w:rsidR="002606F0">
        <w:t>–</w:t>
      </w:r>
      <w:r w:rsidR="002D0838" w:rsidRPr="002D0838">
        <w:rPr>
          <w:i/>
        </w:rPr>
        <w:t>Location</w:t>
      </w:r>
      <w:r w:rsidR="003C5F68">
        <w:rPr>
          <w:i/>
        </w:rPr>
        <w:t xml:space="preserve"> </w:t>
      </w:r>
      <w:r w:rsidR="002D0838" w:rsidRPr="002D0838">
        <w:rPr>
          <w:i/>
        </w:rPr>
        <w:t>Based Services</w:t>
      </w:r>
      <w:r w:rsidR="002D0838">
        <w:t>)</w:t>
      </w:r>
      <w:r w:rsidR="007E15E3">
        <w:t xml:space="preserve"> para aumento da eficiência operacional: o conhecimento da localização geográfica de taxistas e passageiros permite</w:t>
      </w:r>
      <w:r w:rsidR="003C5F68">
        <w:t xml:space="preserve"> </w:t>
      </w:r>
      <w:r>
        <w:t xml:space="preserve">atendimentos </w:t>
      </w:r>
      <w:r w:rsidR="007E15E3">
        <w:t>mais eficientes.</w:t>
      </w:r>
    </w:p>
    <w:p w:rsidR="00CC443A" w:rsidRPr="00714B2B" w:rsidRDefault="007D690A" w:rsidP="00AA0DA4">
      <w:pPr>
        <w:ind w:firstLine="709"/>
        <w:rPr>
          <w:color w:val="FF0000"/>
        </w:rPr>
      </w:pPr>
      <w:r>
        <w:t xml:space="preserve">A aplicação </w:t>
      </w:r>
      <w:r w:rsidR="009955B1" w:rsidRPr="00CC443A">
        <w:t>de tecnologia</w:t>
      </w:r>
      <w:r w:rsidR="00134DAA">
        <w:t>s</w:t>
      </w:r>
      <w:r w:rsidR="009955B1" w:rsidRPr="00CC443A">
        <w:t xml:space="preserve"> de posicionamento global para requisição de ta</w:t>
      </w:r>
      <w:r w:rsidR="00AA0DA4">
        <w:t xml:space="preserve">xis já foi oferecido e estudado </w:t>
      </w:r>
      <w:r w:rsidR="009955B1" w:rsidRPr="00CC443A">
        <w:t>em</w:t>
      </w:r>
      <w:r w:rsidR="00AA0DA4">
        <w:t xml:space="preserve"> </w:t>
      </w:r>
      <w:sdt>
        <w:sdtPr>
          <w:rPr>
            <w:b/>
            <w:highlight w:val="yellow"/>
          </w:rPr>
          <w:id w:val="75261886"/>
          <w:citation/>
        </w:sdtPr>
        <w:sdtContent>
          <w:r w:rsidR="00BE1559" w:rsidRPr="00CC443A">
            <w:rPr>
              <w:b/>
              <w:highlight w:val="yellow"/>
            </w:rPr>
            <w:fldChar w:fldCharType="begin"/>
          </w:r>
          <w:r w:rsidR="007E1217" w:rsidRPr="00CC443A">
            <w:rPr>
              <w:rFonts w:eastAsia="Calibri"/>
              <w:highlight w:val="yellow"/>
            </w:rPr>
            <w:instrText xml:space="preserve"> CITATION LIA09 \l 1046 </w:instrText>
          </w:r>
          <w:r w:rsidR="00BE1559" w:rsidRPr="00CC443A">
            <w:rPr>
              <w:b/>
              <w:highlight w:val="yellow"/>
            </w:rPr>
            <w:fldChar w:fldCharType="separate"/>
          </w:r>
          <w:r w:rsidR="00AA0C23" w:rsidRPr="00AA0C23">
            <w:rPr>
              <w:rFonts w:eastAsia="Calibri"/>
              <w:noProof/>
              <w:highlight w:val="yellow"/>
            </w:rPr>
            <w:t>(LIAO, 2009)</w:t>
          </w:r>
          <w:r w:rsidR="00BE1559" w:rsidRPr="00CC443A">
            <w:rPr>
              <w:b/>
              <w:highlight w:val="yellow"/>
            </w:rPr>
            <w:fldChar w:fldCharType="end"/>
          </w:r>
        </w:sdtContent>
      </w:sdt>
      <w:r w:rsidR="00AA0DA4">
        <w:rPr>
          <w:b/>
        </w:rPr>
        <w:t xml:space="preserve"> </w:t>
      </w:r>
      <w:r w:rsidR="009955B1" w:rsidRPr="00CC443A">
        <w:t>e</w:t>
      </w:r>
      <w:r w:rsidR="00AA0DA4">
        <w:t xml:space="preserve"> </w:t>
      </w:r>
      <w:sdt>
        <w:sdtPr>
          <w:rPr>
            <w:highlight w:val="yellow"/>
          </w:rPr>
          <w:id w:val="75261887"/>
          <w:citation/>
        </w:sdtPr>
        <w:sdtContent>
          <w:r w:rsidR="00BE1559" w:rsidRPr="00CC443A">
            <w:rPr>
              <w:highlight w:val="yellow"/>
            </w:rPr>
            <w:fldChar w:fldCharType="begin"/>
          </w:r>
          <w:r w:rsidR="002A72E9" w:rsidRPr="00CC443A">
            <w:rPr>
              <w:highlight w:val="yellow"/>
            </w:rPr>
            <w:instrText xml:space="preserve"> CITATION XUZ05 \l 1046 </w:instrText>
          </w:r>
          <w:r w:rsidR="00BE1559" w:rsidRPr="00CC443A">
            <w:rPr>
              <w:highlight w:val="yellow"/>
            </w:rPr>
            <w:fldChar w:fldCharType="separate"/>
          </w:r>
          <w:r w:rsidR="00AA0C23" w:rsidRPr="00AA0C23">
            <w:rPr>
              <w:noProof/>
              <w:highlight w:val="yellow"/>
            </w:rPr>
            <w:t xml:space="preserve">(XU, YUAN, </w:t>
          </w:r>
          <w:r w:rsidR="00AA0C23" w:rsidRPr="00AA0C23">
            <w:rPr>
              <w:i/>
              <w:iCs/>
              <w:noProof/>
              <w:highlight w:val="yellow"/>
            </w:rPr>
            <w:t>et al.</w:t>
          </w:r>
          <w:r w:rsidR="00AA0C23" w:rsidRPr="00AA0C23">
            <w:rPr>
              <w:noProof/>
              <w:highlight w:val="yellow"/>
            </w:rPr>
            <w:t>, 2005)</w:t>
          </w:r>
          <w:r w:rsidR="00BE1559" w:rsidRPr="00CC443A">
            <w:rPr>
              <w:noProof/>
              <w:highlight w:val="yellow"/>
            </w:rPr>
            <w:fldChar w:fldCharType="end"/>
          </w:r>
        </w:sdtContent>
      </w:sdt>
      <w:r w:rsidR="007E1217" w:rsidRPr="00CC443A">
        <w:t>.</w:t>
      </w:r>
      <w:r w:rsidR="00AA0DA4">
        <w:t xml:space="preserve"> </w:t>
      </w:r>
      <w:r w:rsidR="00691C95" w:rsidRPr="00CC443A">
        <w:t>Nesses sistemas</w:t>
      </w:r>
      <w:r w:rsidR="00691C95" w:rsidRPr="00CC443A">
        <w:rPr>
          <w:rFonts w:eastAsia="Calibri"/>
        </w:rPr>
        <w:t>,</w:t>
      </w:r>
      <w:r w:rsidR="00AA0DA4">
        <w:rPr>
          <w:rFonts w:eastAsia="Calibri"/>
        </w:rPr>
        <w:t xml:space="preserve"> </w:t>
      </w:r>
      <w:r w:rsidR="002D1175">
        <w:t xml:space="preserve">a solicitação de serviço de taxi </w:t>
      </w:r>
      <w:r w:rsidR="004B2921" w:rsidRPr="00CC443A">
        <w:t>é realizada</w:t>
      </w:r>
      <w:r w:rsidR="00691C95" w:rsidRPr="00CC443A">
        <w:t xml:space="preserve"> por meio de centrais telefônicas de atendimento ao cliente. </w:t>
      </w:r>
      <w:r w:rsidR="00472B1D" w:rsidRPr="00CC443A">
        <w:t>Nelas, o cliente informa a sua localização e o operador</w:t>
      </w:r>
      <w:r w:rsidR="00E26F2B" w:rsidRPr="00CC443A">
        <w:t xml:space="preserve"> identifica na frota de taxi</w:t>
      </w:r>
      <w:r w:rsidR="00E12A7D">
        <w:t>s</w:t>
      </w:r>
      <w:r w:rsidR="00E26F2B" w:rsidRPr="00CC443A">
        <w:t xml:space="preserve"> aqueles veíc</w:t>
      </w:r>
      <w:r w:rsidR="00E12A7D">
        <w:t>ulos mais próximos, solicitando</w:t>
      </w:r>
      <w:r w:rsidR="00E26F2B" w:rsidRPr="00CC443A">
        <w:t xml:space="preserve"> que </w:t>
      </w:r>
      <w:r w:rsidR="00E12A7D">
        <w:t xml:space="preserve">algum deles possa atender </w:t>
      </w:r>
      <w:r w:rsidR="00E26F2B" w:rsidRPr="00CC443A">
        <w:t xml:space="preserve">ao passageiro. </w:t>
      </w:r>
      <w:r w:rsidR="00E26F2B" w:rsidRPr="00714B2B">
        <w:rPr>
          <w:color w:val="FF0000"/>
        </w:rPr>
        <w:t>Após o retor</w:t>
      </w:r>
      <w:r w:rsidR="002D1175" w:rsidRPr="00714B2B">
        <w:rPr>
          <w:color w:val="FF0000"/>
        </w:rPr>
        <w:t xml:space="preserve">no com </w:t>
      </w:r>
      <w:r w:rsidR="00E26F2B" w:rsidRPr="00714B2B">
        <w:rPr>
          <w:color w:val="FF0000"/>
        </w:rPr>
        <w:t>a confirmação</w:t>
      </w:r>
      <w:r w:rsidR="00FA2078" w:rsidRPr="00714B2B">
        <w:rPr>
          <w:color w:val="FF0000"/>
        </w:rPr>
        <w:t xml:space="preserve"> de um taxista</w:t>
      </w:r>
      <w:r w:rsidR="00E26F2B" w:rsidRPr="00714B2B">
        <w:rPr>
          <w:color w:val="FF0000"/>
        </w:rPr>
        <w:t xml:space="preserve">, o usuário é informado sobre </w:t>
      </w:r>
      <w:r w:rsidR="00E12A7D" w:rsidRPr="00714B2B">
        <w:rPr>
          <w:color w:val="FF0000"/>
        </w:rPr>
        <w:t>o taxi que realizará o atendimento.</w:t>
      </w:r>
    </w:p>
    <w:p w:rsidR="00D73E83" w:rsidRPr="00255D13" w:rsidRDefault="00C56208" w:rsidP="007A11D1">
      <w:pPr>
        <w:ind w:firstLine="709"/>
        <w:rPr>
          <w:color w:val="FF0000"/>
        </w:rPr>
      </w:pPr>
      <w:r w:rsidRPr="00255D13">
        <w:rPr>
          <w:color w:val="FF0000"/>
        </w:rPr>
        <w:t>No Brasil, devido ao aumento</w:t>
      </w:r>
      <w:r w:rsidR="00691C95" w:rsidRPr="00255D13">
        <w:rPr>
          <w:color w:val="FF0000"/>
        </w:rPr>
        <w:t xml:space="preserve"> da disponibilidade de </w:t>
      </w:r>
      <w:r w:rsidR="00691C95" w:rsidRPr="00255D13">
        <w:rPr>
          <w:color w:val="FF0000"/>
          <w:highlight w:val="lightGray"/>
        </w:rPr>
        <w:t>tecnologia</w:t>
      </w:r>
      <w:r w:rsidR="00691C95" w:rsidRPr="00255D13">
        <w:rPr>
          <w:color w:val="FF0000"/>
        </w:rPr>
        <w:t xml:space="preserve"> móvel</w:t>
      </w:r>
      <w:r w:rsidR="00D73E83" w:rsidRPr="00255D13">
        <w:rPr>
          <w:color w:val="FF0000"/>
        </w:rPr>
        <w:t xml:space="preserve"> </w:t>
      </w:r>
      <w:sdt>
        <w:sdtPr>
          <w:rPr>
            <w:color w:val="FF0000"/>
          </w:rPr>
          <w:id w:val="75261888"/>
          <w:citation/>
        </w:sdtPr>
        <w:sdtContent>
          <w:r w:rsidR="00BE1559" w:rsidRPr="00255D13">
            <w:rPr>
              <w:color w:val="FF0000"/>
            </w:rPr>
            <w:fldChar w:fldCharType="begin"/>
          </w:r>
          <w:r w:rsidR="002A72E9" w:rsidRPr="00255D13">
            <w:rPr>
              <w:color w:val="FF0000"/>
            </w:rPr>
            <w:instrText xml:space="preserve"> CITATION MAC12 \l 1046 </w:instrText>
          </w:r>
          <w:r w:rsidR="00BE1559" w:rsidRPr="00255D13">
            <w:rPr>
              <w:color w:val="FF0000"/>
            </w:rPr>
            <w:fldChar w:fldCharType="separate"/>
          </w:r>
          <w:r w:rsidR="00AA0C23" w:rsidRPr="00AA0C23">
            <w:rPr>
              <w:noProof/>
              <w:color w:val="FF0000"/>
            </w:rPr>
            <w:t>(MACEDO, 2012)</w:t>
          </w:r>
          <w:r w:rsidR="00BE1559" w:rsidRPr="00255D13">
            <w:rPr>
              <w:noProof/>
              <w:color w:val="FF0000"/>
            </w:rPr>
            <w:fldChar w:fldCharType="end"/>
          </w:r>
        </w:sdtContent>
      </w:sdt>
      <w:r w:rsidR="00691C95" w:rsidRPr="00255D13">
        <w:rPr>
          <w:color w:val="FF0000"/>
        </w:rPr>
        <w:t>,</w:t>
      </w:r>
      <w:r w:rsidR="00D73E83" w:rsidRPr="00255D13">
        <w:rPr>
          <w:color w:val="FF0000"/>
        </w:rPr>
        <w:t xml:space="preserve"> </w:t>
      </w:r>
      <w:r w:rsidR="00C80EEE" w:rsidRPr="00255D13">
        <w:rPr>
          <w:color w:val="FF0000"/>
        </w:rPr>
        <w:t xml:space="preserve">há </w:t>
      </w:r>
      <w:r w:rsidR="00881918" w:rsidRPr="00255D13">
        <w:rPr>
          <w:color w:val="FF0000"/>
        </w:rPr>
        <w:t>potencial para</w:t>
      </w:r>
      <w:r w:rsidR="00D73E83" w:rsidRPr="00255D13">
        <w:rPr>
          <w:color w:val="FF0000"/>
        </w:rPr>
        <w:t xml:space="preserve"> </w:t>
      </w:r>
      <w:r w:rsidR="00881918" w:rsidRPr="00255D13">
        <w:rPr>
          <w:color w:val="FF0000"/>
        </w:rPr>
        <w:t xml:space="preserve">o </w:t>
      </w:r>
      <w:r w:rsidR="00691C95" w:rsidRPr="00255D13">
        <w:rPr>
          <w:color w:val="FF0000"/>
        </w:rPr>
        <w:t>desenvolvimento de um serviço</w:t>
      </w:r>
      <w:r w:rsidR="00881918" w:rsidRPr="00255D13">
        <w:rPr>
          <w:color w:val="FF0000"/>
        </w:rPr>
        <w:t xml:space="preserve"> de sucesso</w:t>
      </w:r>
      <w:r w:rsidR="00691C95" w:rsidRPr="00255D13">
        <w:rPr>
          <w:color w:val="FF0000"/>
        </w:rPr>
        <w:t xml:space="preserve"> usando</w:t>
      </w:r>
      <w:r w:rsidR="007A11D1" w:rsidRPr="00255D13">
        <w:rPr>
          <w:color w:val="FF0000"/>
        </w:rPr>
        <w:t xml:space="preserve"> dispositivos móveis </w:t>
      </w:r>
      <w:r w:rsidR="00F133B8" w:rsidRPr="00255D13">
        <w:rPr>
          <w:color w:val="FF0000"/>
        </w:rPr>
        <w:t xml:space="preserve">para requisição de taxis, </w:t>
      </w:r>
      <w:r w:rsidR="002D1175" w:rsidRPr="00255D13">
        <w:rPr>
          <w:color w:val="FF0000"/>
        </w:rPr>
        <w:t xml:space="preserve">bem como o uso de </w:t>
      </w:r>
      <w:r w:rsidR="002D1175" w:rsidRPr="00255D13">
        <w:rPr>
          <w:color w:val="FF0000"/>
          <w:highlight w:val="lightGray"/>
        </w:rPr>
        <w:t>tecnologia</w:t>
      </w:r>
      <w:r w:rsidR="002D1175" w:rsidRPr="00255D13">
        <w:rPr>
          <w:color w:val="FF0000"/>
        </w:rPr>
        <w:t xml:space="preserve"> 3G </w:t>
      </w:r>
      <w:r w:rsidR="00F133B8" w:rsidRPr="00255D13">
        <w:rPr>
          <w:color w:val="FF0000"/>
        </w:rPr>
        <w:t>para rastreamento de veículos.</w:t>
      </w:r>
      <w:r w:rsidR="007A11D1" w:rsidRPr="00255D13">
        <w:rPr>
          <w:color w:val="FF0000"/>
        </w:rPr>
        <w:t xml:space="preserve"> </w:t>
      </w:r>
      <w:r w:rsidR="00D73E83" w:rsidRPr="00255D13">
        <w:rPr>
          <w:color w:val="FF0000"/>
        </w:rPr>
        <w:t xml:space="preserve">O desenvolvimento de um dispositivo que aproxime usuários e taxistas contribui para melhoria dos serviços prestados à população, por meio de uma </w:t>
      </w:r>
      <w:r w:rsidR="00D73E83" w:rsidRPr="00255D13">
        <w:rPr>
          <w:color w:val="FF0000"/>
          <w:highlight w:val="lightGray"/>
        </w:rPr>
        <w:t>tecnologia</w:t>
      </w:r>
      <w:r w:rsidR="00D73E83" w:rsidRPr="00255D13">
        <w:rPr>
          <w:color w:val="FF0000"/>
        </w:rPr>
        <w:t xml:space="preserve"> que, em 2011, quase dobrou do número de acessos e que já atinge 83% da população, em 2.650 municípios do país </w:t>
      </w:r>
      <w:sdt>
        <w:sdtPr>
          <w:rPr>
            <w:color w:val="FF0000"/>
          </w:rPr>
          <w:id w:val="75261890"/>
          <w:citation/>
        </w:sdtPr>
        <w:sdtContent>
          <w:r w:rsidR="00BE1559" w:rsidRPr="00255D13">
            <w:rPr>
              <w:color w:val="FF0000"/>
            </w:rPr>
            <w:fldChar w:fldCharType="begin"/>
          </w:r>
          <w:r w:rsidR="000A5E34" w:rsidRPr="00255D13">
            <w:rPr>
              <w:color w:val="FF0000"/>
            </w:rPr>
            <w:instrText xml:space="preserve"> CITATION MAC12 \l 1046 </w:instrText>
          </w:r>
          <w:r w:rsidR="00BE1559" w:rsidRPr="00255D13">
            <w:rPr>
              <w:color w:val="FF0000"/>
            </w:rPr>
            <w:fldChar w:fldCharType="separate"/>
          </w:r>
          <w:r w:rsidR="00AA0C23" w:rsidRPr="00AA0C23">
            <w:rPr>
              <w:noProof/>
              <w:color w:val="FF0000"/>
            </w:rPr>
            <w:t>(MACEDO, 2012)</w:t>
          </w:r>
          <w:r w:rsidR="00BE1559" w:rsidRPr="00255D13">
            <w:rPr>
              <w:color w:val="FF0000"/>
            </w:rPr>
            <w:fldChar w:fldCharType="end"/>
          </w:r>
        </w:sdtContent>
      </w:sdt>
      <w:r w:rsidR="00D73E83" w:rsidRPr="00255D13">
        <w:rPr>
          <w:color w:val="FF0000"/>
        </w:rPr>
        <w:t>.</w:t>
      </w:r>
    </w:p>
    <w:p w:rsidR="00CC443A" w:rsidRPr="00714B2B" w:rsidRDefault="007260CC" w:rsidP="00CC443A">
      <w:pPr>
        <w:ind w:firstLine="709"/>
        <w:rPr>
          <w:color w:val="FF0000"/>
        </w:rPr>
      </w:pPr>
      <w:r w:rsidRPr="00714B2B">
        <w:rPr>
          <w:color w:val="FF0000"/>
        </w:rPr>
        <w:t xml:space="preserve">Como </w:t>
      </w:r>
      <w:r w:rsidR="007E15E3" w:rsidRPr="00714B2B">
        <w:rPr>
          <w:color w:val="FF0000"/>
        </w:rPr>
        <w:t>solução dos problemas descritos</w:t>
      </w:r>
      <w:r w:rsidRPr="00714B2B">
        <w:rPr>
          <w:color w:val="FF0000"/>
        </w:rPr>
        <w:t xml:space="preserve">, propõe-se a criação de um software para </w:t>
      </w:r>
      <w:r w:rsidRPr="00714B2B">
        <w:rPr>
          <w:i/>
          <w:color w:val="FF0000"/>
        </w:rPr>
        <w:t>tablets</w:t>
      </w:r>
      <w:r w:rsidRPr="00714B2B">
        <w:rPr>
          <w:color w:val="FF0000"/>
        </w:rPr>
        <w:t xml:space="preserve"> ou </w:t>
      </w:r>
      <w:r w:rsidR="00A52ECF" w:rsidRPr="00714B2B">
        <w:rPr>
          <w:i/>
          <w:color w:val="FF0000"/>
        </w:rPr>
        <w:t>smartphones</w:t>
      </w:r>
      <w:r w:rsidRPr="00714B2B">
        <w:rPr>
          <w:color w:val="FF0000"/>
        </w:rPr>
        <w:t xml:space="preserve"> que permita a solicitação de </w:t>
      </w:r>
      <w:r w:rsidR="00D946C8" w:rsidRPr="00714B2B">
        <w:rPr>
          <w:color w:val="FF0000"/>
        </w:rPr>
        <w:t>atendimento</w:t>
      </w:r>
      <w:r w:rsidRPr="00714B2B">
        <w:rPr>
          <w:color w:val="FF0000"/>
        </w:rPr>
        <w:t xml:space="preserve"> de taxi.</w:t>
      </w:r>
      <w:r w:rsidR="00EA1778" w:rsidRPr="00714B2B">
        <w:rPr>
          <w:color w:val="FF0000"/>
        </w:rPr>
        <w:t xml:space="preserve"> </w:t>
      </w:r>
      <w:r w:rsidR="00F37322" w:rsidRPr="00714B2B">
        <w:rPr>
          <w:color w:val="FF0000"/>
        </w:rPr>
        <w:t xml:space="preserve">Os taxistas, por sua vez terão </w:t>
      </w:r>
      <w:r w:rsidR="007A11D1" w:rsidRPr="00714B2B">
        <w:rPr>
          <w:color w:val="FF0000"/>
        </w:rPr>
        <w:t xml:space="preserve">em seus veículos uma versão do software </w:t>
      </w:r>
      <w:r w:rsidR="00F133B8" w:rsidRPr="00714B2B">
        <w:rPr>
          <w:color w:val="FF0000"/>
        </w:rPr>
        <w:t xml:space="preserve">que </w:t>
      </w:r>
      <w:r w:rsidR="007E15E3" w:rsidRPr="00714B2B">
        <w:rPr>
          <w:color w:val="FF0000"/>
        </w:rPr>
        <w:t>possibilite o aceite</w:t>
      </w:r>
      <w:r w:rsidR="00562AC6" w:rsidRPr="00714B2B">
        <w:rPr>
          <w:color w:val="FF0000"/>
        </w:rPr>
        <w:t xml:space="preserve"> ou a rejeição das</w:t>
      </w:r>
      <w:r w:rsidR="007E15E3" w:rsidRPr="00714B2B">
        <w:rPr>
          <w:color w:val="FF0000"/>
        </w:rPr>
        <w:t xml:space="preserve"> requisições. Utilizando essa tecnologia em composição </w:t>
      </w:r>
      <w:r w:rsidR="007E15E3" w:rsidRPr="00714B2B">
        <w:rPr>
          <w:color w:val="FF0000"/>
        </w:rPr>
        <w:lastRenderedPageBreak/>
        <w:t>com um software de controle de frota (OFMS</w:t>
      </w:r>
      <w:r w:rsidR="0022764E" w:rsidRPr="00714B2B">
        <w:rPr>
          <w:color w:val="FF0000"/>
        </w:rPr>
        <w:t xml:space="preserve"> </w:t>
      </w:r>
      <w:r w:rsidR="00EA1778" w:rsidRPr="00714B2B">
        <w:rPr>
          <w:color w:val="FF0000"/>
        </w:rPr>
        <w:t>-</w:t>
      </w:r>
      <w:r w:rsidR="0022764E" w:rsidRPr="00714B2B">
        <w:rPr>
          <w:color w:val="FF0000"/>
        </w:rPr>
        <w:t xml:space="preserve"> </w:t>
      </w:r>
      <w:r w:rsidR="0022764E" w:rsidRPr="00714B2B">
        <w:rPr>
          <w:i/>
          <w:color w:val="FF0000"/>
        </w:rPr>
        <w:t>Order</w:t>
      </w:r>
      <w:r w:rsidR="00EA1778" w:rsidRPr="00714B2B">
        <w:rPr>
          <w:i/>
          <w:color w:val="FF0000"/>
        </w:rPr>
        <w:t xml:space="preserve"> </w:t>
      </w:r>
      <w:r w:rsidR="0022764E" w:rsidRPr="00714B2B">
        <w:rPr>
          <w:i/>
          <w:color w:val="FF0000"/>
        </w:rPr>
        <w:t>Fleet</w:t>
      </w:r>
      <w:r w:rsidR="00EA1778" w:rsidRPr="00714B2B">
        <w:rPr>
          <w:i/>
          <w:color w:val="FF0000"/>
        </w:rPr>
        <w:t xml:space="preserve"> </w:t>
      </w:r>
      <w:r w:rsidR="0022764E" w:rsidRPr="00714B2B">
        <w:rPr>
          <w:i/>
          <w:color w:val="FF0000"/>
        </w:rPr>
        <w:t>and Management System</w:t>
      </w:r>
      <w:r w:rsidR="007E15E3" w:rsidRPr="00714B2B">
        <w:rPr>
          <w:color w:val="FF0000"/>
        </w:rPr>
        <w:t>) espera-se a melhora da eficiência dos taxis no atendimento ao público.</w:t>
      </w:r>
    </w:p>
    <w:p w:rsidR="00EA1778" w:rsidRPr="00714B2B" w:rsidRDefault="00BB4F48" w:rsidP="00EA1778">
      <w:pPr>
        <w:ind w:firstLine="709"/>
        <w:rPr>
          <w:color w:val="FF0000"/>
        </w:rPr>
      </w:pPr>
      <w:r w:rsidRPr="00714B2B">
        <w:rPr>
          <w:color w:val="FF0000"/>
        </w:rPr>
        <w:t>Usando o software proposto nesse documento, busca-se a diminuição</w:t>
      </w:r>
      <w:r w:rsidR="00EA1778" w:rsidRPr="00714B2B">
        <w:rPr>
          <w:color w:val="FF0000"/>
        </w:rPr>
        <w:t xml:space="preserve"> </w:t>
      </w:r>
      <w:r w:rsidR="00714B2B">
        <w:rPr>
          <w:color w:val="FF0000"/>
        </w:rPr>
        <w:t>d</w:t>
      </w:r>
      <w:r w:rsidR="00EA1778" w:rsidRPr="00714B2B">
        <w:rPr>
          <w:color w:val="FF0000"/>
        </w:rPr>
        <w:t>o tempo de es</w:t>
      </w:r>
      <w:r w:rsidRPr="00714B2B">
        <w:rPr>
          <w:color w:val="FF0000"/>
        </w:rPr>
        <w:t>pera por taxis, além de aumento</w:t>
      </w:r>
      <w:r w:rsidR="00EA1778" w:rsidRPr="00714B2B">
        <w:rPr>
          <w:color w:val="FF0000"/>
        </w:rPr>
        <w:t xml:space="preserve"> </w:t>
      </w:r>
      <w:r w:rsidRPr="00714B2B">
        <w:rPr>
          <w:color w:val="FF0000"/>
        </w:rPr>
        <w:t>d</w:t>
      </w:r>
      <w:r w:rsidR="00EA1778" w:rsidRPr="00714B2B">
        <w:rPr>
          <w:color w:val="FF0000"/>
        </w:rPr>
        <w:t>a taxa de ocupação dos veículos. Os usuários deverão esperar menos tempo, pois serão capazes de encontrar o taxi disponível mais próximo na vizinhança. Para os taxistas, o trabalho é relevante, pois diminui a ociosidade de seus veículos, reduzindo a quantidade de quilômetros rodados sem que haja clientes.</w:t>
      </w:r>
    </w:p>
    <w:p w:rsidR="00823B35" w:rsidRPr="00714B2B" w:rsidRDefault="00BB4F48" w:rsidP="007A11D1">
      <w:pPr>
        <w:ind w:firstLine="708"/>
        <w:rPr>
          <w:color w:val="FF0000"/>
        </w:rPr>
      </w:pPr>
      <w:r w:rsidRPr="00714B2B">
        <w:rPr>
          <w:color w:val="FF0000"/>
        </w:rPr>
        <w:t xml:space="preserve">No futuro, as informações </w:t>
      </w:r>
      <w:r w:rsidR="00823B35" w:rsidRPr="00714B2B">
        <w:rPr>
          <w:color w:val="FF0000"/>
        </w:rPr>
        <w:t>coletadas sobre o transporte e a circulação de pessoas</w:t>
      </w:r>
      <w:r w:rsidR="00714B2B">
        <w:rPr>
          <w:color w:val="FF0000"/>
        </w:rPr>
        <w:t xml:space="preserve"> podem</w:t>
      </w:r>
      <w:r w:rsidR="00823B35" w:rsidRPr="00714B2B">
        <w:rPr>
          <w:color w:val="FF0000"/>
        </w:rPr>
        <w:t xml:space="preserve"> se</w:t>
      </w:r>
      <w:r w:rsidR="00714B2B">
        <w:rPr>
          <w:color w:val="FF0000"/>
        </w:rPr>
        <w:t xml:space="preserve">r </w:t>
      </w:r>
      <w:r w:rsidR="00823B35" w:rsidRPr="00714B2B">
        <w:rPr>
          <w:color w:val="FF0000"/>
        </w:rPr>
        <w:t>utilizadas</w:t>
      </w:r>
      <w:r w:rsidR="00714B2B">
        <w:rPr>
          <w:color w:val="FF0000"/>
        </w:rPr>
        <w:t>, por meio de estatísticas</w:t>
      </w:r>
      <w:r w:rsidR="00823B35" w:rsidRPr="00714B2B">
        <w:rPr>
          <w:color w:val="FF0000"/>
        </w:rPr>
        <w:t>, para melhorar a qualidade de outros serviços de transporte destinados à população. A melhoria da situação do trânsito em grandes cidades pode reduzir custos e melhorar a perda em renda e os prejuízos devido à falta de mobilidade urbana, que somente na cidade de São Paulo atinge R$33 bilhões de reais por ano,</w:t>
      </w:r>
      <w:r w:rsidR="00483124" w:rsidRPr="00714B2B">
        <w:rPr>
          <w:color w:val="FF0000"/>
        </w:rPr>
        <w:t xml:space="preserve"> </w:t>
      </w:r>
      <w:r w:rsidR="00823B35" w:rsidRPr="00714B2B">
        <w:rPr>
          <w:color w:val="FF0000"/>
        </w:rPr>
        <w:t>equivalente a 10% do PIB da cidade</w:t>
      </w:r>
      <w:r w:rsidR="00483124" w:rsidRPr="00714B2B">
        <w:rPr>
          <w:color w:val="FF0000"/>
        </w:rPr>
        <w:t xml:space="preserve"> </w:t>
      </w:r>
      <w:sdt>
        <w:sdtPr>
          <w:rPr>
            <w:color w:val="FF0000"/>
          </w:rPr>
          <w:id w:val="75261891"/>
          <w:citation/>
        </w:sdtPr>
        <w:sdtContent>
          <w:r w:rsidR="00BE1559" w:rsidRPr="00714B2B">
            <w:rPr>
              <w:color w:val="FF0000"/>
            </w:rPr>
            <w:fldChar w:fldCharType="begin"/>
          </w:r>
          <w:r w:rsidR="000A5E34" w:rsidRPr="00714B2B">
            <w:rPr>
              <w:color w:val="FF0000"/>
            </w:rPr>
            <w:instrText xml:space="preserve"> CITATION MOR09 \l 1046 </w:instrText>
          </w:r>
          <w:r w:rsidR="00BE1559" w:rsidRPr="00714B2B">
            <w:rPr>
              <w:color w:val="FF0000"/>
            </w:rPr>
            <w:fldChar w:fldCharType="separate"/>
          </w:r>
          <w:r w:rsidR="00AA0C23" w:rsidRPr="00AA0C23">
            <w:rPr>
              <w:noProof/>
              <w:color w:val="FF0000"/>
            </w:rPr>
            <w:t>(MORTARIE e EUZÉBIO, 2009)</w:t>
          </w:r>
          <w:r w:rsidR="00BE1559" w:rsidRPr="00714B2B">
            <w:rPr>
              <w:color w:val="FF0000"/>
            </w:rPr>
            <w:fldChar w:fldCharType="end"/>
          </w:r>
        </w:sdtContent>
      </w:sdt>
      <w:r w:rsidR="00823B35" w:rsidRPr="00714B2B">
        <w:rPr>
          <w:color w:val="FF0000"/>
        </w:rPr>
        <w:t xml:space="preserve">, e superior ao PIB da Paraíba - 18ª posição no ranking de PIB dos estados nacionais </w:t>
      </w:r>
      <w:sdt>
        <w:sdtPr>
          <w:rPr>
            <w:color w:val="FF0000"/>
          </w:rPr>
          <w:id w:val="75261892"/>
          <w:citation/>
        </w:sdtPr>
        <w:sdtContent>
          <w:r w:rsidR="00BE1559" w:rsidRPr="00714B2B">
            <w:rPr>
              <w:color w:val="FF0000"/>
            </w:rPr>
            <w:fldChar w:fldCharType="begin"/>
          </w:r>
          <w:r w:rsidR="000A5E34" w:rsidRPr="00714B2B">
            <w:rPr>
              <w:color w:val="FF0000"/>
            </w:rPr>
            <w:instrText xml:space="preserve"> CITATION IBG09 \l 1046 </w:instrText>
          </w:r>
          <w:r w:rsidR="00BE1559" w:rsidRPr="00714B2B">
            <w:rPr>
              <w:color w:val="FF0000"/>
            </w:rPr>
            <w:fldChar w:fldCharType="separate"/>
          </w:r>
          <w:r w:rsidR="00AA0C23" w:rsidRPr="00AA0C23">
            <w:rPr>
              <w:noProof/>
              <w:color w:val="FF0000"/>
            </w:rPr>
            <w:t>(IBGE, 2009)</w:t>
          </w:r>
          <w:r w:rsidR="00BE1559" w:rsidRPr="00714B2B">
            <w:rPr>
              <w:color w:val="FF0000"/>
            </w:rPr>
            <w:fldChar w:fldCharType="end"/>
          </w:r>
        </w:sdtContent>
      </w:sdt>
      <w:r w:rsidR="00823B35" w:rsidRPr="00714B2B">
        <w:rPr>
          <w:color w:val="FF0000"/>
        </w:rPr>
        <w:t>.</w:t>
      </w:r>
    </w:p>
    <w:p w:rsidR="00676AAA" w:rsidRDefault="00676AAA" w:rsidP="00E84CFB">
      <w:pPr>
        <w:pStyle w:val="Ttulo1"/>
        <w:spacing w:line="360" w:lineRule="auto"/>
      </w:pPr>
      <w:bookmarkStart w:id="41" w:name="_Toc350911881"/>
      <w:r w:rsidRPr="00A2570A">
        <w:lastRenderedPageBreak/>
        <w:t>OBJETIVOS</w:t>
      </w:r>
      <w:bookmarkEnd w:id="41"/>
    </w:p>
    <w:p w:rsidR="00566BF7" w:rsidRPr="00566BF7" w:rsidRDefault="00566BF7" w:rsidP="00E84CFB">
      <w:pPr>
        <w:pStyle w:val="Ttulo2"/>
        <w:spacing w:after="240" w:line="360" w:lineRule="auto"/>
      </w:pPr>
      <w:bookmarkStart w:id="42" w:name="_Toc350911882"/>
      <w:r>
        <w:t>OBJETIVO GERAL</w:t>
      </w:r>
      <w:bookmarkEnd w:id="42"/>
    </w:p>
    <w:p w:rsidR="00566BF7" w:rsidRDefault="005B4F24" w:rsidP="007E15E3">
      <w:r>
        <w:t xml:space="preserve">Propor </w:t>
      </w:r>
      <w:r w:rsidR="001A1965">
        <w:t xml:space="preserve">um </w:t>
      </w:r>
      <w:r w:rsidR="00BB14A1">
        <w:t>sistema</w:t>
      </w:r>
      <w:r>
        <w:t xml:space="preserve"> de requisição de taxis </w:t>
      </w:r>
      <w:r w:rsidR="001A1965">
        <w:t>que permita a aproximação de taxistas e usuários</w:t>
      </w:r>
      <w:r>
        <w:t xml:space="preserve"> de forma </w:t>
      </w:r>
      <w:r w:rsidRPr="007E15E3">
        <w:t>a</w:t>
      </w:r>
      <w:r w:rsidR="001A1965" w:rsidRPr="007E15E3">
        <w:t xml:space="preserve"> melhora</w:t>
      </w:r>
      <w:r w:rsidRPr="007E15E3">
        <w:t>r</w:t>
      </w:r>
      <w:r w:rsidR="001A1965" w:rsidRPr="007E15E3">
        <w:t xml:space="preserve"> a qualidade de atendimento</w:t>
      </w:r>
      <w:r w:rsidR="00775580">
        <w:t xml:space="preserve">, através da organização das requisições por meio de serviços baseados em localização, diminuindo o tempo de espera em no </w:t>
      </w:r>
      <w:commentRangeStart w:id="43"/>
      <w:r w:rsidR="00775580">
        <w:t>mínimo 20%.</w:t>
      </w:r>
      <w:commentRangeEnd w:id="43"/>
      <w:r w:rsidR="00BB14A1">
        <w:rPr>
          <w:rStyle w:val="Refdecomentrio"/>
        </w:rPr>
        <w:commentReference w:id="43"/>
      </w:r>
    </w:p>
    <w:p w:rsidR="001A1965" w:rsidRDefault="001A1965" w:rsidP="00E84CFB">
      <w:pPr>
        <w:spacing w:after="0" w:line="360" w:lineRule="auto"/>
      </w:pPr>
    </w:p>
    <w:p w:rsidR="00344120" w:rsidRDefault="00566BF7" w:rsidP="00E84CFB">
      <w:pPr>
        <w:pStyle w:val="Ttulo2"/>
        <w:spacing w:after="240" w:line="360" w:lineRule="auto"/>
      </w:pPr>
      <w:bookmarkStart w:id="44" w:name="_Toc350911883"/>
      <w:r>
        <w:t>OBJETIVO</w:t>
      </w:r>
      <w:r w:rsidR="0053710E">
        <w:t>S</w:t>
      </w:r>
      <w:r>
        <w:t xml:space="preserve"> ESPECÍFICO</w:t>
      </w:r>
      <w:r w:rsidR="0053710E">
        <w:t>S</w:t>
      </w:r>
      <w:bookmarkEnd w:id="44"/>
    </w:p>
    <w:p w:rsidR="001A1965" w:rsidRDefault="00775580" w:rsidP="00775580">
      <w:pPr>
        <w:spacing w:after="0"/>
      </w:pPr>
      <w:r>
        <w:t>O trabalho tem</w:t>
      </w:r>
      <w:r w:rsidR="003B3CD3">
        <w:t xml:space="preserve"> como objetivos </w:t>
      </w:r>
      <w:r w:rsidR="00F8760B">
        <w:t>específicos</w:t>
      </w:r>
      <w:r w:rsidR="003B3CD3">
        <w:t>:</w:t>
      </w:r>
    </w:p>
    <w:p w:rsidR="00CC443A" w:rsidRDefault="007F6A1E" w:rsidP="00CC443A">
      <w:pPr>
        <w:pStyle w:val="PargrafodaLista"/>
        <w:numPr>
          <w:ilvl w:val="0"/>
          <w:numId w:val="11"/>
        </w:numPr>
      </w:pPr>
      <w:r>
        <w:t>Diminuir o tempo médio de espera dos clientes por serviços de taxi e reduzir o deslocamento dos taxistas para atendimento de requisições de serviço;</w:t>
      </w:r>
    </w:p>
    <w:p w:rsidR="00CC443A" w:rsidRDefault="005B4F24" w:rsidP="00CC443A">
      <w:pPr>
        <w:pStyle w:val="PargrafodaLista"/>
        <w:numPr>
          <w:ilvl w:val="0"/>
          <w:numId w:val="11"/>
        </w:numPr>
      </w:pPr>
      <w:r>
        <w:t>Integrar diferentes serviços de requisição de taxi;</w:t>
      </w:r>
    </w:p>
    <w:p w:rsidR="005B4F24" w:rsidRDefault="005B4F24" w:rsidP="001B3A5C">
      <w:pPr>
        <w:pStyle w:val="PargrafodaLista"/>
        <w:numPr>
          <w:ilvl w:val="0"/>
          <w:numId w:val="11"/>
        </w:numPr>
      </w:pPr>
      <w:r>
        <w:t>Realizar r</w:t>
      </w:r>
      <w:r w:rsidR="003B3CD3">
        <w:t xml:space="preserve">astreamento </w:t>
      </w:r>
      <w:r>
        <w:t>dos veículos</w:t>
      </w:r>
      <w:r w:rsidR="003B3CD3">
        <w:t xml:space="preserve">, aumentando a segurança de passageiros e </w:t>
      </w:r>
      <w:r>
        <w:t>motoristas</w:t>
      </w:r>
      <w:r w:rsidR="003B3CD3">
        <w:t>;</w:t>
      </w:r>
    </w:p>
    <w:p w:rsidR="00ED51ED" w:rsidRDefault="00ED51ED" w:rsidP="00E84CFB">
      <w:pPr>
        <w:pStyle w:val="Ttulo1"/>
        <w:spacing w:line="360" w:lineRule="auto"/>
      </w:pPr>
      <w:bookmarkStart w:id="45" w:name="_Toc350911884"/>
      <w:r>
        <w:lastRenderedPageBreak/>
        <w:t>REFERENCIAL TEÓRICO</w:t>
      </w:r>
      <w:bookmarkEnd w:id="45"/>
    </w:p>
    <w:p w:rsidR="005B656F" w:rsidRPr="005B656F" w:rsidRDefault="005B656F" w:rsidP="00E84CFB">
      <w:pPr>
        <w:pStyle w:val="Ttulo2"/>
        <w:spacing w:after="240" w:line="360" w:lineRule="auto"/>
      </w:pPr>
      <w:bookmarkStart w:id="46" w:name="_Ref350070219"/>
      <w:bookmarkStart w:id="47" w:name="_Toc350911885"/>
      <w:r>
        <w:t>SERVIÇOS BASEADOS EM LOCALIZAÇÃO</w:t>
      </w:r>
      <w:bookmarkEnd w:id="46"/>
      <w:bookmarkEnd w:id="47"/>
    </w:p>
    <w:p w:rsidR="00C030B8" w:rsidRDefault="00D36CED" w:rsidP="003B005B">
      <w:r w:rsidRPr="00C030B8">
        <w:t xml:space="preserve">Os serviços de taxis estão </w:t>
      </w:r>
      <w:r w:rsidR="006B0690" w:rsidRPr="00C030B8">
        <w:t xml:space="preserve">presentes </w:t>
      </w:r>
      <w:r w:rsidRPr="00C030B8">
        <w:t xml:space="preserve">em diferentes </w:t>
      </w:r>
      <w:r w:rsidR="006B0690" w:rsidRPr="00C030B8">
        <w:t>localidades</w:t>
      </w:r>
      <w:r w:rsidRPr="00C030B8">
        <w:t xml:space="preserve"> mundiais. Grandes </w:t>
      </w:r>
      <w:r w:rsidR="006C1038" w:rsidRPr="00C030B8">
        <w:t>centros</w:t>
      </w:r>
      <w:r w:rsidRPr="00C030B8">
        <w:t xml:space="preserve"> contam</w:t>
      </w:r>
      <w:r w:rsidR="006C1038" w:rsidRPr="00C030B8">
        <w:t>, normalmente,</w:t>
      </w:r>
      <w:r w:rsidRPr="00C030B8">
        <w:t xml:space="preserve"> com um a </w:t>
      </w:r>
      <w:r w:rsidR="00A250A8" w:rsidRPr="00C030B8">
        <w:t>infraestrutura</w:t>
      </w:r>
      <w:r w:rsidRPr="00C030B8">
        <w:t xml:space="preserve"> desses serviços, a fim de atender à demanda populacional e aos turistas, que passeiam ou realizam negócios </w:t>
      </w:r>
      <w:r w:rsidR="006C1038" w:rsidRPr="00C030B8">
        <w:t>nessas</w:t>
      </w:r>
      <w:r w:rsidRPr="00C030B8">
        <w:t xml:space="preserve"> cidades.</w:t>
      </w:r>
    </w:p>
    <w:p w:rsidR="00C030B8" w:rsidRPr="003B005B" w:rsidRDefault="00E80801" w:rsidP="003B005B">
      <w:pPr>
        <w:ind w:firstLine="708"/>
      </w:pPr>
      <w:r w:rsidRPr="00C030B8">
        <w:t xml:space="preserve">Devido à sua abrangência, os serviços de taxi são estudados sobre diferentes óticas e em diferentes contextos, a fim de aumentar sua capacidade operacional. </w:t>
      </w:r>
      <w:r w:rsidR="00A25C14" w:rsidRPr="00C030B8">
        <w:t xml:space="preserve">Em muitas localidades, o transporte por taxi já é insuficiente para atender a demanda, </w:t>
      </w:r>
      <w:r w:rsidR="001245A7">
        <w:t xml:space="preserve">apesar da quantidade </w:t>
      </w:r>
      <w:r w:rsidR="00A25C14" w:rsidRPr="00C030B8">
        <w:t>de veícul</w:t>
      </w:r>
      <w:r w:rsidR="00A25C14">
        <w:t>os.</w:t>
      </w:r>
      <w:r w:rsidR="001245A7">
        <w:t xml:space="preserve"> Isso ocorre devido à baixa eficiência operacional dos sistemas, onde cerca de 50% do tempo disponível corresponde ao tempo de espera por passageiros, </w:t>
      </w:r>
      <w:sdt>
        <w:sdtPr>
          <w:id w:val="290122512"/>
          <w:citation/>
        </w:sdtPr>
        <w:sdtContent>
          <w:r w:rsidR="00BE1559">
            <w:fldChar w:fldCharType="begin"/>
          </w:r>
          <w:r w:rsidR="00D25248">
            <w:instrText xml:space="preserve"> CITATION CHE09 \l 1046 </w:instrText>
          </w:r>
          <w:r w:rsidR="00BE1559">
            <w:fldChar w:fldCharType="separate"/>
          </w:r>
          <w:r w:rsidR="00AA0C23">
            <w:rPr>
              <w:noProof/>
            </w:rPr>
            <w:t>(CHENG e QU, 2009)</w:t>
          </w:r>
          <w:r w:rsidR="00BE1559">
            <w:rPr>
              <w:noProof/>
            </w:rPr>
            <w:fldChar w:fldCharType="end"/>
          </w:r>
        </w:sdtContent>
      </w:sdt>
      <w:r w:rsidR="001245A7" w:rsidRPr="003B005B">
        <w:t>.</w:t>
      </w:r>
      <w:r w:rsidR="00AD2647">
        <w:t xml:space="preserve"> </w:t>
      </w:r>
      <w:r w:rsidR="00EF4912" w:rsidRPr="00C030B8">
        <w:t>Desse modo, a concentração de estudos</w:t>
      </w:r>
      <w:r w:rsidR="009B181F" w:rsidRPr="00C030B8">
        <w:t>, normalmente,</w:t>
      </w:r>
      <w:r w:rsidR="00EF4912" w:rsidRPr="00C030B8">
        <w:t xml:space="preserve"> tem como </w:t>
      </w:r>
      <w:r w:rsidR="00144779" w:rsidRPr="00C030B8">
        <w:t>objetivo mel</w:t>
      </w:r>
      <w:r w:rsidR="00E1330D">
        <w:t>horar a eficiência dos serviços</w:t>
      </w:r>
      <w:r w:rsidR="0005092C">
        <w:t xml:space="preserve"> – em geral pouco satisfatória - </w:t>
      </w:r>
      <w:r w:rsidR="00E1330D">
        <w:t xml:space="preserve">sem aumentar </w:t>
      </w:r>
      <w:r w:rsidR="00144779" w:rsidRPr="00C030B8">
        <w:t>custos</w:t>
      </w:r>
      <w:r w:rsidR="00AD2647">
        <w:t xml:space="preserve"> </w:t>
      </w:r>
      <w:sdt>
        <w:sdtPr>
          <w:id w:val="75261894"/>
          <w:citation/>
        </w:sdtPr>
        <w:sdtContent>
          <w:r w:rsidR="00BE1559" w:rsidRPr="003B005B">
            <w:fldChar w:fldCharType="begin"/>
          </w:r>
          <w:r w:rsidR="002A72E9" w:rsidRPr="003B005B">
            <w:instrText xml:space="preserve"> CITATION CHE09 \l 1046 </w:instrText>
          </w:r>
          <w:r w:rsidR="00BE1559" w:rsidRPr="003B005B">
            <w:fldChar w:fldCharType="separate"/>
          </w:r>
          <w:r w:rsidR="00AA0C23">
            <w:rPr>
              <w:noProof/>
            </w:rPr>
            <w:t>(CHENG e QU, 2009)</w:t>
          </w:r>
          <w:r w:rsidR="00BE1559" w:rsidRPr="003B005B">
            <w:rPr>
              <w:noProof/>
            </w:rPr>
            <w:fldChar w:fldCharType="end"/>
          </w:r>
        </w:sdtContent>
      </w:sdt>
      <w:r w:rsidR="00921323" w:rsidRPr="003B005B">
        <w:t>.</w:t>
      </w:r>
    </w:p>
    <w:p w:rsidR="00C030B8" w:rsidRDefault="00DD418B" w:rsidP="00836BC0">
      <w:pPr>
        <w:ind w:firstLine="708"/>
      </w:pPr>
      <w:r>
        <w:t>O uso de sistemas de despacho de veículos possui</w:t>
      </w:r>
      <w:r w:rsidR="00836BC0">
        <w:t xml:space="preserve"> bons resultados práticos</w:t>
      </w:r>
      <w:r w:rsidR="003B01E7">
        <w:t xml:space="preserve"> em locais onde foram implantados</w:t>
      </w:r>
      <w:r>
        <w:t xml:space="preserve">, melhorando a </w:t>
      </w:r>
      <w:r w:rsidR="00836BC0">
        <w:t xml:space="preserve">eficiência operacional de taxis em grandes cidades </w:t>
      </w:r>
      <w:sdt>
        <w:sdtPr>
          <w:id w:val="8800003"/>
          <w:citation/>
        </w:sdtPr>
        <w:sdtContent>
          <w:r w:rsidR="00BE1559">
            <w:fldChar w:fldCharType="begin"/>
          </w:r>
          <w:r w:rsidR="00CC2B66">
            <w:instrText xml:space="preserve"> CITATION FLE04 \l 1046 </w:instrText>
          </w:r>
          <w:r w:rsidR="00BE1559">
            <w:fldChar w:fldCharType="separate"/>
          </w:r>
          <w:r w:rsidR="00AA0C23">
            <w:rPr>
              <w:noProof/>
            </w:rPr>
            <w:t>(FLEISCHMANN, GNUTZMANN e SANDVOß, 2004)</w:t>
          </w:r>
          <w:r w:rsidR="00BE1559">
            <w:rPr>
              <w:noProof/>
            </w:rPr>
            <w:fldChar w:fldCharType="end"/>
          </w:r>
        </w:sdtContent>
      </w:sdt>
      <w:r w:rsidR="007C5C0D">
        <w:t xml:space="preserve"> </w:t>
      </w:r>
      <w:sdt>
        <w:sdtPr>
          <w:id w:val="8800004"/>
          <w:citation/>
        </w:sdtPr>
        <w:sdtContent>
          <w:r w:rsidR="00BE1559">
            <w:fldChar w:fldCharType="begin"/>
          </w:r>
          <w:r w:rsidR="00CC2B66">
            <w:instrText xml:space="preserve"> CITATION LIA09 \l 1046 </w:instrText>
          </w:r>
          <w:r w:rsidR="00BE1559">
            <w:fldChar w:fldCharType="separate"/>
          </w:r>
          <w:r w:rsidR="00AA0C23">
            <w:rPr>
              <w:noProof/>
            </w:rPr>
            <w:t>(LIAO, 2009)</w:t>
          </w:r>
          <w:r w:rsidR="00BE1559">
            <w:rPr>
              <w:noProof/>
            </w:rPr>
            <w:fldChar w:fldCharType="end"/>
          </w:r>
        </w:sdtContent>
      </w:sdt>
      <w:r w:rsidR="00836BC0">
        <w:t xml:space="preserve">. Em geral esses sistemas possuem um </w:t>
      </w:r>
      <w:r w:rsidR="00AF08FA" w:rsidRPr="00C030B8">
        <w:t>ponto principal, o OFMS (</w:t>
      </w:r>
      <w:r w:rsidR="00AF08FA" w:rsidRPr="00C030B8">
        <w:rPr>
          <w:i/>
        </w:rPr>
        <w:t>Order</w:t>
      </w:r>
      <w:r w:rsidR="007C5C0D">
        <w:rPr>
          <w:i/>
        </w:rPr>
        <w:t xml:space="preserve"> </w:t>
      </w:r>
      <w:r w:rsidR="00AF08FA" w:rsidRPr="00C030B8">
        <w:rPr>
          <w:i/>
        </w:rPr>
        <w:t>Fleet</w:t>
      </w:r>
      <w:r w:rsidR="007C5C0D">
        <w:rPr>
          <w:i/>
        </w:rPr>
        <w:t xml:space="preserve"> </w:t>
      </w:r>
      <w:r w:rsidR="00AF08FA" w:rsidRPr="00C030B8">
        <w:rPr>
          <w:i/>
        </w:rPr>
        <w:t>and Management System</w:t>
      </w:r>
      <w:r w:rsidR="00AF08FA" w:rsidRPr="00C030B8">
        <w:t>), responsável por gerenciar veículos e o fluxo de requisições de atendimento</w:t>
      </w:r>
      <w:r w:rsidR="007C5C0D">
        <w:t xml:space="preserve"> </w:t>
      </w:r>
      <w:sdt>
        <w:sdtPr>
          <w:id w:val="87745094"/>
          <w:citation/>
        </w:sdtPr>
        <w:sdtContent>
          <w:r w:rsidR="00BE1559" w:rsidRPr="00C030B8">
            <w:fldChar w:fldCharType="begin"/>
          </w:r>
          <w:r w:rsidR="002A72E9" w:rsidRPr="00C030B8">
            <w:instrText xml:space="preserve"> CITATION FLE04 \l 1046 </w:instrText>
          </w:r>
          <w:r w:rsidR="00BE1559" w:rsidRPr="00C030B8">
            <w:fldChar w:fldCharType="separate"/>
          </w:r>
          <w:r w:rsidR="00AA0C23">
            <w:rPr>
              <w:noProof/>
            </w:rPr>
            <w:t>(FLEISCHMANN, GNUTZMANN e SANDVOß, 2004)</w:t>
          </w:r>
          <w:r w:rsidR="00BE1559" w:rsidRPr="00C030B8">
            <w:rPr>
              <w:noProof/>
            </w:rPr>
            <w:fldChar w:fldCharType="end"/>
          </w:r>
        </w:sdtContent>
      </w:sdt>
      <w:r w:rsidR="00AF08FA" w:rsidRPr="00C030B8">
        <w:t>. Esse serviço controla todas as requisições e escolhe o responsável por cada atendimento, minimizando custos e o tempo de espera,</w:t>
      </w:r>
      <w:r w:rsidR="007C5C0D">
        <w:t xml:space="preserve"> além </w:t>
      </w:r>
      <w:r w:rsidR="00232406" w:rsidRPr="00C030B8">
        <w:t>d</w:t>
      </w:r>
      <w:r w:rsidR="00AF08FA" w:rsidRPr="00C030B8">
        <w:t xml:space="preserve">e </w:t>
      </w:r>
      <w:r w:rsidR="00232406" w:rsidRPr="00C030B8">
        <w:t>maximizar</w:t>
      </w:r>
      <w:r w:rsidR="00AF08FA" w:rsidRPr="00C030B8">
        <w:t xml:space="preserve">a </w:t>
      </w:r>
      <w:r w:rsidR="007F6A1E" w:rsidRPr="00C030B8">
        <w:t>efic</w:t>
      </w:r>
      <w:r w:rsidR="007F6A1E">
        <w:t>iência</w:t>
      </w:r>
      <w:r w:rsidR="007C5C0D">
        <w:t xml:space="preserve"> </w:t>
      </w:r>
      <w:r w:rsidR="002A52BA">
        <w:t>d</w:t>
      </w:r>
      <w:r w:rsidR="00AF08FA" w:rsidRPr="00C030B8">
        <w:t>o atendimento.</w:t>
      </w:r>
    </w:p>
    <w:p w:rsidR="00AF08FA" w:rsidRPr="00C030B8" w:rsidRDefault="00AF08FA" w:rsidP="00C030B8">
      <w:pPr>
        <w:ind w:firstLine="708"/>
      </w:pPr>
      <w:r w:rsidRPr="00C030B8">
        <w:lastRenderedPageBreak/>
        <w:t xml:space="preserve">Para apresentarem bons resultados, sistemas OFMS devem ter algumas características e objetivos, a fim de garantir a qualidade de resposta às requisições. </w:t>
      </w:r>
      <w:commentRangeStart w:id="48"/>
      <w:r w:rsidRPr="00C030B8">
        <w:t>São características fundamentais dos sistemas OFMS:</w:t>
      </w:r>
    </w:p>
    <w:p w:rsidR="00AF08FA" w:rsidRPr="001B4985" w:rsidRDefault="00AF08FA" w:rsidP="00C030B8">
      <w:pPr>
        <w:pStyle w:val="PargrafodaLista"/>
        <w:numPr>
          <w:ilvl w:val="0"/>
          <w:numId w:val="2"/>
        </w:numPr>
        <w:spacing w:after="120"/>
      </w:pPr>
      <w:r w:rsidRPr="001B4985">
        <w:t>Calculo de menor rota com menor quantidade de dados, reduzindo o processamento</w:t>
      </w:r>
      <w:r>
        <w:t>;</w:t>
      </w:r>
    </w:p>
    <w:p w:rsidR="00AF08FA" w:rsidRPr="001B4985" w:rsidRDefault="00AF08FA" w:rsidP="00C030B8">
      <w:pPr>
        <w:pStyle w:val="PargrafodaLista"/>
        <w:numPr>
          <w:ilvl w:val="0"/>
          <w:numId w:val="2"/>
        </w:numPr>
        <w:spacing w:after="120"/>
      </w:pPr>
      <w:r w:rsidRPr="001B4985">
        <w:t>Objetividade do sistema (diminuir tempo de atendimento, aumentar a taxa de ocupaçã</w:t>
      </w:r>
      <w:r w:rsidR="000B5C71">
        <w:t>o, obter o serviço mais próximo</w:t>
      </w:r>
      <w:r w:rsidRPr="001B4985">
        <w:t>)</w:t>
      </w:r>
      <w:r>
        <w:t>;</w:t>
      </w:r>
    </w:p>
    <w:p w:rsidR="000B5C71" w:rsidRDefault="001B3A5C" w:rsidP="000B5C71">
      <w:pPr>
        <w:pStyle w:val="PargrafodaLista"/>
        <w:numPr>
          <w:ilvl w:val="0"/>
          <w:numId w:val="2"/>
        </w:numPr>
        <w:spacing w:after="120"/>
      </w:pPr>
      <w:r>
        <w:t xml:space="preserve">Classificação adequada dos pesos para </w:t>
      </w:r>
      <w:r w:rsidR="002F4AB4">
        <w:t xml:space="preserve">as variáveis utilizadas no algoritmo, de modo a tornar </w:t>
      </w:r>
      <w:r w:rsidR="007C5C0D">
        <w:t>os resultados os mais eficientes possíveis</w:t>
      </w:r>
      <w:r w:rsidR="002F4AB4">
        <w:t>;</w:t>
      </w:r>
    </w:p>
    <w:p w:rsidR="00AF08FA" w:rsidRPr="00836BC0" w:rsidRDefault="001B3A5C" w:rsidP="000B5C71">
      <w:pPr>
        <w:pStyle w:val="PargrafodaLista"/>
        <w:numPr>
          <w:ilvl w:val="0"/>
          <w:numId w:val="2"/>
        </w:numPr>
        <w:spacing w:after="120"/>
      </w:pPr>
      <w:r>
        <w:t xml:space="preserve">Filtro </w:t>
      </w:r>
      <w:r w:rsidR="006819C7">
        <w:t>de dados</w:t>
      </w:r>
      <w:r w:rsidR="00836BC0" w:rsidRPr="00836BC0">
        <w:t xml:space="preserve">, </w:t>
      </w:r>
      <w:r w:rsidR="000B5C71" w:rsidRPr="00836BC0">
        <w:t>quando há gr</w:t>
      </w:r>
      <w:r w:rsidR="002F4AB4">
        <w:t>ande quantidade de informações, por meio de estatísticas ou amostragem, de modo a ter o menor custo com processamento;</w:t>
      </w:r>
    </w:p>
    <w:commentRangeEnd w:id="48"/>
    <w:p w:rsidR="00C030B8" w:rsidRDefault="00041FFA" w:rsidP="00C030B8">
      <w:pPr>
        <w:ind w:firstLine="708"/>
      </w:pPr>
      <w:r>
        <w:rPr>
          <w:rStyle w:val="Refdecomentrio"/>
        </w:rPr>
        <w:commentReference w:id="48"/>
      </w:r>
      <w:commentRangeStart w:id="49"/>
      <w:r w:rsidR="00AF08FA" w:rsidRPr="001B4985">
        <w:t xml:space="preserve">Além dessas </w:t>
      </w:r>
      <w:r w:rsidR="00AF08FA">
        <w:t>preocupações</w:t>
      </w:r>
      <w:r w:rsidR="00AF08FA" w:rsidRPr="001B4985">
        <w:t xml:space="preserve"> em relação aos resultados do sistema, um OFMS também deve </w:t>
      </w:r>
      <w:r w:rsidR="00AF08FA">
        <w:t>conhecer</w:t>
      </w:r>
      <w:r w:rsidR="00AF08FA" w:rsidRPr="001B4985">
        <w:t xml:space="preserve"> sua capacidade de processamento de </w:t>
      </w:r>
      <w:r w:rsidR="00AF08FA">
        <w:t>dados</w:t>
      </w:r>
      <w:r w:rsidR="00AF08FA" w:rsidRPr="001B4985">
        <w:t xml:space="preserve"> e tempo de resposta, bem como o número máximo suportado de acessos simultâneos.</w:t>
      </w:r>
      <w:commentRangeEnd w:id="49"/>
      <w:r w:rsidR="0091035F">
        <w:rPr>
          <w:rStyle w:val="Refdecomentrio"/>
        </w:rPr>
        <w:commentReference w:id="49"/>
      </w:r>
    </w:p>
    <w:p w:rsidR="00C030B8" w:rsidRDefault="00AF08FA" w:rsidP="00C030B8">
      <w:pPr>
        <w:ind w:firstLine="708"/>
      </w:pPr>
      <w:r w:rsidRPr="00DD418B">
        <w:t>Recentemente, foi incorporado aos sistemas de despacho, o uso de localizações geográficas, obtidos por meio de rastreadores</w:t>
      </w:r>
      <w:r w:rsidR="0077600D">
        <w:t xml:space="preserve"> </w:t>
      </w:r>
      <w:sdt>
        <w:sdtPr>
          <w:id w:val="38182048"/>
          <w:citation/>
        </w:sdtPr>
        <w:sdtContent>
          <w:r w:rsidR="00BE1559" w:rsidRPr="00DD418B">
            <w:fldChar w:fldCharType="begin"/>
          </w:r>
          <w:r w:rsidR="002A72E9" w:rsidRPr="00DD418B">
            <w:instrText xml:space="preserve"> CITATION XUZ05 \l 1046 </w:instrText>
          </w:r>
          <w:r w:rsidR="00BE1559" w:rsidRPr="00DD418B">
            <w:fldChar w:fldCharType="separate"/>
          </w:r>
          <w:r w:rsidR="00AA0C23">
            <w:rPr>
              <w:noProof/>
            </w:rPr>
            <w:t xml:space="preserve">(XU, YUAN, </w:t>
          </w:r>
          <w:r w:rsidR="00AA0C23">
            <w:rPr>
              <w:i/>
              <w:iCs/>
              <w:noProof/>
            </w:rPr>
            <w:t>et al.</w:t>
          </w:r>
          <w:r w:rsidR="00AA0C23">
            <w:rPr>
              <w:noProof/>
            </w:rPr>
            <w:t>, 2005)</w:t>
          </w:r>
          <w:r w:rsidR="00BE1559" w:rsidRPr="00DD418B">
            <w:rPr>
              <w:noProof/>
            </w:rPr>
            <w:fldChar w:fldCharType="end"/>
          </w:r>
        </w:sdtContent>
      </w:sdt>
      <w:r w:rsidRPr="00DD418B">
        <w:t xml:space="preserve">. Esses dispositivos, apesar de serem estudados há muito tempo, apenas agora passaram a ser utilizados </w:t>
      </w:r>
      <w:r w:rsidR="004B22C7" w:rsidRPr="00DD418B">
        <w:t>na</w:t>
      </w:r>
      <w:r w:rsidRPr="00DD418B">
        <w:t xml:space="preserve"> obtenção </w:t>
      </w:r>
      <w:r w:rsidR="00AB7765" w:rsidRPr="00DD418B">
        <w:t>da</w:t>
      </w:r>
      <w:r w:rsidRPr="00DD418B">
        <w:t xml:space="preserve"> localização de passageiros e taxistas</w:t>
      </w:r>
      <w:r w:rsidR="00AB7765" w:rsidRPr="00DD418B">
        <w:t>.</w:t>
      </w:r>
    </w:p>
    <w:p w:rsidR="007E15E3" w:rsidRDefault="007E15E3" w:rsidP="006819C7">
      <w:pPr>
        <w:ind w:firstLine="709"/>
      </w:pPr>
      <w:r w:rsidRPr="00CC443A">
        <w:t>Através do conhecimento da posição geográfica de um cliente ou usuário, é possível determinar, de forma mais precisa, informações sobre produtos e opções de serviço que interessa</w:t>
      </w:r>
      <w:r>
        <w:t>m</w:t>
      </w:r>
      <w:r w:rsidRPr="00CC443A">
        <w:t xml:space="preserve"> a esse possível consumidor </w:t>
      </w:r>
      <w:sdt>
        <w:sdtPr>
          <w:id w:val="45995352"/>
          <w:citation/>
        </w:sdtPr>
        <w:sdtContent>
          <w:r w:rsidR="00BE1559">
            <w:fldChar w:fldCharType="begin"/>
          </w:r>
          <w:r w:rsidR="00CC2B66">
            <w:instrText xml:space="preserve"> CITATION RAO03 \l 1046 </w:instrText>
          </w:r>
          <w:r w:rsidR="00BE1559">
            <w:fldChar w:fldCharType="separate"/>
          </w:r>
          <w:r w:rsidR="00AA0C23">
            <w:rPr>
              <w:noProof/>
            </w:rPr>
            <w:t>(RAO e MINAKAKIS, 2003)</w:t>
          </w:r>
          <w:r w:rsidR="00BE1559">
            <w:rPr>
              <w:noProof/>
            </w:rPr>
            <w:fldChar w:fldCharType="end"/>
          </w:r>
        </w:sdtContent>
      </w:sdt>
      <w:r w:rsidRPr="00CC443A">
        <w:t xml:space="preserve">. Segundo </w:t>
      </w:r>
      <w:sdt>
        <w:sdtPr>
          <w:rPr>
            <w:highlight w:val="yellow"/>
          </w:rPr>
          <w:id w:val="45995372"/>
          <w:citation/>
        </w:sdtPr>
        <w:sdtContent>
          <w:r w:rsidR="00BE1559" w:rsidRPr="00CC443A">
            <w:rPr>
              <w:highlight w:val="yellow"/>
            </w:rPr>
            <w:fldChar w:fldCharType="begin"/>
          </w:r>
          <w:r w:rsidRPr="00CC443A">
            <w:rPr>
              <w:highlight w:val="yellow"/>
            </w:rPr>
            <w:instrText xml:space="preserve"> CITATION JIA06 \l 1046 </w:instrText>
          </w:r>
          <w:r w:rsidR="00BE1559" w:rsidRPr="00CC443A">
            <w:rPr>
              <w:highlight w:val="yellow"/>
            </w:rPr>
            <w:fldChar w:fldCharType="separate"/>
          </w:r>
          <w:r w:rsidR="00AA0C23" w:rsidRPr="00AA0C23">
            <w:rPr>
              <w:noProof/>
              <w:highlight w:val="yellow"/>
            </w:rPr>
            <w:t>(JIANG e YAO, 2006)</w:t>
          </w:r>
          <w:r w:rsidR="00BE1559" w:rsidRPr="00CC443A">
            <w:rPr>
              <w:highlight w:val="yellow"/>
            </w:rPr>
            <w:fldChar w:fldCharType="end"/>
          </w:r>
        </w:sdtContent>
      </w:sdt>
      <w:r w:rsidRPr="00CC443A">
        <w:t>, os serviços baseados em localização são centrados nos usuários e seu comportamento, a fim de oferecer s</w:t>
      </w:r>
      <w:r w:rsidR="006819C7">
        <w:t xml:space="preserve">erviços em diferentes </w:t>
      </w:r>
      <w:r w:rsidR="006819C7">
        <w:lastRenderedPageBreak/>
        <w:t xml:space="preserve">situações, como </w:t>
      </w:r>
      <w:r w:rsidRPr="00CC443A">
        <w:t>mapas, rotas de tráfego,</w:t>
      </w:r>
      <w:r w:rsidR="0077600D">
        <w:t xml:space="preserve"> </w:t>
      </w:r>
      <w:r w:rsidRPr="00CC443A">
        <w:t>serviços</w:t>
      </w:r>
      <w:r>
        <w:t xml:space="preserve"> de localização de compras</w:t>
      </w:r>
      <w:r w:rsidRPr="00CC443A">
        <w:t xml:space="preserve">, entre outros </w:t>
      </w:r>
      <w:sdt>
        <w:sdtPr>
          <w:id w:val="45995353"/>
          <w:citation/>
        </w:sdtPr>
        <w:sdtContent>
          <w:r w:rsidR="00BE1559">
            <w:fldChar w:fldCharType="begin"/>
          </w:r>
          <w:r w:rsidR="00CC2B66">
            <w:instrText xml:space="preserve"> CITATION RAO03 \l 1046 </w:instrText>
          </w:r>
          <w:r w:rsidR="00BE1559">
            <w:fldChar w:fldCharType="separate"/>
          </w:r>
          <w:r w:rsidR="00AA0C23">
            <w:rPr>
              <w:noProof/>
            </w:rPr>
            <w:t>(RAO e MINAKAKIS, 2003)</w:t>
          </w:r>
          <w:r w:rsidR="00BE1559">
            <w:rPr>
              <w:noProof/>
            </w:rPr>
            <w:fldChar w:fldCharType="end"/>
          </w:r>
        </w:sdtContent>
      </w:sdt>
      <w:r w:rsidRPr="00CC443A">
        <w:t>.</w:t>
      </w:r>
    </w:p>
    <w:p w:rsidR="00AF08FA" w:rsidRDefault="00AF08FA" w:rsidP="00C030B8">
      <w:pPr>
        <w:ind w:firstLine="708"/>
      </w:pPr>
      <w:r w:rsidRPr="001B4985">
        <w:t xml:space="preserve">De acordo com a quantidade de informação sobre localização, é possível escolher o melhor algoritmo a fim de atender a cada requisição de maneira mais eficiente. Em </w:t>
      </w:r>
      <w:sdt>
        <w:sdtPr>
          <w:rPr>
            <w:highlight w:val="yellow"/>
          </w:rPr>
          <w:id w:val="38182049"/>
          <w:citation/>
        </w:sdtPr>
        <w:sdtContent>
          <w:r w:rsidR="00BE1559" w:rsidRPr="00AA0B5A">
            <w:rPr>
              <w:highlight w:val="yellow"/>
            </w:rPr>
            <w:fldChar w:fldCharType="begin"/>
          </w:r>
          <w:r w:rsidR="002A72E9" w:rsidRPr="00AA0B5A">
            <w:rPr>
              <w:highlight w:val="yellow"/>
            </w:rPr>
            <w:instrText xml:space="preserve"> CITATION XUZ05 \l 1046 </w:instrText>
          </w:r>
          <w:r w:rsidR="00BE1559" w:rsidRPr="00AA0B5A">
            <w:rPr>
              <w:highlight w:val="yellow"/>
            </w:rPr>
            <w:fldChar w:fldCharType="separate"/>
          </w:r>
          <w:r w:rsidR="00AA0C23" w:rsidRPr="00AA0C23">
            <w:rPr>
              <w:noProof/>
              <w:highlight w:val="yellow"/>
            </w:rPr>
            <w:t xml:space="preserve">(XU, YUAN, </w:t>
          </w:r>
          <w:r w:rsidR="00AA0C23" w:rsidRPr="00AA0C23">
            <w:rPr>
              <w:i/>
              <w:iCs/>
              <w:noProof/>
              <w:highlight w:val="yellow"/>
            </w:rPr>
            <w:t>et al.</w:t>
          </w:r>
          <w:r w:rsidR="00AA0C23" w:rsidRPr="00AA0C23">
            <w:rPr>
              <w:noProof/>
              <w:highlight w:val="yellow"/>
            </w:rPr>
            <w:t>, 2005)</w:t>
          </w:r>
          <w:r w:rsidR="00BE1559" w:rsidRPr="00AA0B5A">
            <w:rPr>
              <w:noProof/>
              <w:highlight w:val="yellow"/>
            </w:rPr>
            <w:fldChar w:fldCharType="end"/>
          </w:r>
        </w:sdtContent>
      </w:sdt>
      <w:r w:rsidRPr="001B4985">
        <w:t>, temos as possíveis formas de atendimento quando se utiliza um método de localização de passageiros e de taxistas</w:t>
      </w:r>
      <w:r w:rsidR="000E768B">
        <w:t xml:space="preserve">, como podemos ver na </w:t>
      </w:r>
      <w:fldSimple w:instr=" REF _Ref328599440 \h  \* MERGEFORMAT ">
        <w:r w:rsidR="00AA0C23" w:rsidRPr="00566BF7">
          <w:t xml:space="preserve">Tabela </w:t>
        </w:r>
        <w:r w:rsidR="00AA0C23">
          <w:t>1</w:t>
        </w:r>
      </w:fldSimple>
      <w:r w:rsidRPr="001B4985">
        <w:t xml:space="preserve">. </w:t>
      </w:r>
    </w:p>
    <w:tbl>
      <w:tblPr>
        <w:tblStyle w:val="Tabelacomgrade"/>
        <w:tblW w:w="0" w:type="auto"/>
        <w:tblInd w:w="108" w:type="dxa"/>
        <w:tblLook w:val="04A0"/>
      </w:tblPr>
      <w:tblGrid>
        <w:gridCol w:w="2977"/>
        <w:gridCol w:w="2713"/>
        <w:gridCol w:w="2846"/>
      </w:tblGrid>
      <w:tr w:rsidR="00AF08FA" w:rsidRPr="00D16E01" w:rsidTr="00D16E01">
        <w:trPr>
          <w:trHeight w:val="340"/>
        </w:trPr>
        <w:tc>
          <w:tcPr>
            <w:tcW w:w="2977" w:type="dxa"/>
            <w:shd w:val="clear" w:color="auto" w:fill="404040" w:themeFill="text1" w:themeFillTint="BF"/>
            <w:vAlign w:val="center"/>
          </w:tcPr>
          <w:p w:rsidR="00AF08FA" w:rsidRPr="00D16E01" w:rsidRDefault="00E24A1F" w:rsidP="00D16E01">
            <w:pPr>
              <w:spacing w:line="276" w:lineRule="auto"/>
              <w:rPr>
                <w:rFonts w:asciiTheme="minorHAnsi" w:hAnsiTheme="minorHAnsi" w:cstheme="minorHAnsi"/>
                <w:color w:val="FFFFFF" w:themeColor="background1"/>
                <w:sz w:val="20"/>
                <w:szCs w:val="20"/>
              </w:rPr>
            </w:pPr>
            <w:r w:rsidRPr="00D16E01">
              <w:rPr>
                <w:rFonts w:asciiTheme="minorHAnsi" w:hAnsiTheme="minorHAnsi" w:cstheme="minorHAnsi"/>
                <w:color w:val="FFFFFF" w:themeColor="background1"/>
                <w:sz w:val="20"/>
                <w:szCs w:val="20"/>
              </w:rPr>
              <w:t xml:space="preserve">Informação de Localização </w:t>
            </w:r>
          </w:p>
        </w:tc>
        <w:tc>
          <w:tcPr>
            <w:tcW w:w="2713" w:type="dxa"/>
            <w:shd w:val="clear" w:color="auto" w:fill="404040" w:themeFill="text1" w:themeFillTint="BF"/>
            <w:vAlign w:val="center"/>
          </w:tcPr>
          <w:p w:rsidR="00AF08FA" w:rsidRPr="00D16E01" w:rsidRDefault="00E24A1F" w:rsidP="00D16E01">
            <w:pPr>
              <w:spacing w:line="276" w:lineRule="auto"/>
              <w:rPr>
                <w:rFonts w:asciiTheme="minorHAnsi" w:hAnsiTheme="minorHAnsi" w:cstheme="minorHAnsi"/>
                <w:color w:val="FFFFFF" w:themeColor="background1"/>
                <w:sz w:val="20"/>
                <w:szCs w:val="20"/>
              </w:rPr>
            </w:pPr>
            <w:r w:rsidRPr="00D16E01">
              <w:rPr>
                <w:rFonts w:asciiTheme="minorHAnsi" w:hAnsiTheme="minorHAnsi" w:cstheme="minorHAnsi"/>
                <w:color w:val="FFFFFF" w:themeColor="background1"/>
                <w:sz w:val="20"/>
                <w:szCs w:val="20"/>
              </w:rPr>
              <w:t xml:space="preserve">Posição Taxi </w:t>
            </w:r>
            <w:r w:rsidR="004B2823" w:rsidRPr="00D16E01">
              <w:rPr>
                <w:rFonts w:asciiTheme="minorHAnsi" w:hAnsiTheme="minorHAnsi" w:cstheme="minorHAnsi"/>
                <w:color w:val="FFFFFF" w:themeColor="background1"/>
                <w:sz w:val="20"/>
                <w:szCs w:val="20"/>
              </w:rPr>
              <w:t>Desc</w:t>
            </w:r>
            <w:r w:rsidR="00AF08FA" w:rsidRPr="00D16E01">
              <w:rPr>
                <w:rFonts w:asciiTheme="minorHAnsi" w:hAnsiTheme="minorHAnsi" w:cstheme="minorHAnsi"/>
                <w:color w:val="FFFFFF" w:themeColor="background1"/>
                <w:sz w:val="20"/>
                <w:szCs w:val="20"/>
              </w:rPr>
              <w:t>onhecida</w:t>
            </w:r>
          </w:p>
        </w:tc>
        <w:tc>
          <w:tcPr>
            <w:tcW w:w="2846" w:type="dxa"/>
            <w:shd w:val="clear" w:color="auto" w:fill="404040" w:themeFill="text1" w:themeFillTint="BF"/>
            <w:vAlign w:val="center"/>
          </w:tcPr>
          <w:p w:rsidR="00AF08FA" w:rsidRPr="00D16E01" w:rsidRDefault="00E24A1F" w:rsidP="00D16E01">
            <w:pPr>
              <w:spacing w:line="276" w:lineRule="auto"/>
              <w:rPr>
                <w:rFonts w:asciiTheme="minorHAnsi" w:hAnsiTheme="minorHAnsi" w:cstheme="minorHAnsi"/>
                <w:color w:val="FFFFFF" w:themeColor="background1"/>
                <w:sz w:val="20"/>
                <w:szCs w:val="20"/>
              </w:rPr>
            </w:pPr>
            <w:r w:rsidRPr="00D16E01">
              <w:rPr>
                <w:rFonts w:asciiTheme="minorHAnsi" w:hAnsiTheme="minorHAnsi" w:cstheme="minorHAnsi"/>
                <w:color w:val="FFFFFF" w:themeColor="background1"/>
                <w:sz w:val="20"/>
                <w:szCs w:val="20"/>
              </w:rPr>
              <w:t xml:space="preserve">Posição Taxi </w:t>
            </w:r>
            <w:r w:rsidR="004B2823" w:rsidRPr="00D16E01">
              <w:rPr>
                <w:rFonts w:asciiTheme="minorHAnsi" w:hAnsiTheme="minorHAnsi" w:cstheme="minorHAnsi"/>
                <w:color w:val="FFFFFF" w:themeColor="background1"/>
                <w:sz w:val="20"/>
                <w:szCs w:val="20"/>
              </w:rPr>
              <w:t>C</w:t>
            </w:r>
            <w:r w:rsidR="00AF08FA" w:rsidRPr="00D16E01">
              <w:rPr>
                <w:rFonts w:asciiTheme="minorHAnsi" w:hAnsiTheme="minorHAnsi" w:cstheme="minorHAnsi"/>
                <w:color w:val="FFFFFF" w:themeColor="background1"/>
                <w:sz w:val="20"/>
                <w:szCs w:val="20"/>
              </w:rPr>
              <w:t>onhecida</w:t>
            </w:r>
          </w:p>
        </w:tc>
      </w:tr>
      <w:tr w:rsidR="00AF08FA" w:rsidRPr="00D16E01" w:rsidTr="00D16E01">
        <w:trPr>
          <w:trHeight w:val="340"/>
        </w:trPr>
        <w:tc>
          <w:tcPr>
            <w:tcW w:w="2977" w:type="dxa"/>
            <w:vAlign w:val="center"/>
          </w:tcPr>
          <w:p w:rsidR="00AF08FA" w:rsidRPr="00D16E01" w:rsidRDefault="00E24A1F" w:rsidP="00D16E01">
            <w:pPr>
              <w:spacing w:line="276" w:lineRule="auto"/>
              <w:rPr>
                <w:rFonts w:asciiTheme="minorHAnsi" w:hAnsiTheme="minorHAnsi" w:cstheme="minorHAnsi"/>
                <w:sz w:val="20"/>
                <w:szCs w:val="20"/>
              </w:rPr>
            </w:pPr>
            <w:r w:rsidRPr="00D16E01">
              <w:rPr>
                <w:rFonts w:asciiTheme="minorHAnsi" w:hAnsiTheme="minorHAnsi" w:cstheme="minorHAnsi"/>
                <w:sz w:val="20"/>
                <w:szCs w:val="20"/>
              </w:rPr>
              <w:t xml:space="preserve">Posição Passageiro </w:t>
            </w:r>
            <w:r w:rsidR="004B2823" w:rsidRPr="00D16E01">
              <w:rPr>
                <w:rFonts w:asciiTheme="minorHAnsi" w:hAnsiTheme="minorHAnsi" w:cstheme="minorHAnsi"/>
                <w:sz w:val="20"/>
                <w:szCs w:val="20"/>
              </w:rPr>
              <w:t>D</w:t>
            </w:r>
            <w:r w:rsidR="00AF08FA" w:rsidRPr="00D16E01">
              <w:rPr>
                <w:rFonts w:asciiTheme="minorHAnsi" w:hAnsiTheme="minorHAnsi" w:cstheme="minorHAnsi"/>
                <w:sz w:val="20"/>
                <w:szCs w:val="20"/>
              </w:rPr>
              <w:t>esconhecida</w:t>
            </w:r>
          </w:p>
        </w:tc>
        <w:tc>
          <w:tcPr>
            <w:tcW w:w="2713" w:type="dxa"/>
            <w:vAlign w:val="center"/>
          </w:tcPr>
          <w:p w:rsidR="00AF08FA" w:rsidRPr="00D16E01" w:rsidRDefault="00AF08FA" w:rsidP="00D16E01">
            <w:pPr>
              <w:spacing w:line="276" w:lineRule="auto"/>
              <w:rPr>
                <w:rFonts w:asciiTheme="minorHAnsi" w:hAnsiTheme="minorHAnsi" w:cstheme="minorHAnsi"/>
                <w:sz w:val="20"/>
                <w:szCs w:val="20"/>
              </w:rPr>
            </w:pPr>
            <w:r w:rsidRPr="00D16E01">
              <w:rPr>
                <w:rFonts w:asciiTheme="minorHAnsi" w:hAnsiTheme="minorHAnsi" w:cstheme="minorHAnsi"/>
                <w:sz w:val="20"/>
                <w:szCs w:val="20"/>
              </w:rPr>
              <w:t xml:space="preserve">Modo </w:t>
            </w:r>
            <w:r w:rsidRPr="00D16E01">
              <w:rPr>
                <w:rFonts w:asciiTheme="minorHAnsi" w:hAnsiTheme="minorHAnsi" w:cstheme="minorHAnsi"/>
                <w:i/>
                <w:sz w:val="20"/>
                <w:szCs w:val="20"/>
              </w:rPr>
              <w:t>Random</w:t>
            </w:r>
            <w:r w:rsidR="0077600D">
              <w:rPr>
                <w:rFonts w:asciiTheme="minorHAnsi" w:hAnsiTheme="minorHAnsi" w:cstheme="minorHAnsi"/>
                <w:i/>
                <w:sz w:val="20"/>
                <w:szCs w:val="20"/>
              </w:rPr>
              <w:t xml:space="preserve"> </w:t>
            </w:r>
            <w:r w:rsidRPr="00D16E01">
              <w:rPr>
                <w:rFonts w:asciiTheme="minorHAnsi" w:hAnsiTheme="minorHAnsi" w:cstheme="minorHAnsi"/>
                <w:i/>
                <w:sz w:val="20"/>
                <w:szCs w:val="20"/>
              </w:rPr>
              <w:t>Searching</w:t>
            </w:r>
          </w:p>
        </w:tc>
        <w:tc>
          <w:tcPr>
            <w:tcW w:w="2846" w:type="dxa"/>
            <w:vAlign w:val="center"/>
          </w:tcPr>
          <w:p w:rsidR="00AF08FA" w:rsidRPr="00D16E01" w:rsidRDefault="00AF08FA" w:rsidP="00D16E01">
            <w:pPr>
              <w:spacing w:line="276" w:lineRule="auto"/>
              <w:rPr>
                <w:rFonts w:asciiTheme="minorHAnsi" w:hAnsiTheme="minorHAnsi" w:cstheme="minorHAnsi"/>
                <w:sz w:val="20"/>
                <w:szCs w:val="20"/>
              </w:rPr>
            </w:pPr>
            <w:r w:rsidRPr="00D16E01">
              <w:rPr>
                <w:rFonts w:asciiTheme="minorHAnsi" w:hAnsiTheme="minorHAnsi" w:cstheme="minorHAnsi"/>
                <w:sz w:val="20"/>
                <w:szCs w:val="20"/>
              </w:rPr>
              <w:t xml:space="preserve">Modo </w:t>
            </w:r>
            <w:r w:rsidR="000E768B" w:rsidRPr="00D16E01">
              <w:rPr>
                <w:rFonts w:asciiTheme="minorHAnsi" w:hAnsiTheme="minorHAnsi" w:cstheme="minorHAnsi"/>
                <w:i/>
                <w:sz w:val="20"/>
                <w:szCs w:val="20"/>
              </w:rPr>
              <w:t>Fixed Stop</w:t>
            </w:r>
          </w:p>
        </w:tc>
      </w:tr>
      <w:tr w:rsidR="00AF08FA" w:rsidRPr="00D16E01" w:rsidTr="00D16E01">
        <w:trPr>
          <w:trHeight w:val="340"/>
        </w:trPr>
        <w:tc>
          <w:tcPr>
            <w:tcW w:w="2977" w:type="dxa"/>
            <w:vAlign w:val="center"/>
          </w:tcPr>
          <w:p w:rsidR="00AF08FA" w:rsidRPr="00D16E01" w:rsidRDefault="00E24A1F" w:rsidP="00D16E01">
            <w:pPr>
              <w:spacing w:line="276" w:lineRule="auto"/>
              <w:rPr>
                <w:rFonts w:asciiTheme="minorHAnsi" w:hAnsiTheme="minorHAnsi" w:cstheme="minorHAnsi"/>
                <w:sz w:val="20"/>
                <w:szCs w:val="20"/>
              </w:rPr>
            </w:pPr>
            <w:r w:rsidRPr="00D16E01">
              <w:rPr>
                <w:rFonts w:asciiTheme="minorHAnsi" w:hAnsiTheme="minorHAnsi" w:cstheme="minorHAnsi"/>
                <w:sz w:val="20"/>
                <w:szCs w:val="20"/>
              </w:rPr>
              <w:t xml:space="preserve">Posição Passageiro </w:t>
            </w:r>
            <w:r w:rsidR="004B2823" w:rsidRPr="00D16E01">
              <w:rPr>
                <w:rFonts w:asciiTheme="minorHAnsi" w:hAnsiTheme="minorHAnsi" w:cstheme="minorHAnsi"/>
                <w:sz w:val="20"/>
                <w:szCs w:val="20"/>
              </w:rPr>
              <w:t>C</w:t>
            </w:r>
            <w:r w:rsidR="00AF08FA" w:rsidRPr="00D16E01">
              <w:rPr>
                <w:rFonts w:asciiTheme="minorHAnsi" w:hAnsiTheme="minorHAnsi" w:cstheme="minorHAnsi"/>
                <w:sz w:val="20"/>
                <w:szCs w:val="20"/>
              </w:rPr>
              <w:t>onhecida</w:t>
            </w:r>
          </w:p>
        </w:tc>
        <w:tc>
          <w:tcPr>
            <w:tcW w:w="2713" w:type="dxa"/>
            <w:vAlign w:val="center"/>
          </w:tcPr>
          <w:p w:rsidR="00AF08FA" w:rsidRPr="00D16E01" w:rsidRDefault="00AF08FA" w:rsidP="00D16E01">
            <w:pPr>
              <w:spacing w:line="276" w:lineRule="auto"/>
              <w:rPr>
                <w:rFonts w:asciiTheme="minorHAnsi" w:hAnsiTheme="minorHAnsi" w:cstheme="minorHAnsi"/>
                <w:sz w:val="20"/>
                <w:szCs w:val="20"/>
              </w:rPr>
            </w:pPr>
            <w:r w:rsidRPr="00D16E01">
              <w:rPr>
                <w:rFonts w:asciiTheme="minorHAnsi" w:hAnsiTheme="minorHAnsi" w:cstheme="minorHAnsi"/>
                <w:sz w:val="20"/>
                <w:szCs w:val="20"/>
              </w:rPr>
              <w:t xml:space="preserve">Modo </w:t>
            </w:r>
            <w:r w:rsidRPr="00D16E01">
              <w:rPr>
                <w:rFonts w:asciiTheme="minorHAnsi" w:hAnsiTheme="minorHAnsi" w:cstheme="minorHAnsi"/>
                <w:i/>
                <w:sz w:val="20"/>
                <w:szCs w:val="20"/>
              </w:rPr>
              <w:t>Broadcasting</w:t>
            </w:r>
          </w:p>
        </w:tc>
        <w:tc>
          <w:tcPr>
            <w:tcW w:w="2846" w:type="dxa"/>
            <w:vAlign w:val="center"/>
          </w:tcPr>
          <w:p w:rsidR="00AF08FA" w:rsidRPr="00D16E01" w:rsidRDefault="000E3B33" w:rsidP="00D16E01">
            <w:pPr>
              <w:keepNext/>
              <w:spacing w:line="276" w:lineRule="auto"/>
              <w:rPr>
                <w:rFonts w:asciiTheme="minorHAnsi" w:hAnsiTheme="minorHAnsi" w:cstheme="minorHAnsi"/>
                <w:sz w:val="20"/>
                <w:szCs w:val="20"/>
              </w:rPr>
            </w:pPr>
            <w:r w:rsidRPr="00D16E01">
              <w:rPr>
                <w:rFonts w:asciiTheme="minorHAnsi" w:hAnsiTheme="minorHAnsi" w:cstheme="minorHAnsi"/>
                <w:sz w:val="20"/>
                <w:szCs w:val="20"/>
              </w:rPr>
              <w:t>Modo</w:t>
            </w:r>
            <w:r w:rsidR="00AF08FA" w:rsidRPr="00D16E01">
              <w:rPr>
                <w:rFonts w:asciiTheme="minorHAnsi" w:hAnsiTheme="minorHAnsi" w:cstheme="minorHAnsi"/>
                <w:sz w:val="20"/>
                <w:szCs w:val="20"/>
              </w:rPr>
              <w:t xml:space="preserve"> baseado em GPS</w:t>
            </w:r>
          </w:p>
        </w:tc>
      </w:tr>
    </w:tbl>
    <w:p w:rsidR="00AF08FA" w:rsidRPr="00566BF7" w:rsidRDefault="00AF08FA" w:rsidP="00E84CFB">
      <w:pPr>
        <w:pStyle w:val="Legenda"/>
        <w:spacing w:before="120" w:after="240" w:line="360" w:lineRule="auto"/>
        <w:jc w:val="center"/>
        <w:rPr>
          <w:color w:val="auto"/>
        </w:rPr>
      </w:pPr>
      <w:bookmarkStart w:id="50" w:name="_Ref328599440"/>
      <w:bookmarkStart w:id="51" w:name="_Toc350911936"/>
      <w:r w:rsidRPr="00566BF7">
        <w:rPr>
          <w:color w:val="auto"/>
        </w:rPr>
        <w:t xml:space="preserve">Tabela </w:t>
      </w:r>
      <w:r w:rsidR="00BE1559">
        <w:rPr>
          <w:color w:val="auto"/>
        </w:rPr>
        <w:fldChar w:fldCharType="begin"/>
      </w:r>
      <w:r w:rsidR="005B0C66">
        <w:rPr>
          <w:color w:val="auto"/>
        </w:rPr>
        <w:instrText xml:space="preserve"> SEQ Tabela \* ARABIC </w:instrText>
      </w:r>
      <w:r w:rsidR="00BE1559">
        <w:rPr>
          <w:color w:val="auto"/>
        </w:rPr>
        <w:fldChar w:fldCharType="separate"/>
      </w:r>
      <w:r w:rsidR="00AA0C23">
        <w:rPr>
          <w:noProof/>
          <w:color w:val="auto"/>
        </w:rPr>
        <w:t>1</w:t>
      </w:r>
      <w:r w:rsidR="00BE1559">
        <w:rPr>
          <w:color w:val="auto"/>
        </w:rPr>
        <w:fldChar w:fldCharType="end"/>
      </w:r>
      <w:bookmarkEnd w:id="50"/>
      <w:r w:rsidRPr="00566BF7">
        <w:rPr>
          <w:color w:val="auto"/>
        </w:rPr>
        <w:t xml:space="preserve">: </w:t>
      </w:r>
      <w:r w:rsidR="00835AE0">
        <w:rPr>
          <w:color w:val="auto"/>
        </w:rPr>
        <w:t>M</w:t>
      </w:r>
      <w:r w:rsidRPr="00566BF7">
        <w:rPr>
          <w:color w:val="auto"/>
        </w:rPr>
        <w:t xml:space="preserve">odos de despacho de taxi (adaptado de </w:t>
      </w:r>
      <w:sdt>
        <w:sdtPr>
          <w:rPr>
            <w:color w:val="auto"/>
          </w:rPr>
          <w:id w:val="59909160"/>
          <w:citation/>
        </w:sdtPr>
        <w:sdtContent>
          <w:r w:rsidR="00BE1559">
            <w:rPr>
              <w:color w:val="auto"/>
            </w:rPr>
            <w:fldChar w:fldCharType="begin"/>
          </w:r>
          <w:r w:rsidR="00020F78">
            <w:rPr>
              <w:color w:val="auto"/>
            </w:rPr>
            <w:instrText xml:space="preserve"> CITATION XUZ05 \l 1046 </w:instrText>
          </w:r>
          <w:r w:rsidR="00BE1559">
            <w:rPr>
              <w:color w:val="auto"/>
            </w:rPr>
            <w:fldChar w:fldCharType="separate"/>
          </w:r>
          <w:r w:rsidR="00AA0C23" w:rsidRPr="00AA0C23">
            <w:rPr>
              <w:noProof/>
              <w:color w:val="auto"/>
            </w:rPr>
            <w:t xml:space="preserve">(XU, YUAN, </w:t>
          </w:r>
          <w:r w:rsidR="00AA0C23" w:rsidRPr="00AA0C23">
            <w:rPr>
              <w:i/>
              <w:iCs/>
              <w:noProof/>
              <w:color w:val="auto"/>
            </w:rPr>
            <w:t>et al.</w:t>
          </w:r>
          <w:r w:rsidR="00AA0C23" w:rsidRPr="00AA0C23">
            <w:rPr>
              <w:noProof/>
              <w:color w:val="auto"/>
            </w:rPr>
            <w:t>, 2005)</w:t>
          </w:r>
          <w:r w:rsidR="00BE1559">
            <w:rPr>
              <w:color w:val="auto"/>
            </w:rPr>
            <w:fldChar w:fldCharType="end"/>
          </w:r>
        </w:sdtContent>
      </w:sdt>
      <w:r w:rsidR="00020F78">
        <w:rPr>
          <w:color w:val="auto"/>
        </w:rPr>
        <w:t>)</w:t>
      </w:r>
      <w:bookmarkEnd w:id="51"/>
    </w:p>
    <w:p w:rsidR="00C030B8" w:rsidRDefault="00AF08FA" w:rsidP="00C030B8">
      <w:pPr>
        <w:ind w:firstLine="708"/>
        <w:rPr>
          <w:szCs w:val="24"/>
        </w:rPr>
      </w:pPr>
      <w:r w:rsidRPr="00C030B8">
        <w:rPr>
          <w:szCs w:val="24"/>
        </w:rPr>
        <w:t xml:space="preserve">O método de trabalho </w:t>
      </w:r>
      <w:r w:rsidRPr="00C030B8">
        <w:rPr>
          <w:i/>
          <w:szCs w:val="24"/>
        </w:rPr>
        <w:t>Random</w:t>
      </w:r>
      <w:r w:rsidR="0077600D">
        <w:rPr>
          <w:i/>
          <w:szCs w:val="24"/>
        </w:rPr>
        <w:t xml:space="preserve"> </w:t>
      </w:r>
      <w:r w:rsidRPr="00C030B8">
        <w:rPr>
          <w:i/>
          <w:szCs w:val="24"/>
        </w:rPr>
        <w:t>Serching</w:t>
      </w:r>
      <w:r w:rsidRPr="00C030B8">
        <w:rPr>
          <w:szCs w:val="24"/>
        </w:rPr>
        <w:t xml:space="preserve"> é aquele em que um passageiro espera por taxi em qualquer local na rua, enquanto o taxista se movimenta com seu veículo. Ambos desconhecem a posição do outro e a requisição é feita quando se encontram. No método </w:t>
      </w:r>
      <w:r w:rsidRPr="00C030B8">
        <w:rPr>
          <w:i/>
          <w:szCs w:val="24"/>
        </w:rPr>
        <w:t>Fixed Stop</w:t>
      </w:r>
      <w:r w:rsidRPr="00C030B8">
        <w:rPr>
          <w:szCs w:val="24"/>
        </w:rPr>
        <w:t>, o taxista espera por clientes em um ponto de taxi e o usuário caminha até ele</w:t>
      </w:r>
      <w:sdt>
        <w:sdtPr>
          <w:rPr>
            <w:szCs w:val="24"/>
          </w:rPr>
          <w:id w:val="59906705"/>
          <w:citation/>
        </w:sdtPr>
        <w:sdtContent>
          <w:r w:rsidR="00BE1559" w:rsidRPr="00C030B8">
            <w:rPr>
              <w:szCs w:val="24"/>
            </w:rPr>
            <w:fldChar w:fldCharType="begin"/>
          </w:r>
          <w:r w:rsidR="0060295B" w:rsidRPr="00C030B8">
            <w:rPr>
              <w:szCs w:val="24"/>
            </w:rPr>
            <w:instrText xml:space="preserve"> CITATION XUZ05 \l 1046 </w:instrText>
          </w:r>
          <w:r w:rsidR="00BE1559" w:rsidRPr="00C030B8">
            <w:rPr>
              <w:szCs w:val="24"/>
            </w:rPr>
            <w:fldChar w:fldCharType="separate"/>
          </w:r>
          <w:r w:rsidR="00AA0C23" w:rsidRPr="00AA0C23">
            <w:rPr>
              <w:noProof/>
              <w:szCs w:val="24"/>
            </w:rPr>
            <w:t xml:space="preserve">(XU, YUAN, </w:t>
          </w:r>
          <w:r w:rsidR="00AA0C23" w:rsidRPr="00AA0C23">
            <w:rPr>
              <w:i/>
              <w:iCs/>
              <w:noProof/>
              <w:szCs w:val="24"/>
            </w:rPr>
            <w:t>et al.</w:t>
          </w:r>
          <w:r w:rsidR="00AA0C23" w:rsidRPr="00AA0C23">
            <w:rPr>
              <w:noProof/>
              <w:szCs w:val="24"/>
            </w:rPr>
            <w:t>, 2005)</w:t>
          </w:r>
          <w:r w:rsidR="00BE1559" w:rsidRPr="00C030B8">
            <w:rPr>
              <w:szCs w:val="24"/>
            </w:rPr>
            <w:fldChar w:fldCharType="end"/>
          </w:r>
        </w:sdtContent>
      </w:sdt>
      <w:r w:rsidRPr="00C030B8">
        <w:rPr>
          <w:szCs w:val="24"/>
        </w:rPr>
        <w:t xml:space="preserve">. </w:t>
      </w:r>
    </w:p>
    <w:p w:rsidR="00C030B8" w:rsidRDefault="00AF08FA" w:rsidP="00C030B8">
      <w:pPr>
        <w:ind w:firstLine="708"/>
        <w:rPr>
          <w:szCs w:val="24"/>
        </w:rPr>
      </w:pPr>
      <w:r w:rsidRPr="00C030B8">
        <w:rPr>
          <w:szCs w:val="24"/>
        </w:rPr>
        <w:t>O modo baseado em GPS (</w:t>
      </w:r>
      <w:r w:rsidRPr="00C030B8">
        <w:rPr>
          <w:i/>
          <w:szCs w:val="24"/>
        </w:rPr>
        <w:t>GPS-based</w:t>
      </w:r>
      <w:r w:rsidR="0077600D">
        <w:rPr>
          <w:i/>
          <w:szCs w:val="24"/>
        </w:rPr>
        <w:t xml:space="preserve"> </w:t>
      </w:r>
      <w:r w:rsidRPr="00C030B8">
        <w:rPr>
          <w:i/>
          <w:szCs w:val="24"/>
        </w:rPr>
        <w:t>mode</w:t>
      </w:r>
      <w:r w:rsidRPr="00C030B8">
        <w:rPr>
          <w:szCs w:val="24"/>
        </w:rPr>
        <w:t>) é o méto</w:t>
      </w:r>
      <w:r w:rsidR="003E6AD3" w:rsidRPr="00C030B8">
        <w:rPr>
          <w:szCs w:val="24"/>
        </w:rPr>
        <w:t xml:space="preserve">do no qual </w:t>
      </w:r>
      <w:r w:rsidR="00907DAD" w:rsidRPr="00C030B8">
        <w:rPr>
          <w:szCs w:val="24"/>
        </w:rPr>
        <w:t xml:space="preserve">se </w:t>
      </w:r>
      <w:r w:rsidRPr="00C030B8">
        <w:rPr>
          <w:szCs w:val="24"/>
        </w:rPr>
        <w:t>sabe a posição geográfica dos taxistas e, quando uma requisição é feita à central, o taxi (ou o conjunto de taxis) mais pr</w:t>
      </w:r>
      <w:r w:rsidR="00F4516F">
        <w:rPr>
          <w:szCs w:val="24"/>
        </w:rPr>
        <w:t>óximo ao cliente é requisitado para</w:t>
      </w:r>
      <w:r w:rsidRPr="00C030B8">
        <w:rPr>
          <w:szCs w:val="24"/>
        </w:rPr>
        <w:t xml:space="preserve"> atender a demanda. O modo baseado em GPS substitui o modo </w:t>
      </w:r>
      <w:r w:rsidRPr="00C030B8">
        <w:rPr>
          <w:i/>
          <w:szCs w:val="24"/>
        </w:rPr>
        <w:t>broadcasting</w:t>
      </w:r>
      <w:r w:rsidRPr="00C030B8">
        <w:rPr>
          <w:szCs w:val="24"/>
        </w:rPr>
        <w:t>, utilizado anter</w:t>
      </w:r>
      <w:r w:rsidR="00F4516F">
        <w:rPr>
          <w:szCs w:val="24"/>
        </w:rPr>
        <w:t>iormente – um cliente telefona para a</w:t>
      </w:r>
      <w:r w:rsidRPr="00C030B8">
        <w:rPr>
          <w:szCs w:val="24"/>
        </w:rPr>
        <w:t xml:space="preserve"> central, que envia mensagem de rádio a todos os taxistas para que atendam a demanda por cliente, sem </w:t>
      </w:r>
      <w:r w:rsidR="00D37607" w:rsidRPr="00C030B8">
        <w:rPr>
          <w:szCs w:val="24"/>
        </w:rPr>
        <w:t>que a central tenha o conhecimento da localização de cada um dos</w:t>
      </w:r>
      <w:r w:rsidRPr="00C030B8">
        <w:rPr>
          <w:szCs w:val="24"/>
        </w:rPr>
        <w:t xml:space="preserve"> taxis</w:t>
      </w:r>
      <w:r w:rsidR="00D37607" w:rsidRPr="00C030B8">
        <w:rPr>
          <w:szCs w:val="24"/>
        </w:rPr>
        <w:t xml:space="preserve"> conveniados</w:t>
      </w:r>
      <w:sdt>
        <w:sdtPr>
          <w:rPr>
            <w:szCs w:val="24"/>
          </w:rPr>
          <w:id w:val="59906706"/>
          <w:citation/>
        </w:sdtPr>
        <w:sdtContent>
          <w:r w:rsidR="00BE1559" w:rsidRPr="00C030B8">
            <w:rPr>
              <w:szCs w:val="24"/>
            </w:rPr>
            <w:fldChar w:fldCharType="begin"/>
          </w:r>
          <w:r w:rsidR="0060295B" w:rsidRPr="00C030B8">
            <w:rPr>
              <w:szCs w:val="24"/>
            </w:rPr>
            <w:instrText xml:space="preserve"> CITATION XUZ05 \l 1046 </w:instrText>
          </w:r>
          <w:r w:rsidR="00BE1559" w:rsidRPr="00C030B8">
            <w:rPr>
              <w:szCs w:val="24"/>
            </w:rPr>
            <w:fldChar w:fldCharType="separate"/>
          </w:r>
          <w:r w:rsidR="00AA0C23" w:rsidRPr="00AA0C23">
            <w:rPr>
              <w:noProof/>
              <w:szCs w:val="24"/>
            </w:rPr>
            <w:t xml:space="preserve">(XU, YUAN, </w:t>
          </w:r>
          <w:r w:rsidR="00AA0C23" w:rsidRPr="00AA0C23">
            <w:rPr>
              <w:i/>
              <w:iCs/>
              <w:noProof/>
              <w:szCs w:val="24"/>
            </w:rPr>
            <w:t>et al.</w:t>
          </w:r>
          <w:r w:rsidR="00AA0C23" w:rsidRPr="00AA0C23">
            <w:rPr>
              <w:noProof/>
              <w:szCs w:val="24"/>
            </w:rPr>
            <w:t>, 2005)</w:t>
          </w:r>
          <w:r w:rsidR="00BE1559" w:rsidRPr="00C030B8">
            <w:rPr>
              <w:szCs w:val="24"/>
            </w:rPr>
            <w:fldChar w:fldCharType="end"/>
          </w:r>
        </w:sdtContent>
      </w:sdt>
      <w:r w:rsidRPr="00C030B8">
        <w:rPr>
          <w:szCs w:val="24"/>
        </w:rPr>
        <w:t>.</w:t>
      </w:r>
    </w:p>
    <w:p w:rsidR="00C030B8" w:rsidRDefault="00A464C0" w:rsidP="00C030B8">
      <w:pPr>
        <w:ind w:firstLine="708"/>
        <w:rPr>
          <w:szCs w:val="24"/>
        </w:rPr>
      </w:pPr>
      <w:r w:rsidRPr="00C030B8">
        <w:rPr>
          <w:szCs w:val="24"/>
        </w:rPr>
        <w:t>P</w:t>
      </w:r>
      <w:r w:rsidR="00AF08FA" w:rsidRPr="00C030B8">
        <w:rPr>
          <w:szCs w:val="24"/>
        </w:rPr>
        <w:t>ercebe</w:t>
      </w:r>
      <w:r w:rsidR="00F4516F">
        <w:rPr>
          <w:szCs w:val="24"/>
        </w:rPr>
        <w:t>-se</w:t>
      </w:r>
      <w:r w:rsidRPr="00C030B8">
        <w:rPr>
          <w:szCs w:val="24"/>
        </w:rPr>
        <w:t xml:space="preserve">,de acordo da </w:t>
      </w:r>
      <w:fldSimple w:instr=" REF _Ref328599440 \h  \* MERGEFORMAT ">
        <w:r w:rsidR="00AA0C23" w:rsidRPr="00AA0C23">
          <w:rPr>
            <w:szCs w:val="24"/>
          </w:rPr>
          <w:t>Tabela 1</w:t>
        </w:r>
      </w:fldSimple>
      <w:r w:rsidRPr="00C030B8">
        <w:rPr>
          <w:szCs w:val="24"/>
        </w:rPr>
        <w:t xml:space="preserve">, </w:t>
      </w:r>
      <w:r w:rsidR="00AF08FA" w:rsidRPr="00C030B8">
        <w:rPr>
          <w:szCs w:val="24"/>
        </w:rPr>
        <w:t xml:space="preserve">que o melhor método </w:t>
      </w:r>
      <w:r w:rsidR="00C63748">
        <w:rPr>
          <w:szCs w:val="24"/>
        </w:rPr>
        <w:t>de</w:t>
      </w:r>
      <w:r w:rsidR="00FB61CF" w:rsidRPr="00C030B8">
        <w:rPr>
          <w:szCs w:val="24"/>
        </w:rPr>
        <w:t xml:space="preserve"> atendimento,quando é </w:t>
      </w:r>
      <w:r w:rsidR="00C63748">
        <w:rPr>
          <w:szCs w:val="24"/>
        </w:rPr>
        <w:t xml:space="preserve">conhecida </w:t>
      </w:r>
      <w:r w:rsidR="00AF08FA" w:rsidRPr="00C030B8">
        <w:rPr>
          <w:szCs w:val="24"/>
        </w:rPr>
        <w:t xml:space="preserve">a localização de taxistas e passageiros é </w:t>
      </w:r>
      <w:r w:rsidR="001F3571" w:rsidRPr="00C030B8">
        <w:rPr>
          <w:szCs w:val="24"/>
        </w:rPr>
        <w:t xml:space="preserve">o </w:t>
      </w:r>
      <w:r w:rsidR="00AF08FA" w:rsidRPr="00C030B8">
        <w:rPr>
          <w:szCs w:val="24"/>
        </w:rPr>
        <w:lastRenderedPageBreak/>
        <w:t>despacho</w:t>
      </w:r>
      <w:r w:rsidR="00C63748">
        <w:rPr>
          <w:szCs w:val="24"/>
        </w:rPr>
        <w:t xml:space="preserve"> de veículos</w:t>
      </w:r>
      <w:r w:rsidR="001F3571" w:rsidRPr="00C030B8">
        <w:rPr>
          <w:szCs w:val="24"/>
        </w:rPr>
        <w:t xml:space="preserve"> baseados em GPS.</w:t>
      </w:r>
      <w:r w:rsidR="0077600D">
        <w:rPr>
          <w:szCs w:val="24"/>
        </w:rPr>
        <w:t xml:space="preserve"> </w:t>
      </w:r>
      <w:r w:rsidR="006F4C02" w:rsidRPr="00C030B8">
        <w:rPr>
          <w:szCs w:val="24"/>
        </w:rPr>
        <w:t xml:space="preserve">De acordo com </w:t>
      </w:r>
      <w:sdt>
        <w:sdtPr>
          <w:rPr>
            <w:szCs w:val="24"/>
            <w:highlight w:val="yellow"/>
          </w:rPr>
          <w:id w:val="59906707"/>
          <w:citation/>
        </w:sdtPr>
        <w:sdtContent>
          <w:r w:rsidR="00BE1559" w:rsidRPr="00C030B8">
            <w:rPr>
              <w:szCs w:val="24"/>
              <w:highlight w:val="yellow"/>
            </w:rPr>
            <w:fldChar w:fldCharType="begin"/>
          </w:r>
          <w:r w:rsidR="002A72E9" w:rsidRPr="00C030B8">
            <w:rPr>
              <w:szCs w:val="24"/>
              <w:highlight w:val="yellow"/>
            </w:rPr>
            <w:instrText xml:space="preserve"> CITATION XUZ05 \l 1046 </w:instrText>
          </w:r>
          <w:r w:rsidR="00BE1559" w:rsidRPr="00C030B8">
            <w:rPr>
              <w:szCs w:val="24"/>
              <w:highlight w:val="yellow"/>
            </w:rPr>
            <w:fldChar w:fldCharType="separate"/>
          </w:r>
          <w:r w:rsidR="00AA0C23" w:rsidRPr="00AA0C23">
            <w:rPr>
              <w:noProof/>
              <w:szCs w:val="24"/>
              <w:highlight w:val="yellow"/>
            </w:rPr>
            <w:t xml:space="preserve">(XU, YUAN, </w:t>
          </w:r>
          <w:r w:rsidR="00AA0C23" w:rsidRPr="00AA0C23">
            <w:rPr>
              <w:i/>
              <w:iCs/>
              <w:noProof/>
              <w:szCs w:val="24"/>
              <w:highlight w:val="yellow"/>
            </w:rPr>
            <w:t>et al.</w:t>
          </w:r>
          <w:r w:rsidR="00AA0C23" w:rsidRPr="00AA0C23">
            <w:rPr>
              <w:noProof/>
              <w:szCs w:val="24"/>
              <w:highlight w:val="yellow"/>
            </w:rPr>
            <w:t>, 2005)</w:t>
          </w:r>
          <w:r w:rsidR="00BE1559" w:rsidRPr="00C030B8">
            <w:rPr>
              <w:noProof/>
              <w:szCs w:val="24"/>
              <w:highlight w:val="yellow"/>
            </w:rPr>
            <w:fldChar w:fldCharType="end"/>
          </w:r>
        </w:sdtContent>
      </w:sdt>
      <w:r w:rsidR="006F4C02" w:rsidRPr="00C030B8">
        <w:rPr>
          <w:szCs w:val="24"/>
        </w:rPr>
        <w:t>, esse modo de serviço é aquele a ser utilizado no futuro, com melhores resultados.</w:t>
      </w:r>
    </w:p>
    <w:p w:rsidR="00C030B8" w:rsidRDefault="00EC47AA" w:rsidP="00C030B8">
      <w:pPr>
        <w:ind w:firstLine="708"/>
        <w:rPr>
          <w:szCs w:val="24"/>
        </w:rPr>
      </w:pPr>
      <w:r w:rsidRPr="00C030B8">
        <w:rPr>
          <w:szCs w:val="24"/>
        </w:rPr>
        <w:t>A requisição de serviços utilizando o modelo baseado em GPS</w:t>
      </w:r>
      <w:r w:rsidR="006A335C" w:rsidRPr="00C030B8">
        <w:rPr>
          <w:szCs w:val="24"/>
        </w:rPr>
        <w:t xml:space="preserve"> permite a aproximação de clientes e taxistas, de modo que um taxi não precise ficar </w:t>
      </w:r>
      <w:r w:rsidR="00F4516F">
        <w:rPr>
          <w:szCs w:val="24"/>
        </w:rPr>
        <w:t xml:space="preserve">percorrendo uma </w:t>
      </w:r>
      <w:r w:rsidR="0091035F">
        <w:rPr>
          <w:szCs w:val="24"/>
        </w:rPr>
        <w:t xml:space="preserve">região para </w:t>
      </w:r>
      <w:r w:rsidR="006A335C" w:rsidRPr="00C030B8">
        <w:rPr>
          <w:szCs w:val="24"/>
        </w:rPr>
        <w:t xml:space="preserve">encontrar um </w:t>
      </w:r>
      <w:r w:rsidR="0091035F">
        <w:rPr>
          <w:szCs w:val="24"/>
        </w:rPr>
        <w:t>cliente</w:t>
      </w:r>
      <w:r w:rsidR="006A335C" w:rsidRPr="00C030B8">
        <w:rPr>
          <w:szCs w:val="24"/>
        </w:rPr>
        <w:t xml:space="preserve">. Com isso, aumenta-se a eficiência do serviço e a economia em gastos com combustível. Além disso, é possível que os serviços de despacho utilizem essa tecnologia para otimizar os </w:t>
      </w:r>
      <w:r w:rsidR="00F4516F">
        <w:rPr>
          <w:szCs w:val="24"/>
        </w:rPr>
        <w:t xml:space="preserve">a ocupação dos </w:t>
      </w:r>
      <w:r w:rsidR="001B3A5C">
        <w:rPr>
          <w:szCs w:val="24"/>
        </w:rPr>
        <w:t xml:space="preserve">veículos </w:t>
      </w:r>
      <w:sdt>
        <w:sdtPr>
          <w:rPr>
            <w:szCs w:val="24"/>
          </w:rPr>
          <w:id w:val="59906708"/>
          <w:citation/>
        </w:sdtPr>
        <w:sdtContent>
          <w:r w:rsidR="00BE1559" w:rsidRPr="00C030B8">
            <w:rPr>
              <w:szCs w:val="24"/>
            </w:rPr>
            <w:fldChar w:fldCharType="begin"/>
          </w:r>
          <w:r w:rsidR="002A72E9" w:rsidRPr="00C030B8">
            <w:rPr>
              <w:szCs w:val="24"/>
            </w:rPr>
            <w:instrText xml:space="preserve"> CITATION XUZ05 \l 1046 </w:instrText>
          </w:r>
          <w:r w:rsidR="00BE1559" w:rsidRPr="00C030B8">
            <w:rPr>
              <w:szCs w:val="24"/>
            </w:rPr>
            <w:fldChar w:fldCharType="separate"/>
          </w:r>
          <w:r w:rsidR="00AA0C23" w:rsidRPr="00AA0C23">
            <w:rPr>
              <w:noProof/>
              <w:szCs w:val="24"/>
            </w:rPr>
            <w:t xml:space="preserve">(XU, YUAN, </w:t>
          </w:r>
          <w:r w:rsidR="00AA0C23" w:rsidRPr="00AA0C23">
            <w:rPr>
              <w:i/>
              <w:iCs/>
              <w:noProof/>
              <w:szCs w:val="24"/>
            </w:rPr>
            <w:t>et al.</w:t>
          </w:r>
          <w:r w:rsidR="00AA0C23" w:rsidRPr="00AA0C23">
            <w:rPr>
              <w:noProof/>
              <w:szCs w:val="24"/>
            </w:rPr>
            <w:t>, 2005)</w:t>
          </w:r>
          <w:r w:rsidR="00BE1559" w:rsidRPr="00C030B8">
            <w:rPr>
              <w:noProof/>
              <w:szCs w:val="24"/>
            </w:rPr>
            <w:fldChar w:fldCharType="end"/>
          </w:r>
        </w:sdtContent>
      </w:sdt>
      <w:r w:rsidR="006A335C" w:rsidRPr="00C030B8">
        <w:rPr>
          <w:szCs w:val="24"/>
        </w:rPr>
        <w:t xml:space="preserve">, resultando em melhor atendimento </w:t>
      </w:r>
      <w:r w:rsidR="00F4516F">
        <w:rPr>
          <w:szCs w:val="24"/>
        </w:rPr>
        <w:t>aos</w:t>
      </w:r>
      <w:r w:rsidR="006A335C" w:rsidRPr="00C030B8">
        <w:rPr>
          <w:szCs w:val="24"/>
        </w:rPr>
        <w:t xml:space="preserve"> clientes. </w:t>
      </w:r>
    </w:p>
    <w:p w:rsidR="00C030B8" w:rsidRDefault="00AF08FA" w:rsidP="005C7E12">
      <w:pPr>
        <w:ind w:firstLine="708"/>
        <w:rPr>
          <w:szCs w:val="24"/>
        </w:rPr>
      </w:pPr>
      <w:r w:rsidRPr="005C7E12">
        <w:rPr>
          <w:szCs w:val="24"/>
        </w:rPr>
        <w:t>Além do uso de GPS, é interessante que o sistema, para atingir resultados mais eficientes, incorpore características peculiares aos serviços de taxi</w:t>
      </w:r>
      <w:r w:rsidR="005C7E12" w:rsidRPr="005C7E12">
        <w:rPr>
          <w:szCs w:val="24"/>
        </w:rPr>
        <w:t xml:space="preserve"> de um determinado local</w:t>
      </w:r>
      <w:r w:rsidRPr="005C7E12">
        <w:rPr>
          <w:szCs w:val="24"/>
        </w:rPr>
        <w:t>. Um comportamento típico de usuários ou taxistas,</w:t>
      </w:r>
      <w:r w:rsidR="005C7E12">
        <w:rPr>
          <w:szCs w:val="24"/>
        </w:rPr>
        <w:t xml:space="preserve"> como</w:t>
      </w:r>
      <w:r w:rsidR="00C63748">
        <w:rPr>
          <w:szCs w:val="24"/>
        </w:rPr>
        <w:t xml:space="preserve"> a opção por</w:t>
      </w:r>
      <w:r w:rsidR="005C7E12">
        <w:rPr>
          <w:szCs w:val="24"/>
        </w:rPr>
        <w:t xml:space="preserve"> permanecer em pontos de taxi ou circular pela cidade,</w:t>
      </w:r>
      <w:r w:rsidRPr="005C7E12">
        <w:rPr>
          <w:szCs w:val="24"/>
        </w:rPr>
        <w:t xml:space="preserve"> quando avaliados pelo sistema, pode melhorar muito o desempenho</w:t>
      </w:r>
      <w:r w:rsidR="006C35A7" w:rsidRPr="005C7E12">
        <w:rPr>
          <w:szCs w:val="24"/>
        </w:rPr>
        <w:t xml:space="preserve"> do serviço oferecido</w:t>
      </w:r>
      <w:r w:rsidRPr="005C7E12">
        <w:rPr>
          <w:szCs w:val="24"/>
        </w:rPr>
        <w:t xml:space="preserve">. </w:t>
      </w:r>
      <w:r w:rsidR="00FF360F" w:rsidRPr="005C7E12">
        <w:rPr>
          <w:szCs w:val="24"/>
        </w:rPr>
        <w:t>C</w:t>
      </w:r>
      <w:r w:rsidRPr="005C7E12">
        <w:rPr>
          <w:szCs w:val="24"/>
        </w:rPr>
        <w:t>aracterísticas intrínsecas ao ambiente, à cidade ou ao pró</w:t>
      </w:r>
      <w:r w:rsidR="00FF360F" w:rsidRPr="005C7E12">
        <w:rPr>
          <w:szCs w:val="24"/>
        </w:rPr>
        <w:t>prio funcionamento, q</w:t>
      </w:r>
      <w:r w:rsidR="00C63748">
        <w:rPr>
          <w:szCs w:val="24"/>
        </w:rPr>
        <w:t xml:space="preserve">uando </w:t>
      </w:r>
      <w:r w:rsidR="001B3A5C">
        <w:rPr>
          <w:szCs w:val="24"/>
        </w:rPr>
        <w:t xml:space="preserve">avaliados </w:t>
      </w:r>
      <w:r w:rsidR="00C63748">
        <w:rPr>
          <w:szCs w:val="24"/>
        </w:rPr>
        <w:t>pelo sistema também</w:t>
      </w:r>
      <w:r w:rsidR="003C4714" w:rsidRPr="005C7E12">
        <w:rPr>
          <w:szCs w:val="24"/>
        </w:rPr>
        <w:t xml:space="preserve">podem </w:t>
      </w:r>
      <w:r w:rsidR="00FF360F" w:rsidRPr="005C7E12">
        <w:rPr>
          <w:szCs w:val="24"/>
        </w:rPr>
        <w:t>contribu</w:t>
      </w:r>
      <w:r w:rsidR="003C4714" w:rsidRPr="005C7E12">
        <w:rPr>
          <w:szCs w:val="24"/>
        </w:rPr>
        <w:t>ir positivamente</w:t>
      </w:r>
      <w:r w:rsidR="00FF360F" w:rsidRPr="005C7E12">
        <w:rPr>
          <w:szCs w:val="24"/>
        </w:rPr>
        <w:t xml:space="preserve"> para</w:t>
      </w:r>
      <w:r w:rsidRPr="005C7E12">
        <w:rPr>
          <w:szCs w:val="24"/>
        </w:rPr>
        <w:t>melhores resultados.</w:t>
      </w:r>
      <w:r w:rsidRPr="00C030B8">
        <w:rPr>
          <w:szCs w:val="24"/>
        </w:rPr>
        <w:t>Como referência, podemos tomar um estudo semelhante</w:t>
      </w:r>
      <w:r w:rsidR="007D167E" w:rsidRPr="00C030B8">
        <w:rPr>
          <w:szCs w:val="24"/>
        </w:rPr>
        <w:t>,</w:t>
      </w:r>
      <w:r w:rsidRPr="00C030B8">
        <w:rPr>
          <w:szCs w:val="24"/>
        </w:rPr>
        <w:t xml:space="preserve"> para a previsão de horários de chegada de ônibus metropolitanos a estações de embarque e desembarque.  Nesse estudo, </w:t>
      </w:r>
      <w:sdt>
        <w:sdtPr>
          <w:rPr>
            <w:szCs w:val="24"/>
          </w:rPr>
          <w:id w:val="75261898"/>
          <w:citation/>
        </w:sdtPr>
        <w:sdtContent>
          <w:r w:rsidR="00BE1559" w:rsidRPr="00C030B8">
            <w:rPr>
              <w:szCs w:val="24"/>
            </w:rPr>
            <w:fldChar w:fldCharType="begin"/>
          </w:r>
          <w:r w:rsidR="002A72E9" w:rsidRPr="00C030B8">
            <w:rPr>
              <w:szCs w:val="24"/>
            </w:rPr>
            <w:instrText xml:space="preserve"> CITATION LIN99 \l 1046 </w:instrText>
          </w:r>
          <w:r w:rsidR="00BE1559" w:rsidRPr="00C030B8">
            <w:rPr>
              <w:szCs w:val="24"/>
            </w:rPr>
            <w:fldChar w:fldCharType="separate"/>
          </w:r>
          <w:r w:rsidR="00AA0C23" w:rsidRPr="00AA0C23">
            <w:rPr>
              <w:noProof/>
              <w:szCs w:val="24"/>
            </w:rPr>
            <w:t>(LIN e ZENG, 1999)</w:t>
          </w:r>
          <w:r w:rsidR="00BE1559" w:rsidRPr="00C030B8">
            <w:rPr>
              <w:noProof/>
              <w:szCs w:val="24"/>
            </w:rPr>
            <w:fldChar w:fldCharType="end"/>
          </w:r>
        </w:sdtContent>
      </w:sdt>
      <w:r w:rsidR="0077600D">
        <w:rPr>
          <w:szCs w:val="24"/>
        </w:rPr>
        <w:t xml:space="preserve"> </w:t>
      </w:r>
      <w:r w:rsidRPr="00C030B8">
        <w:rPr>
          <w:szCs w:val="24"/>
        </w:rPr>
        <w:t xml:space="preserve">verificaram que a inserção de outras informações adicionais ao modelo, </w:t>
      </w:r>
      <w:r w:rsidR="007D167E" w:rsidRPr="00C030B8">
        <w:rPr>
          <w:szCs w:val="24"/>
        </w:rPr>
        <w:t>como tabela de horários, atrasos,</w:t>
      </w:r>
      <w:r w:rsidR="0077600D">
        <w:rPr>
          <w:szCs w:val="24"/>
        </w:rPr>
        <w:t xml:space="preserve"> </w:t>
      </w:r>
      <w:r w:rsidRPr="00C030B8">
        <w:rPr>
          <w:szCs w:val="24"/>
        </w:rPr>
        <w:t>tempo de entrada/saída de passageiros, unidos à localização geográfica de ônibus resultaram em previsões mais próximas da realidade, quando comparadas a previsões</w:t>
      </w:r>
      <w:r w:rsidR="0077600D">
        <w:rPr>
          <w:szCs w:val="24"/>
        </w:rPr>
        <w:t xml:space="preserve"> </w:t>
      </w:r>
      <w:r w:rsidRPr="00C030B8">
        <w:rPr>
          <w:szCs w:val="24"/>
        </w:rPr>
        <w:t>em que nenhuma ou apenas algumas dessas informações era</w:t>
      </w:r>
      <w:r w:rsidR="001B3A5C">
        <w:rPr>
          <w:szCs w:val="24"/>
        </w:rPr>
        <w:t>m</w:t>
      </w:r>
      <w:r w:rsidRPr="00C030B8">
        <w:rPr>
          <w:szCs w:val="24"/>
        </w:rPr>
        <w:t xml:space="preserve"> utilizada em conjunto à posição geográfica dos veículos.</w:t>
      </w:r>
    </w:p>
    <w:p w:rsidR="00C030B8" w:rsidRDefault="00AF08FA" w:rsidP="00C030B8">
      <w:pPr>
        <w:ind w:firstLine="708"/>
        <w:rPr>
          <w:szCs w:val="24"/>
        </w:rPr>
      </w:pPr>
      <w:r w:rsidRPr="00C030B8">
        <w:rPr>
          <w:szCs w:val="24"/>
        </w:rPr>
        <w:lastRenderedPageBreak/>
        <w:t>Através da experiência obtida por</w:t>
      </w:r>
      <w:r w:rsidR="0077600D">
        <w:rPr>
          <w:szCs w:val="24"/>
        </w:rPr>
        <w:t xml:space="preserve"> </w:t>
      </w:r>
      <w:sdt>
        <w:sdtPr>
          <w:rPr>
            <w:szCs w:val="24"/>
            <w:highlight w:val="yellow"/>
          </w:rPr>
          <w:id w:val="75261899"/>
          <w:citation/>
        </w:sdtPr>
        <w:sdtContent>
          <w:r w:rsidR="00BE1559" w:rsidRPr="00C030B8">
            <w:rPr>
              <w:szCs w:val="24"/>
              <w:highlight w:val="yellow"/>
            </w:rPr>
            <w:fldChar w:fldCharType="begin"/>
          </w:r>
          <w:r w:rsidR="002A72E9" w:rsidRPr="00C030B8">
            <w:rPr>
              <w:szCs w:val="24"/>
              <w:highlight w:val="yellow"/>
            </w:rPr>
            <w:instrText xml:space="preserve"> CITATION LIN99 \l 1046 </w:instrText>
          </w:r>
          <w:r w:rsidR="00BE1559" w:rsidRPr="00C030B8">
            <w:rPr>
              <w:szCs w:val="24"/>
              <w:highlight w:val="yellow"/>
            </w:rPr>
            <w:fldChar w:fldCharType="separate"/>
          </w:r>
          <w:r w:rsidR="00AA0C23" w:rsidRPr="00AA0C23">
            <w:rPr>
              <w:noProof/>
              <w:szCs w:val="24"/>
              <w:highlight w:val="yellow"/>
            </w:rPr>
            <w:t>(LIN e ZENG, 1999)</w:t>
          </w:r>
          <w:r w:rsidR="00BE1559" w:rsidRPr="00C030B8">
            <w:rPr>
              <w:noProof/>
              <w:szCs w:val="24"/>
              <w:highlight w:val="yellow"/>
            </w:rPr>
            <w:fldChar w:fldCharType="end"/>
          </w:r>
        </w:sdtContent>
      </w:sdt>
      <w:r w:rsidRPr="00C030B8">
        <w:rPr>
          <w:szCs w:val="24"/>
        </w:rPr>
        <w:t>, pode</w:t>
      </w:r>
      <w:r w:rsidR="00C2410A">
        <w:rPr>
          <w:szCs w:val="24"/>
        </w:rPr>
        <w:t>-se</w:t>
      </w:r>
      <w:r w:rsidRPr="00C030B8">
        <w:rPr>
          <w:szCs w:val="24"/>
        </w:rPr>
        <w:t xml:space="preserve"> dizer que a construção de um sistema completo deve avaliar diferentes fatores, além da localização de passageiros e </w:t>
      </w:r>
      <w:r w:rsidR="00C63748">
        <w:rPr>
          <w:szCs w:val="24"/>
        </w:rPr>
        <w:t>taxistas</w:t>
      </w:r>
      <w:r w:rsidRPr="00C030B8">
        <w:rPr>
          <w:szCs w:val="24"/>
        </w:rPr>
        <w:t xml:space="preserve">. O conhecimento de pontos de lentidão, o mapeamento geográfico dos pontos de maior incidência de “corridas de taxi”, horários de pico e até mesmo dados meteorológicos (ex. chuva) podem aumentar consideravelmente a eficiência do sistema. </w:t>
      </w:r>
    </w:p>
    <w:p w:rsidR="00C030B8" w:rsidRDefault="007D150A" w:rsidP="00C030B8">
      <w:pPr>
        <w:ind w:firstLine="708"/>
        <w:rPr>
          <w:szCs w:val="24"/>
        </w:rPr>
      </w:pPr>
      <w:r w:rsidRPr="00C030B8">
        <w:rPr>
          <w:szCs w:val="24"/>
        </w:rPr>
        <w:t>Para obtenção de melhores resultados</w:t>
      </w:r>
      <w:r w:rsidR="00AA0B5A" w:rsidRPr="00C030B8">
        <w:rPr>
          <w:szCs w:val="24"/>
        </w:rPr>
        <w:t>,</w:t>
      </w:r>
      <w:r w:rsidR="00FA40CF" w:rsidRPr="00C030B8">
        <w:rPr>
          <w:szCs w:val="24"/>
        </w:rPr>
        <w:t>é possível</w:t>
      </w:r>
      <w:r w:rsidR="006B3DBA" w:rsidRPr="00C030B8">
        <w:rPr>
          <w:szCs w:val="24"/>
        </w:rPr>
        <w:t>,</w:t>
      </w:r>
      <w:r w:rsidRPr="00C030B8">
        <w:rPr>
          <w:szCs w:val="24"/>
        </w:rPr>
        <w:t xml:space="preserve"> além de incorporar características comuns aos serviç</w:t>
      </w:r>
      <w:r w:rsidR="00C2410A">
        <w:rPr>
          <w:szCs w:val="24"/>
        </w:rPr>
        <w:t xml:space="preserve">os de taxi, utilizar modelos </w:t>
      </w:r>
      <w:r w:rsidRPr="00C030B8">
        <w:rPr>
          <w:szCs w:val="24"/>
        </w:rPr>
        <w:t xml:space="preserve">já estudados por outros autores. </w:t>
      </w:r>
      <w:r w:rsidR="006B3DBA" w:rsidRPr="00C030B8">
        <w:rPr>
          <w:szCs w:val="24"/>
        </w:rPr>
        <w:t xml:space="preserve">Vários estudos </w:t>
      </w:r>
      <w:r w:rsidRPr="00C030B8">
        <w:rPr>
          <w:szCs w:val="24"/>
        </w:rPr>
        <w:t>estabelec</w:t>
      </w:r>
      <w:r w:rsidR="00AF08FA" w:rsidRPr="00C030B8">
        <w:rPr>
          <w:szCs w:val="24"/>
        </w:rPr>
        <w:t xml:space="preserve">eram modelos matemáticos que definem o comportamento de serviços de taxi. </w:t>
      </w:r>
      <w:sdt>
        <w:sdtPr>
          <w:rPr>
            <w:szCs w:val="24"/>
            <w:highlight w:val="yellow"/>
          </w:rPr>
          <w:id w:val="75261900"/>
          <w:citation/>
        </w:sdtPr>
        <w:sdtContent>
          <w:r w:rsidR="00BE1559" w:rsidRPr="00C030B8">
            <w:rPr>
              <w:szCs w:val="24"/>
              <w:highlight w:val="yellow"/>
            </w:rPr>
            <w:fldChar w:fldCharType="begin"/>
          </w:r>
          <w:r w:rsidR="002A72E9" w:rsidRPr="00C030B8">
            <w:rPr>
              <w:szCs w:val="24"/>
              <w:highlight w:val="yellow"/>
            </w:rPr>
            <w:instrText xml:space="preserve"> CITATION WON01 \l 1046 </w:instrText>
          </w:r>
          <w:r w:rsidR="00BE1559" w:rsidRPr="00C030B8">
            <w:rPr>
              <w:szCs w:val="24"/>
              <w:highlight w:val="yellow"/>
            </w:rPr>
            <w:fldChar w:fldCharType="separate"/>
          </w:r>
          <w:r w:rsidR="00AA0C23" w:rsidRPr="00AA0C23">
            <w:rPr>
              <w:noProof/>
              <w:szCs w:val="24"/>
              <w:highlight w:val="yellow"/>
            </w:rPr>
            <w:t>(WONG, WONG e YANG, 2001)</w:t>
          </w:r>
          <w:r w:rsidR="00BE1559" w:rsidRPr="00C030B8">
            <w:rPr>
              <w:noProof/>
              <w:szCs w:val="24"/>
              <w:highlight w:val="yellow"/>
            </w:rPr>
            <w:fldChar w:fldCharType="end"/>
          </w:r>
        </w:sdtContent>
      </w:sdt>
      <w:r w:rsidR="0077600D">
        <w:rPr>
          <w:szCs w:val="24"/>
        </w:rPr>
        <w:t xml:space="preserve"> </w:t>
      </w:r>
      <w:r w:rsidR="006B3DBA" w:rsidRPr="00C030B8">
        <w:rPr>
          <w:szCs w:val="24"/>
        </w:rPr>
        <w:t>defini</w:t>
      </w:r>
      <w:r w:rsidR="00CA269E" w:rsidRPr="00C030B8">
        <w:rPr>
          <w:szCs w:val="24"/>
        </w:rPr>
        <w:t>ram</w:t>
      </w:r>
      <w:r w:rsidR="006B3DBA" w:rsidRPr="00C030B8">
        <w:rPr>
          <w:szCs w:val="24"/>
        </w:rPr>
        <w:t xml:space="preserve"> o</w:t>
      </w:r>
      <w:r w:rsidR="00AF08FA" w:rsidRPr="00C030B8">
        <w:rPr>
          <w:szCs w:val="24"/>
        </w:rPr>
        <w:t xml:space="preserve"> comportamento dos motoristas, a disponibilidade mínima de veículos em uma frota e a definição de tempos para diferentes serviços de taxi. A partir de fórmulas obtidas, tais como a média de espera por taxi e a quantidade de quilômetros </w:t>
      </w:r>
      <w:r w:rsidR="00105FDC" w:rsidRPr="00C030B8">
        <w:rPr>
          <w:szCs w:val="24"/>
        </w:rPr>
        <w:t xml:space="preserve">nos quais um taxi roda </w:t>
      </w:r>
      <w:r w:rsidR="00AF08FA" w:rsidRPr="00C030B8">
        <w:rPr>
          <w:szCs w:val="24"/>
        </w:rPr>
        <w:t xml:space="preserve">desocupado, é possível desenvolver soluções em busca de minimizar </w:t>
      </w:r>
      <w:r w:rsidR="00B15AAC">
        <w:rPr>
          <w:szCs w:val="24"/>
        </w:rPr>
        <w:t>essas situações</w:t>
      </w:r>
      <w:r w:rsidR="00AF08FA" w:rsidRPr="00C030B8">
        <w:rPr>
          <w:szCs w:val="24"/>
        </w:rPr>
        <w:t>.</w:t>
      </w:r>
    </w:p>
    <w:p w:rsidR="00C030B8" w:rsidRDefault="00516FD6" w:rsidP="00C030B8">
      <w:pPr>
        <w:ind w:firstLine="708"/>
        <w:rPr>
          <w:szCs w:val="24"/>
        </w:rPr>
      </w:pPr>
      <w:r w:rsidRPr="00C030B8">
        <w:rPr>
          <w:szCs w:val="24"/>
        </w:rPr>
        <w:t xml:space="preserve">A partir de diferentes modelos matemáticos é possível reunir bases para a construção de um sistema completo, com características comuns a todos os sistemas de taxi e com possibilidade para incorporação de particularidades de diferentes centros urbanos. De posse de estudos sobre as melhores técnicas para atendimento ao público, pode-se desenvolver um único sistema que incorpore funcionalidades e permita a resposta à requisição de usuários de maneira automatizada, resultando em benefícios para taxistas e usuários. </w:t>
      </w:r>
    </w:p>
    <w:p w:rsidR="00E66BD0" w:rsidRPr="00C030B8" w:rsidRDefault="00370CBB" w:rsidP="00C030B8">
      <w:pPr>
        <w:ind w:firstLine="708"/>
        <w:rPr>
          <w:szCs w:val="24"/>
        </w:rPr>
      </w:pPr>
      <w:r w:rsidRPr="00C030B8">
        <w:rPr>
          <w:szCs w:val="24"/>
        </w:rPr>
        <w:t>Para esse sistema</w:t>
      </w:r>
      <w:r w:rsidR="00516FD6" w:rsidRPr="00C030B8">
        <w:rPr>
          <w:szCs w:val="24"/>
        </w:rPr>
        <w:t xml:space="preserve">, conforme pudemos verificar em </w:t>
      </w:r>
      <w:sdt>
        <w:sdtPr>
          <w:rPr>
            <w:szCs w:val="24"/>
            <w:highlight w:val="yellow"/>
          </w:rPr>
          <w:id w:val="59908951"/>
          <w:citation/>
        </w:sdtPr>
        <w:sdtContent>
          <w:r w:rsidR="00BE1559" w:rsidRPr="00C63748">
            <w:rPr>
              <w:szCs w:val="24"/>
              <w:highlight w:val="yellow"/>
            </w:rPr>
            <w:fldChar w:fldCharType="begin"/>
          </w:r>
          <w:r w:rsidR="002A72E9" w:rsidRPr="00C63748">
            <w:rPr>
              <w:szCs w:val="24"/>
              <w:highlight w:val="yellow"/>
            </w:rPr>
            <w:instrText xml:space="preserve"> CITATION XUZ05 \l 1046 </w:instrText>
          </w:r>
          <w:r w:rsidR="00BE1559" w:rsidRPr="00C63748">
            <w:rPr>
              <w:szCs w:val="24"/>
              <w:highlight w:val="yellow"/>
            </w:rPr>
            <w:fldChar w:fldCharType="separate"/>
          </w:r>
          <w:r w:rsidR="00AA0C23" w:rsidRPr="00AA0C23">
            <w:rPr>
              <w:noProof/>
              <w:szCs w:val="24"/>
              <w:highlight w:val="yellow"/>
            </w:rPr>
            <w:t xml:space="preserve">(XU, YUAN, </w:t>
          </w:r>
          <w:r w:rsidR="00AA0C23" w:rsidRPr="00AA0C23">
            <w:rPr>
              <w:i/>
              <w:iCs/>
              <w:noProof/>
              <w:szCs w:val="24"/>
              <w:highlight w:val="yellow"/>
            </w:rPr>
            <w:t>et al.</w:t>
          </w:r>
          <w:r w:rsidR="00AA0C23" w:rsidRPr="00AA0C23">
            <w:rPr>
              <w:noProof/>
              <w:szCs w:val="24"/>
              <w:highlight w:val="yellow"/>
            </w:rPr>
            <w:t>, 2005)</w:t>
          </w:r>
          <w:r w:rsidR="00BE1559" w:rsidRPr="00C63748">
            <w:rPr>
              <w:noProof/>
              <w:szCs w:val="24"/>
              <w:highlight w:val="yellow"/>
            </w:rPr>
            <w:fldChar w:fldCharType="end"/>
          </w:r>
        </w:sdtContent>
      </w:sdt>
      <w:r w:rsidR="00516FD6" w:rsidRPr="00C030B8">
        <w:rPr>
          <w:szCs w:val="24"/>
        </w:rPr>
        <w:t xml:space="preserve">, </w:t>
      </w:r>
      <w:r w:rsidRPr="00C030B8">
        <w:rPr>
          <w:szCs w:val="24"/>
        </w:rPr>
        <w:t xml:space="preserve">é necessário </w:t>
      </w:r>
      <w:r w:rsidR="00516FD6" w:rsidRPr="00C030B8">
        <w:rPr>
          <w:szCs w:val="24"/>
        </w:rPr>
        <w:t>o conhecimento da</w:t>
      </w:r>
      <w:r w:rsidRPr="00C030B8">
        <w:rPr>
          <w:szCs w:val="24"/>
        </w:rPr>
        <w:t xml:space="preserve"> posição de taxistas e usuário, além de </w:t>
      </w:r>
      <w:r w:rsidR="00CF7940" w:rsidRPr="00C030B8">
        <w:rPr>
          <w:szCs w:val="24"/>
        </w:rPr>
        <w:t xml:space="preserve">seguir as </w:t>
      </w:r>
      <w:r w:rsidR="00CF7940" w:rsidRPr="00C030B8">
        <w:rPr>
          <w:szCs w:val="24"/>
        </w:rPr>
        <w:lastRenderedPageBreak/>
        <w:t xml:space="preserve">características essenciais de um bom OFMS, </w:t>
      </w:r>
      <w:r w:rsidRPr="00C030B8">
        <w:rPr>
          <w:szCs w:val="24"/>
        </w:rPr>
        <w:t xml:space="preserve">a fim de </w:t>
      </w:r>
      <w:r w:rsidR="00CF7940" w:rsidRPr="00C030B8">
        <w:rPr>
          <w:szCs w:val="24"/>
        </w:rPr>
        <w:t>garanti</w:t>
      </w:r>
      <w:r w:rsidRPr="00C030B8">
        <w:rPr>
          <w:szCs w:val="24"/>
        </w:rPr>
        <w:t xml:space="preserve">r confiabilidade e qualidade na resposta a </w:t>
      </w:r>
      <w:r w:rsidR="00CF7940" w:rsidRPr="00C030B8">
        <w:rPr>
          <w:szCs w:val="24"/>
        </w:rPr>
        <w:t>solicitações de corridas de taxi.</w:t>
      </w:r>
    </w:p>
    <w:p w:rsidR="003F74EC" w:rsidRDefault="003F74EC" w:rsidP="002D1F67">
      <w:pPr>
        <w:spacing w:after="0"/>
      </w:pPr>
    </w:p>
    <w:p w:rsidR="00A71A51" w:rsidRDefault="00A71A51" w:rsidP="002D1F67">
      <w:pPr>
        <w:pStyle w:val="Ttulo2"/>
        <w:spacing w:before="0" w:after="240" w:line="360" w:lineRule="auto"/>
      </w:pPr>
      <w:bookmarkStart w:id="52" w:name="_Toc350911886"/>
      <w:r>
        <w:t>ESTUDOS DE CASO</w:t>
      </w:r>
      <w:bookmarkEnd w:id="52"/>
    </w:p>
    <w:p w:rsidR="008442E6" w:rsidRDefault="008B0420" w:rsidP="008442E6">
      <w:pPr>
        <w:ind w:firstLine="708"/>
      </w:pPr>
      <w:r>
        <w:t>Em diversas cidades do mundo, como Londres, Singapura e Xangai, foram desenvolvidos sistemas que utilizam serviços baseados em localização para melhor atender o público.</w:t>
      </w:r>
    </w:p>
    <w:p w:rsidR="00AF08FA" w:rsidRDefault="00AF08FA" w:rsidP="008442E6">
      <w:pPr>
        <w:ind w:firstLine="708"/>
      </w:pPr>
      <w:r>
        <w:t xml:space="preserve">No sistema descrito por </w:t>
      </w:r>
      <w:sdt>
        <w:sdtPr>
          <w:id w:val="75261905"/>
          <w:citation/>
        </w:sdtPr>
        <w:sdtContent>
          <w:r w:rsidR="00BE1559">
            <w:fldChar w:fldCharType="begin"/>
          </w:r>
          <w:r w:rsidR="00216DD7">
            <w:instrText xml:space="preserve"> CITATION XUZ05 \l 1046 </w:instrText>
          </w:r>
          <w:r w:rsidR="00BE1559">
            <w:fldChar w:fldCharType="separate"/>
          </w:r>
          <w:r w:rsidR="00AA0C23">
            <w:rPr>
              <w:noProof/>
            </w:rPr>
            <w:t xml:space="preserve">(XU, YUAN, </w:t>
          </w:r>
          <w:r w:rsidR="00AA0C23">
            <w:rPr>
              <w:i/>
              <w:iCs/>
              <w:noProof/>
            </w:rPr>
            <w:t>et al.</w:t>
          </w:r>
          <w:r w:rsidR="00AA0C23">
            <w:rPr>
              <w:noProof/>
            </w:rPr>
            <w:t>, 2005)</w:t>
          </w:r>
          <w:r w:rsidR="00BE1559">
            <w:fldChar w:fldCharType="end"/>
          </w:r>
        </w:sdtContent>
      </w:sdt>
      <w:r>
        <w:t>, em Xangai, os veículos</w:t>
      </w:r>
      <w:r w:rsidR="005E61A9">
        <w:t xml:space="preserve"> da companhia de taxi DaZhong, </w:t>
      </w:r>
      <w:r>
        <w:t>são equipados com rastreadores GPS, que informam o p</w:t>
      </w:r>
      <w:r w:rsidR="005E61A9">
        <w:t xml:space="preserve">osicionamento de cada unidade. </w:t>
      </w:r>
      <w:r>
        <w:t>O equipamento, além do rastreamento de v</w:t>
      </w:r>
      <w:r w:rsidR="009E0702">
        <w:t>eículos, permite a utilização do</w:t>
      </w:r>
      <w:r>
        <w:t xml:space="preserve"> rádio e </w:t>
      </w:r>
      <w:r w:rsidR="009E0702">
        <w:t>resposta a requisições de atendimentopor meio de um botão</w:t>
      </w:r>
      <w:r>
        <w:t xml:space="preserve">, </w:t>
      </w:r>
      <w:r w:rsidR="009E0702">
        <w:t>que aceita ou recusa uma solicitação de serviço</w:t>
      </w:r>
      <w:r>
        <w:t xml:space="preserve">. A </w:t>
      </w:r>
      <w:fldSimple w:instr=" REF _Ref324069582 \h  \* MERGEFORMAT ">
        <w:r w:rsidR="00AA0C23" w:rsidRPr="00566BF7">
          <w:t xml:space="preserve">Figura </w:t>
        </w:r>
        <w:r w:rsidR="00AA0C23">
          <w:t>1</w:t>
        </w:r>
      </w:fldSimple>
      <w:r>
        <w:t xml:space="preserve"> mostra o equipamento instalado nos taxis</w:t>
      </w:r>
      <w:r w:rsidR="00991291">
        <w:t xml:space="preserve"> da Companhia DaZhong</w:t>
      </w:r>
      <w:r>
        <w:t>.</w:t>
      </w:r>
    </w:p>
    <w:p w:rsidR="00AF08FA" w:rsidRDefault="00AF08FA" w:rsidP="00E84CFB">
      <w:pPr>
        <w:keepNext/>
        <w:spacing w:after="0" w:line="360" w:lineRule="auto"/>
        <w:jc w:val="center"/>
      </w:pPr>
      <w:r>
        <w:rPr>
          <w:rFonts w:ascii="Calibri" w:eastAsia="Calibri" w:hAnsi="Calibri" w:cs="Times New Roman"/>
          <w:noProof/>
          <w:lang w:eastAsia="pt-BR"/>
        </w:rPr>
        <w:drawing>
          <wp:inline distT="0" distB="0" distL="0" distR="0">
            <wp:extent cx="2686050" cy="2013147"/>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2686050" cy="2013147"/>
                    </a:xfrm>
                    <a:prstGeom prst="rect">
                      <a:avLst/>
                    </a:prstGeom>
                    <a:noFill/>
                    <a:ln w="9525">
                      <a:noFill/>
                      <a:miter lim="800000"/>
                      <a:headEnd/>
                      <a:tailEnd/>
                    </a:ln>
                  </pic:spPr>
                </pic:pic>
              </a:graphicData>
            </a:graphic>
          </wp:inline>
        </w:drawing>
      </w:r>
    </w:p>
    <w:p w:rsidR="00AF08FA" w:rsidRPr="00566BF7" w:rsidRDefault="00AF08FA" w:rsidP="00E84CFB">
      <w:pPr>
        <w:pStyle w:val="Legenda"/>
        <w:spacing w:line="360" w:lineRule="auto"/>
        <w:jc w:val="center"/>
        <w:rPr>
          <w:rFonts w:ascii="Calibri" w:eastAsia="Calibri" w:hAnsi="Calibri" w:cs="Times New Roman"/>
          <w:color w:val="auto"/>
        </w:rPr>
      </w:pPr>
      <w:bookmarkStart w:id="53" w:name="_Ref324069582"/>
      <w:bookmarkStart w:id="54" w:name="_Toc350911918"/>
      <w:r w:rsidRPr="00566BF7">
        <w:rPr>
          <w:color w:val="auto"/>
        </w:rPr>
        <w:t xml:space="preserve">Figura </w:t>
      </w:r>
      <w:r w:rsidR="00BE1559" w:rsidRPr="00566BF7">
        <w:rPr>
          <w:color w:val="auto"/>
        </w:rPr>
        <w:fldChar w:fldCharType="begin"/>
      </w:r>
      <w:r w:rsidRPr="00566BF7">
        <w:rPr>
          <w:color w:val="auto"/>
        </w:rPr>
        <w:instrText xml:space="preserve"> SEQ Figura \* ARABIC </w:instrText>
      </w:r>
      <w:r w:rsidR="00BE1559" w:rsidRPr="00566BF7">
        <w:rPr>
          <w:color w:val="auto"/>
        </w:rPr>
        <w:fldChar w:fldCharType="separate"/>
      </w:r>
      <w:r w:rsidR="00AA0C23">
        <w:rPr>
          <w:noProof/>
          <w:color w:val="auto"/>
        </w:rPr>
        <w:t>1</w:t>
      </w:r>
      <w:r w:rsidR="00BE1559" w:rsidRPr="00566BF7">
        <w:rPr>
          <w:color w:val="auto"/>
        </w:rPr>
        <w:fldChar w:fldCharType="end"/>
      </w:r>
      <w:bookmarkEnd w:id="53"/>
      <w:r w:rsidRPr="00566BF7">
        <w:rPr>
          <w:color w:val="auto"/>
        </w:rPr>
        <w:t>: Dispositivos rastre</w:t>
      </w:r>
      <w:r w:rsidR="00A87EFA">
        <w:rPr>
          <w:color w:val="auto"/>
        </w:rPr>
        <w:t xml:space="preserve">adores </w:t>
      </w:r>
      <w:r w:rsidR="00090919">
        <w:rPr>
          <w:color w:val="auto"/>
        </w:rPr>
        <w:t>de</w:t>
      </w:r>
      <w:r w:rsidR="00A87EFA">
        <w:rPr>
          <w:color w:val="auto"/>
        </w:rPr>
        <w:t xml:space="preserve"> taxis em X</w:t>
      </w:r>
      <w:r w:rsidRPr="00566BF7">
        <w:rPr>
          <w:color w:val="auto"/>
        </w:rPr>
        <w:t>angai (Xuet al. (2005)).</w:t>
      </w:r>
      <w:bookmarkEnd w:id="54"/>
    </w:p>
    <w:p w:rsidR="004D053E" w:rsidRDefault="00AF08FA" w:rsidP="00D16E01">
      <w:pPr>
        <w:ind w:firstLine="708"/>
      </w:pPr>
      <w:r>
        <w:t>A requisição de serviços de taxis ocorre através de</w:t>
      </w:r>
      <w:r w:rsidR="00CF2D1D">
        <w:t xml:space="preserve"> chamadas telefônicas. Nessas</w:t>
      </w:r>
      <w:r>
        <w:t xml:space="preserve"> chamadas, o usuário </w:t>
      </w:r>
      <w:r w:rsidR="00CF2D1D">
        <w:t>informa</w:t>
      </w:r>
      <w:r>
        <w:t xml:space="preserve"> sua localização e a central de </w:t>
      </w:r>
      <w:r w:rsidRPr="002F37E8">
        <w:t>despacho</w:t>
      </w:r>
      <w:r w:rsidR="0077600D">
        <w:t xml:space="preserve"> </w:t>
      </w:r>
      <w:r>
        <w:t>(</w:t>
      </w:r>
      <w:r>
        <w:rPr>
          <w:i/>
        </w:rPr>
        <w:t>dispatching</w:t>
      </w:r>
      <w:r w:rsidR="0077600D">
        <w:rPr>
          <w:i/>
        </w:rPr>
        <w:t xml:space="preserve"> </w:t>
      </w:r>
      <w:r w:rsidRPr="003833D6">
        <w:rPr>
          <w:i/>
        </w:rPr>
        <w:t>center</w:t>
      </w:r>
      <w:r>
        <w:t xml:space="preserve">) automaticamente identifica </w:t>
      </w:r>
      <w:r w:rsidR="00CF2D1D">
        <w:t>a unidade de taxi mais próxima a</w:t>
      </w:r>
      <w:r>
        <w:t xml:space="preserve">o cliente. </w:t>
      </w:r>
      <w:r w:rsidR="0015280D">
        <w:t>À</w:t>
      </w:r>
      <w:r>
        <w:t xml:space="preserve"> medida que o taxista aceita a requisição, o cliente é informado sobre o </w:t>
      </w:r>
      <w:r>
        <w:lastRenderedPageBreak/>
        <w:t>tempo necessário até o atendimento. O funcionamento do sistema pode ser</w:t>
      </w:r>
      <w:r w:rsidR="00C63748">
        <w:t xml:space="preserve"> visto de modo</w:t>
      </w:r>
      <w:r w:rsidR="0015280D">
        <w:t>mais bem detalhado através do diagramad</w:t>
      </w:r>
      <w:r>
        <w:t xml:space="preserve">a </w:t>
      </w:r>
      <w:fldSimple w:instr=" REF _Ref324069686 \h  \* MERGEFORMAT ">
        <w:r w:rsidR="00AA0C23" w:rsidRPr="00566BF7">
          <w:t xml:space="preserve">Figura </w:t>
        </w:r>
        <w:r w:rsidR="00AA0C23">
          <w:t>2</w:t>
        </w:r>
      </w:fldSimple>
      <w:r w:rsidR="004D053E">
        <w:t>.</w:t>
      </w:r>
    </w:p>
    <w:p w:rsidR="00AF08FA" w:rsidRDefault="002A1F4E" w:rsidP="00E84CFB">
      <w:pPr>
        <w:keepNext/>
        <w:spacing w:line="360" w:lineRule="auto"/>
        <w:jc w:val="center"/>
      </w:pPr>
      <w:r w:rsidRPr="002A1F4E">
        <w:rPr>
          <w:noProof/>
          <w:lang w:eastAsia="pt-BR"/>
        </w:rPr>
        <w:drawing>
          <wp:inline distT="0" distB="0" distL="0" distR="0">
            <wp:extent cx="5219700" cy="1276350"/>
            <wp:effectExtent l="38100" t="0" r="19050" b="0"/>
            <wp:docPr id="4"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A87EFA" w:rsidRPr="00A87EFA" w:rsidRDefault="00AF08FA" w:rsidP="00E84CFB">
      <w:pPr>
        <w:pStyle w:val="Legenda"/>
        <w:spacing w:after="240" w:line="360" w:lineRule="auto"/>
        <w:jc w:val="center"/>
        <w:rPr>
          <w:rFonts w:ascii="Calibri" w:eastAsia="Calibri" w:hAnsi="Calibri" w:cs="Times New Roman"/>
          <w:color w:val="auto"/>
        </w:rPr>
      </w:pPr>
      <w:bookmarkStart w:id="55" w:name="_Ref324069686"/>
      <w:bookmarkStart w:id="56" w:name="_Toc350911919"/>
      <w:r w:rsidRPr="00566BF7">
        <w:rPr>
          <w:color w:val="auto"/>
        </w:rPr>
        <w:t xml:space="preserve">Figura </w:t>
      </w:r>
      <w:r w:rsidR="00BE1559" w:rsidRPr="00566BF7">
        <w:rPr>
          <w:color w:val="auto"/>
        </w:rPr>
        <w:fldChar w:fldCharType="begin"/>
      </w:r>
      <w:r w:rsidRPr="00566BF7">
        <w:rPr>
          <w:color w:val="auto"/>
        </w:rPr>
        <w:instrText xml:space="preserve"> SEQ Figura \* ARABIC </w:instrText>
      </w:r>
      <w:r w:rsidR="00BE1559" w:rsidRPr="00566BF7">
        <w:rPr>
          <w:color w:val="auto"/>
        </w:rPr>
        <w:fldChar w:fldCharType="separate"/>
      </w:r>
      <w:r w:rsidR="00AA0C23">
        <w:rPr>
          <w:noProof/>
          <w:color w:val="auto"/>
        </w:rPr>
        <w:t>2</w:t>
      </w:r>
      <w:r w:rsidR="00BE1559" w:rsidRPr="00566BF7">
        <w:rPr>
          <w:color w:val="auto"/>
        </w:rPr>
        <w:fldChar w:fldCharType="end"/>
      </w:r>
      <w:bookmarkEnd w:id="55"/>
      <w:r w:rsidRPr="00566BF7">
        <w:rPr>
          <w:color w:val="auto"/>
        </w:rPr>
        <w:t>: Diagrama de fluxo de requisição de taxis</w:t>
      </w:r>
      <w:r w:rsidR="00A87EFA">
        <w:rPr>
          <w:color w:val="auto"/>
        </w:rPr>
        <w:t>.</w:t>
      </w:r>
      <w:bookmarkEnd w:id="56"/>
    </w:p>
    <w:p w:rsidR="00D16E01" w:rsidRDefault="00AF08FA" w:rsidP="00D16E01">
      <w:pPr>
        <w:ind w:firstLine="708"/>
      </w:pPr>
      <w:r>
        <w:t>A central de despacho de veículos da DaZhong (</w:t>
      </w:r>
      <w:r w:rsidRPr="00E422B4">
        <w:rPr>
          <w:i/>
        </w:rPr>
        <w:t>DaZhong</w:t>
      </w:r>
      <w:r w:rsidR="006D20AA">
        <w:rPr>
          <w:i/>
        </w:rPr>
        <w:t xml:space="preserve"> </w:t>
      </w:r>
      <w:r>
        <w:rPr>
          <w:i/>
        </w:rPr>
        <w:t>Dispatching</w:t>
      </w:r>
      <w:r w:rsidRPr="00E422B4">
        <w:rPr>
          <w:i/>
        </w:rPr>
        <w:t xml:space="preserve"> Center – DZDC</w:t>
      </w:r>
      <w:r>
        <w:t>) possui tanto o controle da localização dos taxis de sua frota</w:t>
      </w:r>
      <w:r w:rsidR="005E60E7">
        <w:t xml:space="preserve"> quanto </w:t>
      </w:r>
      <w:r>
        <w:t>a identificação de ocupação do veículo, possibilitando o atendimento a uma requisição de forma mais rápida e precisa</w:t>
      </w:r>
      <w:sdt>
        <w:sdtPr>
          <w:id w:val="59908807"/>
          <w:citation/>
        </w:sdtPr>
        <w:sdtContent>
          <w:r w:rsidR="00BE1559">
            <w:fldChar w:fldCharType="begin"/>
          </w:r>
          <w:r w:rsidR="005E3241">
            <w:instrText xml:space="preserve"> CITATION XUZ05 \l 1046 </w:instrText>
          </w:r>
          <w:r w:rsidR="00BE1559">
            <w:fldChar w:fldCharType="separate"/>
          </w:r>
          <w:r w:rsidR="00AA0C23">
            <w:rPr>
              <w:noProof/>
            </w:rPr>
            <w:t xml:space="preserve">(XU, YUAN, </w:t>
          </w:r>
          <w:r w:rsidR="00AA0C23">
            <w:rPr>
              <w:i/>
              <w:iCs/>
              <w:noProof/>
            </w:rPr>
            <w:t>et al.</w:t>
          </w:r>
          <w:r w:rsidR="00AA0C23">
            <w:rPr>
              <w:noProof/>
            </w:rPr>
            <w:t>, 2005)</w:t>
          </w:r>
          <w:r w:rsidR="00BE1559">
            <w:fldChar w:fldCharType="end"/>
          </w:r>
        </w:sdtContent>
      </w:sdt>
      <w:r>
        <w:t>.</w:t>
      </w:r>
      <w:r w:rsidR="006D20AA">
        <w:t xml:space="preserve"> </w:t>
      </w:r>
      <w:r w:rsidR="005E3241">
        <w:t xml:space="preserve">As informações de ocupação de taxi na cidade de Xangai </w:t>
      </w:r>
      <w:r w:rsidR="00B63DAA">
        <w:t>são mostradas</w:t>
      </w:r>
      <w:r w:rsidR="005E3241">
        <w:t xml:space="preserve"> ao</w:t>
      </w:r>
      <w:r w:rsidR="00E66E12">
        <w:t>s</w:t>
      </w:r>
      <w:r w:rsidR="005E3241">
        <w:t xml:space="preserve"> operador</w:t>
      </w:r>
      <w:r w:rsidR="00E66E12">
        <w:t>es</w:t>
      </w:r>
      <w:r w:rsidR="00A87EFA">
        <w:t xml:space="preserve">, como pode ser visto na </w:t>
      </w:r>
      <w:fldSimple w:instr=" REF _Ref336718207 \h  \* MERGEFORMAT ">
        <w:r w:rsidR="00AA0C23" w:rsidRPr="00A87EFA">
          <w:t xml:space="preserve">Figura </w:t>
        </w:r>
        <w:r w:rsidR="00AA0C23">
          <w:t>3</w:t>
        </w:r>
      </w:fldSimple>
      <w:r w:rsidR="00A87EFA">
        <w:t>,</w:t>
      </w:r>
      <w:r w:rsidR="00D63F78">
        <w:t xml:space="preserve"> através de um mapa que contém </w:t>
      </w:r>
      <w:r w:rsidR="005E3241">
        <w:t>todos os veículos</w:t>
      </w:r>
      <w:r w:rsidR="00D63F78">
        <w:t xml:space="preserve"> e seus respectivos status de ocupação, identificados por cores</w:t>
      </w:r>
      <w:r w:rsidR="005E3241">
        <w:t>: ocupados aparecem em vermelho e desocupados, em verde.</w:t>
      </w:r>
    </w:p>
    <w:p w:rsidR="00A87EFA" w:rsidRDefault="00A87EFA" w:rsidP="007D1922">
      <w:pPr>
        <w:keepNext/>
        <w:spacing w:after="0" w:line="360" w:lineRule="auto"/>
        <w:jc w:val="center"/>
      </w:pPr>
      <w:r w:rsidRPr="00A87EFA">
        <w:rPr>
          <w:rFonts w:ascii="Calibri" w:eastAsia="Calibri" w:hAnsi="Calibri" w:cs="Times New Roman"/>
          <w:noProof/>
          <w:lang w:eastAsia="pt-BR"/>
        </w:rPr>
        <w:drawing>
          <wp:inline distT="0" distB="0" distL="0" distR="0">
            <wp:extent cx="3794652" cy="2886075"/>
            <wp:effectExtent l="19050" t="0" r="0" b="0"/>
            <wp:docPr id="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3796471" cy="2887459"/>
                    </a:xfrm>
                    <a:prstGeom prst="rect">
                      <a:avLst/>
                    </a:prstGeom>
                    <a:noFill/>
                    <a:ln w="9525">
                      <a:noFill/>
                      <a:miter lim="800000"/>
                      <a:headEnd/>
                      <a:tailEnd/>
                    </a:ln>
                  </pic:spPr>
                </pic:pic>
              </a:graphicData>
            </a:graphic>
          </wp:inline>
        </w:drawing>
      </w:r>
    </w:p>
    <w:p w:rsidR="00A87EFA" w:rsidRPr="00A87EFA" w:rsidRDefault="00A87EFA" w:rsidP="00E84CFB">
      <w:pPr>
        <w:pStyle w:val="Legenda"/>
        <w:spacing w:line="360" w:lineRule="auto"/>
        <w:jc w:val="center"/>
        <w:rPr>
          <w:rFonts w:ascii="Calibri" w:eastAsia="Calibri" w:hAnsi="Calibri" w:cs="Times New Roman"/>
          <w:color w:val="auto"/>
        </w:rPr>
      </w:pPr>
      <w:bookmarkStart w:id="57" w:name="_Ref336718207"/>
      <w:bookmarkStart w:id="58" w:name="_Toc350911920"/>
      <w:r w:rsidRPr="00A87EFA">
        <w:rPr>
          <w:color w:val="auto"/>
        </w:rPr>
        <w:t xml:space="preserve">Figura </w:t>
      </w:r>
      <w:r w:rsidR="00BE1559" w:rsidRPr="00A87EFA">
        <w:rPr>
          <w:color w:val="auto"/>
        </w:rPr>
        <w:fldChar w:fldCharType="begin"/>
      </w:r>
      <w:r w:rsidRPr="00A87EFA">
        <w:rPr>
          <w:color w:val="auto"/>
        </w:rPr>
        <w:instrText xml:space="preserve"> SEQ Figura \* ARABIC </w:instrText>
      </w:r>
      <w:r w:rsidR="00BE1559" w:rsidRPr="00A87EFA">
        <w:rPr>
          <w:color w:val="auto"/>
        </w:rPr>
        <w:fldChar w:fldCharType="separate"/>
      </w:r>
      <w:r w:rsidR="00AA0C23">
        <w:rPr>
          <w:noProof/>
          <w:color w:val="auto"/>
        </w:rPr>
        <w:t>3</w:t>
      </w:r>
      <w:r w:rsidR="00BE1559" w:rsidRPr="00A87EFA">
        <w:rPr>
          <w:color w:val="auto"/>
        </w:rPr>
        <w:fldChar w:fldCharType="end"/>
      </w:r>
      <w:bookmarkEnd w:id="57"/>
      <w:r w:rsidRPr="00A87EFA">
        <w:rPr>
          <w:color w:val="auto"/>
        </w:rPr>
        <w:t>: Mapa de ocupação de taxis na cidade de Xangai (Xuet al. (2005)).</w:t>
      </w:r>
      <w:bookmarkEnd w:id="58"/>
    </w:p>
    <w:p w:rsidR="00D63F78" w:rsidRPr="00D63F78" w:rsidRDefault="00D63F78" w:rsidP="00D63F78">
      <w:pPr>
        <w:ind w:firstLine="708"/>
      </w:pPr>
      <w:r>
        <w:lastRenderedPageBreak/>
        <w:t xml:space="preserve">O sistema utilizando em Singapura, chamado de AVLDS, apresenta algumas diferenças em relação àquele oferecido em Xangai pela companhia DaZhong. A sigla AVLDS é o acrônimo para </w:t>
      </w:r>
      <w:r w:rsidRPr="006C32D7">
        <w:rPr>
          <w:i/>
        </w:rPr>
        <w:t>Automatic</w:t>
      </w:r>
      <w:r w:rsidR="006D20AA">
        <w:rPr>
          <w:i/>
        </w:rPr>
        <w:t xml:space="preserve"> </w:t>
      </w:r>
      <w:r w:rsidRPr="006C32D7">
        <w:rPr>
          <w:i/>
        </w:rPr>
        <w:t>Vehicle</w:t>
      </w:r>
      <w:r w:rsidR="006D20AA">
        <w:rPr>
          <w:i/>
        </w:rPr>
        <w:t xml:space="preserve"> </w:t>
      </w:r>
      <w:r w:rsidRPr="006C32D7">
        <w:rPr>
          <w:i/>
        </w:rPr>
        <w:t>Location</w:t>
      </w:r>
      <w:r w:rsidR="006D20AA">
        <w:rPr>
          <w:i/>
        </w:rPr>
        <w:t xml:space="preserve"> </w:t>
      </w:r>
      <w:r w:rsidRPr="006C32D7">
        <w:rPr>
          <w:i/>
        </w:rPr>
        <w:t>and</w:t>
      </w:r>
      <w:r w:rsidR="006D20AA">
        <w:rPr>
          <w:i/>
        </w:rPr>
        <w:t xml:space="preserve"> </w:t>
      </w:r>
      <w:r w:rsidRPr="006C32D7">
        <w:rPr>
          <w:i/>
        </w:rPr>
        <w:t>Dispatch System</w:t>
      </w:r>
      <w:r>
        <w:t xml:space="preserve"> (Sistema de Localização Automática e Despacho de Veículos). Esse serviço tem como objetivo o controle da frota de taxis disponíveis na cidade.</w:t>
      </w:r>
    </w:p>
    <w:p w:rsidR="00D16E01" w:rsidRDefault="00AF08FA" w:rsidP="00D16E01">
      <w:pPr>
        <w:ind w:firstLine="708"/>
        <w:rPr>
          <w:rFonts w:cs="Arial"/>
        </w:rPr>
      </w:pPr>
      <w:r w:rsidRPr="00D16E01">
        <w:rPr>
          <w:rFonts w:cs="Arial"/>
        </w:rPr>
        <w:t xml:space="preserve">O sistema AVLDS é utilizado por diferentes companhias de taxi em Singapura, ao contrário daquele estudado em Xangai, disponível apenas para uma companhia de taxi. A cidade contém estações de transmissão de dados entre taxistas e uma central de processamento. A partir da requisição de um cliente, por diferentes canais (telefone, fax ou celular), o sistema AVLDS identifica a rota de cada veículo próximo ao atendimento e envia a requisição a um grupo de taxistas próximos, que podem aceitar </w:t>
      </w:r>
      <w:r w:rsidR="00C43734" w:rsidRPr="00D16E01">
        <w:rPr>
          <w:rFonts w:cs="Arial"/>
        </w:rPr>
        <w:t xml:space="preserve">ou não </w:t>
      </w:r>
      <w:r w:rsidRPr="00D16E01">
        <w:rPr>
          <w:rFonts w:cs="Arial"/>
        </w:rPr>
        <w:t>a corrida</w:t>
      </w:r>
      <w:r w:rsidR="006D20AA">
        <w:rPr>
          <w:rFonts w:cs="Arial"/>
        </w:rPr>
        <w:t xml:space="preserve"> </w:t>
      </w:r>
      <w:sdt>
        <w:sdtPr>
          <w:rPr>
            <w:rFonts w:cs="Arial"/>
          </w:rPr>
          <w:id w:val="59908809"/>
          <w:citation/>
        </w:sdtPr>
        <w:sdtContent>
          <w:r w:rsidR="00BE1559" w:rsidRPr="00D16E01">
            <w:rPr>
              <w:rFonts w:cs="Arial"/>
            </w:rPr>
            <w:fldChar w:fldCharType="begin"/>
          </w:r>
          <w:r w:rsidR="000525D4" w:rsidRPr="00D16E01">
            <w:rPr>
              <w:rFonts w:cs="Arial"/>
            </w:rPr>
            <w:instrText xml:space="preserve"> CITATION LIA09 \l 1046 </w:instrText>
          </w:r>
          <w:r w:rsidR="00BE1559" w:rsidRPr="00D16E01">
            <w:rPr>
              <w:rFonts w:cs="Arial"/>
            </w:rPr>
            <w:fldChar w:fldCharType="separate"/>
          </w:r>
          <w:r w:rsidR="00AA0C23" w:rsidRPr="00AA0C23">
            <w:rPr>
              <w:rFonts w:cs="Arial"/>
              <w:noProof/>
            </w:rPr>
            <w:t>(LIAO, 2009)</w:t>
          </w:r>
          <w:r w:rsidR="00BE1559" w:rsidRPr="00D16E01">
            <w:rPr>
              <w:rFonts w:cs="Arial"/>
            </w:rPr>
            <w:fldChar w:fldCharType="end"/>
          </w:r>
        </w:sdtContent>
      </w:sdt>
      <w:r w:rsidRPr="00D16E01">
        <w:rPr>
          <w:rFonts w:cs="Arial"/>
        </w:rPr>
        <w:t xml:space="preserve">. </w:t>
      </w:r>
    </w:p>
    <w:p w:rsidR="00D16E01" w:rsidRDefault="00AF08FA" w:rsidP="00D16E01">
      <w:pPr>
        <w:ind w:firstLine="708"/>
        <w:rPr>
          <w:rFonts w:cs="Arial"/>
        </w:rPr>
      </w:pPr>
      <w:r w:rsidRPr="00D16E01">
        <w:rPr>
          <w:rFonts w:cs="Arial"/>
        </w:rPr>
        <w:t xml:space="preserve">O taxista que estiver próximo à requisição, pode, assim como </w:t>
      </w:r>
      <w:r w:rsidR="00C43734" w:rsidRPr="00D16E01">
        <w:rPr>
          <w:rFonts w:cs="Arial"/>
        </w:rPr>
        <w:t>n</w:t>
      </w:r>
      <w:r w:rsidRPr="00D16E01">
        <w:rPr>
          <w:rFonts w:cs="Arial"/>
        </w:rPr>
        <w:t>o sistema de Xangai, aceitar a requisição através de um botão</w:t>
      </w:r>
      <w:r w:rsidR="00EC3448">
        <w:rPr>
          <w:rFonts w:cs="Arial"/>
        </w:rPr>
        <w:t>,existente no</w:t>
      </w:r>
      <w:r w:rsidRPr="00D16E01">
        <w:rPr>
          <w:rFonts w:cs="Arial"/>
        </w:rPr>
        <w:t xml:space="preserve"> dispositivo instalado em seu veículo. Caso aceite, o sistema define o taxista como responsável pelo atendimento. Caso nenhum taxista aceite a requisição em até 10 segundos, o sistema automaticamente busca por novos taxistas e envia uma nova solicitação de atendimento</w:t>
      </w:r>
      <w:r w:rsidR="006D20AA">
        <w:rPr>
          <w:rFonts w:cs="Arial"/>
        </w:rPr>
        <w:t xml:space="preserve"> </w:t>
      </w:r>
      <w:sdt>
        <w:sdtPr>
          <w:rPr>
            <w:rFonts w:cs="Arial"/>
          </w:rPr>
          <w:id w:val="59908810"/>
          <w:citation/>
        </w:sdtPr>
        <w:sdtContent>
          <w:r w:rsidR="00BE1559" w:rsidRPr="00D16E01">
            <w:rPr>
              <w:rFonts w:cs="Arial"/>
            </w:rPr>
            <w:fldChar w:fldCharType="begin"/>
          </w:r>
          <w:r w:rsidR="000525D4" w:rsidRPr="00D16E01">
            <w:rPr>
              <w:rFonts w:cs="Arial"/>
            </w:rPr>
            <w:instrText xml:space="preserve"> CITATION LIA09 \l 1046 </w:instrText>
          </w:r>
          <w:r w:rsidR="00BE1559" w:rsidRPr="00D16E01">
            <w:rPr>
              <w:rFonts w:cs="Arial"/>
            </w:rPr>
            <w:fldChar w:fldCharType="separate"/>
          </w:r>
          <w:r w:rsidR="00AA0C23" w:rsidRPr="00AA0C23">
            <w:rPr>
              <w:rFonts w:cs="Arial"/>
              <w:noProof/>
            </w:rPr>
            <w:t>(LIAO, 2009)</w:t>
          </w:r>
          <w:r w:rsidR="00BE1559" w:rsidRPr="00D16E01">
            <w:rPr>
              <w:rFonts w:cs="Arial"/>
            </w:rPr>
            <w:fldChar w:fldCharType="end"/>
          </w:r>
        </w:sdtContent>
      </w:sdt>
      <w:r w:rsidRPr="00D16E01">
        <w:rPr>
          <w:rFonts w:cs="Arial"/>
        </w:rPr>
        <w:t>.</w:t>
      </w:r>
    </w:p>
    <w:p w:rsidR="00D16E01" w:rsidRDefault="00AF08FA" w:rsidP="00D16E01">
      <w:pPr>
        <w:ind w:firstLine="708"/>
        <w:rPr>
          <w:rFonts w:cs="Arial"/>
        </w:rPr>
      </w:pPr>
      <w:r w:rsidRPr="00D16E01">
        <w:rPr>
          <w:rFonts w:cs="Arial"/>
        </w:rPr>
        <w:t>O sistema utilizado em Singapura procura manter a segurança e confidencialidade da requisição ao informar apenas um número PIN</w:t>
      </w:r>
      <w:r w:rsidRPr="00D16E01">
        <w:rPr>
          <w:rStyle w:val="Refdenotaderodap"/>
          <w:rFonts w:eastAsia="Calibri" w:cs="Arial"/>
        </w:rPr>
        <w:footnoteReference w:id="3"/>
      </w:r>
      <w:r w:rsidRPr="00D16E01">
        <w:rPr>
          <w:rFonts w:cs="Arial"/>
        </w:rPr>
        <w:t xml:space="preserve"> ao usuário, de modo com que ele não possa ser identificado</w:t>
      </w:r>
      <w:r w:rsidR="006D20AA">
        <w:rPr>
          <w:rFonts w:cs="Arial"/>
        </w:rPr>
        <w:t xml:space="preserve"> </w:t>
      </w:r>
      <w:sdt>
        <w:sdtPr>
          <w:rPr>
            <w:rFonts w:cs="Arial"/>
          </w:rPr>
          <w:id w:val="59908811"/>
          <w:citation/>
        </w:sdtPr>
        <w:sdtContent>
          <w:r w:rsidR="00BE1559" w:rsidRPr="00D16E01">
            <w:rPr>
              <w:rFonts w:cs="Arial"/>
            </w:rPr>
            <w:fldChar w:fldCharType="begin"/>
          </w:r>
          <w:r w:rsidR="000525D4" w:rsidRPr="00D16E01">
            <w:rPr>
              <w:rFonts w:cs="Arial"/>
            </w:rPr>
            <w:instrText xml:space="preserve"> CITATION LIA09 \l 1046 </w:instrText>
          </w:r>
          <w:r w:rsidR="00BE1559" w:rsidRPr="00D16E01">
            <w:rPr>
              <w:rFonts w:cs="Arial"/>
            </w:rPr>
            <w:fldChar w:fldCharType="separate"/>
          </w:r>
          <w:r w:rsidR="00AA0C23" w:rsidRPr="00AA0C23">
            <w:rPr>
              <w:rFonts w:cs="Arial"/>
              <w:noProof/>
            </w:rPr>
            <w:t>(LIAO, 2009)</w:t>
          </w:r>
          <w:r w:rsidR="00BE1559" w:rsidRPr="00D16E01">
            <w:rPr>
              <w:rFonts w:cs="Arial"/>
            </w:rPr>
            <w:fldChar w:fldCharType="end"/>
          </w:r>
        </w:sdtContent>
      </w:sdt>
      <w:r w:rsidRPr="00D16E01">
        <w:rPr>
          <w:rFonts w:cs="Arial"/>
        </w:rPr>
        <w:t xml:space="preserve">. </w:t>
      </w:r>
    </w:p>
    <w:p w:rsidR="00D16E01" w:rsidRDefault="00AF08FA" w:rsidP="00D16E01">
      <w:pPr>
        <w:ind w:firstLine="708"/>
        <w:rPr>
          <w:rFonts w:cs="Arial"/>
        </w:rPr>
      </w:pPr>
      <w:r w:rsidRPr="00D16E01">
        <w:rPr>
          <w:rFonts w:cs="Arial"/>
        </w:rPr>
        <w:t xml:space="preserve">Uma preocupação relevante do sistema é não retirar a atenção do motorista, exibindo informações complexas na tela do dispositivo. A mensagem utilizada pelo </w:t>
      </w:r>
      <w:r w:rsidRPr="00D16E01">
        <w:rPr>
          <w:rFonts w:cs="Arial"/>
        </w:rPr>
        <w:lastRenderedPageBreak/>
        <w:t>sistema é feita de forma breve e clara, sem interferir na instrumentação do veículo. Como o taxista deve interagir com o sistema, sua atenção não pode ser desviada do trânsito por um longo período, uma vez que isso pode ocasionar acidentes.</w:t>
      </w:r>
    </w:p>
    <w:p w:rsidR="00D16E01" w:rsidRDefault="00AF08FA" w:rsidP="00D16E01">
      <w:pPr>
        <w:ind w:firstLine="708"/>
        <w:rPr>
          <w:rFonts w:cs="Arial"/>
        </w:rPr>
      </w:pPr>
      <w:r w:rsidRPr="00D16E01">
        <w:rPr>
          <w:rFonts w:cs="Arial"/>
        </w:rPr>
        <w:t xml:space="preserve">Como resultado da implantação desses sistemas, tanto em Xangai quanto em Singapura, foi constatado aumento da produtividade e remoção de mal entendidos entre taxistas e operadores da central de atendimento </w:t>
      </w:r>
      <w:sdt>
        <w:sdtPr>
          <w:rPr>
            <w:rFonts w:cs="Arial"/>
          </w:rPr>
          <w:id w:val="75261906"/>
          <w:citation/>
        </w:sdtPr>
        <w:sdtContent>
          <w:r w:rsidR="00BE1559" w:rsidRPr="00D16E01">
            <w:rPr>
              <w:rFonts w:cs="Arial"/>
            </w:rPr>
            <w:fldChar w:fldCharType="begin"/>
          </w:r>
          <w:r w:rsidR="00216DD7" w:rsidRPr="00D16E01">
            <w:rPr>
              <w:rFonts w:cs="Arial"/>
            </w:rPr>
            <w:instrText xml:space="preserve"> CITATION LIA09 \l 1046 </w:instrText>
          </w:r>
          <w:r w:rsidR="00BE1559" w:rsidRPr="00D16E01">
            <w:rPr>
              <w:rFonts w:cs="Arial"/>
            </w:rPr>
            <w:fldChar w:fldCharType="separate"/>
          </w:r>
          <w:r w:rsidR="00AA0C23" w:rsidRPr="00AA0C23">
            <w:rPr>
              <w:rFonts w:cs="Arial"/>
              <w:noProof/>
            </w:rPr>
            <w:t>(LIAO, 2009)</w:t>
          </w:r>
          <w:r w:rsidR="00BE1559" w:rsidRPr="00D16E01">
            <w:rPr>
              <w:rFonts w:cs="Arial"/>
            </w:rPr>
            <w:fldChar w:fldCharType="end"/>
          </w:r>
        </w:sdtContent>
      </w:sdt>
      <w:r w:rsidR="00463657">
        <w:rPr>
          <w:rFonts w:cs="Arial"/>
        </w:rPr>
        <w:t xml:space="preserve"> </w:t>
      </w:r>
      <w:sdt>
        <w:sdtPr>
          <w:rPr>
            <w:rFonts w:cs="Arial"/>
          </w:rPr>
          <w:id w:val="75261907"/>
          <w:citation/>
        </w:sdtPr>
        <w:sdtContent>
          <w:r w:rsidR="00BE1559" w:rsidRPr="00D16E01">
            <w:rPr>
              <w:rFonts w:cs="Arial"/>
            </w:rPr>
            <w:fldChar w:fldCharType="begin"/>
          </w:r>
          <w:r w:rsidR="00216DD7" w:rsidRPr="00D16E01">
            <w:rPr>
              <w:rFonts w:cs="Arial"/>
            </w:rPr>
            <w:instrText xml:space="preserve"> CITATION XUZ05 \l 1046 </w:instrText>
          </w:r>
          <w:r w:rsidR="00BE1559" w:rsidRPr="00D16E01">
            <w:rPr>
              <w:rFonts w:cs="Arial"/>
            </w:rPr>
            <w:fldChar w:fldCharType="separate"/>
          </w:r>
          <w:r w:rsidR="00AA0C23" w:rsidRPr="00AA0C23">
            <w:rPr>
              <w:rFonts w:cs="Arial"/>
              <w:noProof/>
            </w:rPr>
            <w:t xml:space="preserve">(XU, YUAN, </w:t>
          </w:r>
          <w:r w:rsidR="00AA0C23" w:rsidRPr="00AA0C23">
            <w:rPr>
              <w:rFonts w:cs="Arial"/>
              <w:i/>
              <w:iCs/>
              <w:noProof/>
            </w:rPr>
            <w:t>et al.</w:t>
          </w:r>
          <w:r w:rsidR="00AA0C23" w:rsidRPr="00AA0C23">
            <w:rPr>
              <w:rFonts w:cs="Arial"/>
              <w:noProof/>
            </w:rPr>
            <w:t>, 2005)</w:t>
          </w:r>
          <w:r w:rsidR="00BE1559" w:rsidRPr="00D16E01">
            <w:rPr>
              <w:rFonts w:cs="Arial"/>
            </w:rPr>
            <w:fldChar w:fldCharType="end"/>
          </w:r>
        </w:sdtContent>
      </w:sdt>
      <w:r w:rsidRPr="00D16E01">
        <w:rPr>
          <w:rFonts w:cs="Arial"/>
        </w:rPr>
        <w:t>.</w:t>
      </w:r>
    </w:p>
    <w:p w:rsidR="00D16E01" w:rsidRDefault="00AF08FA" w:rsidP="00D16E01">
      <w:pPr>
        <w:ind w:firstLine="708"/>
        <w:rPr>
          <w:rFonts w:cs="Arial"/>
        </w:rPr>
      </w:pPr>
      <w:commentRangeStart w:id="59"/>
      <w:r w:rsidRPr="00D16E01">
        <w:rPr>
          <w:rFonts w:cs="Arial"/>
        </w:rPr>
        <w:t xml:space="preserve">Em Xangai, o sistema DZDC foi responsável por diminuir o tempo médio de espera de 30 minutos para 15 minutos, quando utilizada a identificação por GPS em relação ao modo </w:t>
      </w:r>
      <w:r w:rsidRPr="00D16E01">
        <w:rPr>
          <w:rFonts w:cs="Arial"/>
          <w:i/>
        </w:rPr>
        <w:t>broadcasting</w:t>
      </w:r>
      <w:r w:rsidRPr="00D16E01">
        <w:rPr>
          <w:rFonts w:cs="Arial"/>
        </w:rPr>
        <w:t>. Para o taxista, a melhoria obtida com o uso do sistema foi a diminuição de 32% para 16% nas distâncias percorridas sem passageiros em relação ao total percorrido, o que significa redução de custos e maior produtividade</w:t>
      </w:r>
      <w:r w:rsidR="00463657">
        <w:rPr>
          <w:rFonts w:cs="Arial"/>
        </w:rPr>
        <w:t xml:space="preserve"> </w:t>
      </w:r>
      <w:sdt>
        <w:sdtPr>
          <w:rPr>
            <w:rFonts w:cs="Arial"/>
          </w:rPr>
          <w:id w:val="59908813"/>
          <w:citation/>
        </w:sdtPr>
        <w:sdtContent>
          <w:r w:rsidR="00BE1559" w:rsidRPr="00D16E01">
            <w:rPr>
              <w:rFonts w:cs="Arial"/>
            </w:rPr>
            <w:fldChar w:fldCharType="begin"/>
          </w:r>
          <w:r w:rsidR="00D01939" w:rsidRPr="00D16E01">
            <w:rPr>
              <w:rFonts w:cs="Arial"/>
            </w:rPr>
            <w:instrText xml:space="preserve"> CITATION XUZ05 \l 1046 </w:instrText>
          </w:r>
          <w:r w:rsidR="00BE1559" w:rsidRPr="00D16E01">
            <w:rPr>
              <w:rFonts w:cs="Arial"/>
            </w:rPr>
            <w:fldChar w:fldCharType="separate"/>
          </w:r>
          <w:r w:rsidR="00AA0C23" w:rsidRPr="00AA0C23">
            <w:rPr>
              <w:rFonts w:cs="Arial"/>
              <w:noProof/>
            </w:rPr>
            <w:t xml:space="preserve">(XU, YUAN, </w:t>
          </w:r>
          <w:r w:rsidR="00AA0C23" w:rsidRPr="00AA0C23">
            <w:rPr>
              <w:rFonts w:cs="Arial"/>
              <w:i/>
              <w:iCs/>
              <w:noProof/>
            </w:rPr>
            <w:t>et al.</w:t>
          </w:r>
          <w:r w:rsidR="00AA0C23" w:rsidRPr="00AA0C23">
            <w:rPr>
              <w:rFonts w:cs="Arial"/>
              <w:noProof/>
            </w:rPr>
            <w:t>, 2005)</w:t>
          </w:r>
          <w:r w:rsidR="00BE1559" w:rsidRPr="00D16E01">
            <w:rPr>
              <w:rFonts w:cs="Arial"/>
            </w:rPr>
            <w:fldChar w:fldCharType="end"/>
          </w:r>
        </w:sdtContent>
      </w:sdt>
      <w:r w:rsidRPr="00D16E01">
        <w:rPr>
          <w:rFonts w:cs="Arial"/>
        </w:rPr>
        <w:t>.</w:t>
      </w:r>
      <w:commentRangeEnd w:id="59"/>
      <w:r w:rsidR="005E61A9">
        <w:rPr>
          <w:rStyle w:val="Refdecomentrio"/>
        </w:rPr>
        <w:commentReference w:id="59"/>
      </w:r>
    </w:p>
    <w:p w:rsidR="00D16E01" w:rsidRDefault="00AF08FA" w:rsidP="00EC3448">
      <w:pPr>
        <w:ind w:firstLine="708"/>
        <w:rPr>
          <w:rFonts w:cs="Arial"/>
        </w:rPr>
      </w:pPr>
      <w:r w:rsidRPr="00D16E01">
        <w:rPr>
          <w:rFonts w:cs="Arial"/>
        </w:rPr>
        <w:t xml:space="preserve">O sistema AVLDS, em Singapura, possibilitou melhorias semelhantes àquelas atingidas em Xangai. Em um estudo anterior </w:t>
      </w:r>
      <w:sdt>
        <w:sdtPr>
          <w:rPr>
            <w:rFonts w:cs="Arial"/>
            <w:highlight w:val="yellow"/>
          </w:rPr>
          <w:id w:val="59908815"/>
          <w:citation/>
        </w:sdtPr>
        <w:sdtContent>
          <w:r w:rsidR="00BE1559" w:rsidRPr="008442E6">
            <w:rPr>
              <w:rFonts w:cs="Arial"/>
              <w:highlight w:val="yellow"/>
            </w:rPr>
            <w:fldChar w:fldCharType="begin"/>
          </w:r>
          <w:r w:rsidR="00D01939" w:rsidRPr="008442E6">
            <w:rPr>
              <w:rFonts w:cs="Arial"/>
              <w:highlight w:val="yellow"/>
            </w:rPr>
            <w:instrText xml:space="preserve"> CITATION LIA01 \l 1046 </w:instrText>
          </w:r>
          <w:r w:rsidR="00BE1559" w:rsidRPr="008442E6">
            <w:rPr>
              <w:rFonts w:cs="Arial"/>
              <w:highlight w:val="yellow"/>
            </w:rPr>
            <w:fldChar w:fldCharType="separate"/>
          </w:r>
          <w:r w:rsidR="00AA0C23" w:rsidRPr="00AA0C23">
            <w:rPr>
              <w:rFonts w:cs="Arial"/>
              <w:noProof/>
              <w:highlight w:val="yellow"/>
            </w:rPr>
            <w:t>(LIAO, 2001)</w:t>
          </w:r>
          <w:r w:rsidR="00BE1559" w:rsidRPr="008442E6">
            <w:rPr>
              <w:rFonts w:cs="Arial"/>
              <w:highlight w:val="yellow"/>
            </w:rPr>
            <w:fldChar w:fldCharType="end"/>
          </w:r>
        </w:sdtContent>
      </w:sdt>
      <w:r w:rsidR="00124173">
        <w:rPr>
          <w:rFonts w:cs="Arial"/>
        </w:rPr>
        <w:t xml:space="preserve"> </w:t>
      </w:r>
      <w:r w:rsidRPr="00D16E01">
        <w:rPr>
          <w:rFonts w:cs="Arial"/>
        </w:rPr>
        <w:t xml:space="preserve">foi avaliado as melhorias da utilização do AVLDS em relação </w:t>
      </w:r>
      <w:r w:rsidR="008442E6">
        <w:rPr>
          <w:rFonts w:cs="Arial"/>
        </w:rPr>
        <w:t>ao mecanismo</w:t>
      </w:r>
      <w:r w:rsidRPr="00D16E01">
        <w:rPr>
          <w:rFonts w:cs="Arial"/>
        </w:rPr>
        <w:t xml:space="preserve"> existente anteriormente na cidade</w:t>
      </w:r>
      <w:r w:rsidR="008442E6">
        <w:rPr>
          <w:rFonts w:cs="Arial"/>
        </w:rPr>
        <w:t>,</w:t>
      </w:r>
      <w:r w:rsidRPr="00D16E01">
        <w:rPr>
          <w:rFonts w:cs="Arial"/>
        </w:rPr>
        <w:t xml:space="preserve"> no qual as requisições eram feitas por telefones e não havia conhecimento sobre a localização dos veículos. </w:t>
      </w:r>
      <w:r w:rsidR="00EC3448">
        <w:rPr>
          <w:rFonts w:cs="Arial"/>
        </w:rPr>
        <w:t>Nele</w:t>
      </w:r>
      <w:r w:rsidRPr="00D16E01">
        <w:rPr>
          <w:rFonts w:cs="Arial"/>
        </w:rPr>
        <w:t xml:space="preserve"> foram medidos diferentes fatores como a precisão e eficiência do sistema, a aceitação do usuário e produtividade</w:t>
      </w:r>
      <w:r w:rsidR="00EC3448">
        <w:rPr>
          <w:rFonts w:cs="Arial"/>
        </w:rPr>
        <w:t xml:space="preserve">, </w:t>
      </w:r>
      <w:r w:rsidRPr="00D16E01">
        <w:rPr>
          <w:rFonts w:cs="Arial"/>
        </w:rPr>
        <w:t xml:space="preserve">através de pesquisa com operadores de 3 diferentes companhias que utilizam o sistema. Os operadores deram notas a diversos quesitos, separados por área. Os resultados para a pesquisa foram compilados e os resultados médios estão disponíveis na </w:t>
      </w:r>
      <w:fldSimple w:instr=" REF _Ref324075072 \h  \* MERGEFORMAT ">
        <w:r w:rsidR="00AA0C23" w:rsidRPr="00AA0C23">
          <w:rPr>
            <w:rFonts w:cs="Arial"/>
          </w:rPr>
          <w:t>Tabela 2</w:t>
        </w:r>
      </w:fldSimple>
      <w:r w:rsidR="00337E63" w:rsidRPr="00D16E01">
        <w:rPr>
          <w:rFonts w:cs="Arial"/>
        </w:rPr>
        <w:t>.</w:t>
      </w:r>
    </w:p>
    <w:tbl>
      <w:tblPr>
        <w:tblStyle w:val="Tabelacomgrade"/>
        <w:tblW w:w="0" w:type="auto"/>
        <w:tblLayout w:type="fixed"/>
        <w:tblLook w:val="04A0"/>
      </w:tblPr>
      <w:tblGrid>
        <w:gridCol w:w="1526"/>
        <w:gridCol w:w="6946"/>
        <w:gridCol w:w="708"/>
      </w:tblGrid>
      <w:tr w:rsidR="00AF08FA" w:rsidRPr="00F37825" w:rsidTr="008442E6">
        <w:trPr>
          <w:trHeight w:val="340"/>
        </w:trPr>
        <w:tc>
          <w:tcPr>
            <w:tcW w:w="1526" w:type="dxa"/>
            <w:shd w:val="clear" w:color="auto" w:fill="262626" w:themeFill="text1" w:themeFillTint="D9"/>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lastRenderedPageBreak/>
              <w:t>Categoria</w:t>
            </w:r>
          </w:p>
        </w:tc>
        <w:tc>
          <w:tcPr>
            <w:tcW w:w="6946" w:type="dxa"/>
            <w:shd w:val="clear" w:color="auto" w:fill="262626" w:themeFill="text1" w:themeFillTint="D9"/>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Quesitos</w:t>
            </w:r>
          </w:p>
        </w:tc>
        <w:tc>
          <w:tcPr>
            <w:tcW w:w="708" w:type="dxa"/>
            <w:shd w:val="clear" w:color="auto" w:fill="262626" w:themeFill="text1" w:themeFillTint="D9"/>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Nota</w:t>
            </w:r>
          </w:p>
        </w:tc>
      </w:tr>
      <w:tr w:rsidR="00AF08FA" w:rsidRPr="00F37825" w:rsidTr="008442E6">
        <w:trPr>
          <w:trHeight w:val="340"/>
        </w:trPr>
        <w:tc>
          <w:tcPr>
            <w:tcW w:w="1526" w:type="dxa"/>
            <w:vAlign w:val="center"/>
          </w:tcPr>
          <w:p w:rsidR="00AF08FA" w:rsidRPr="00F37825" w:rsidRDefault="00AF08FA" w:rsidP="008442E6">
            <w:pPr>
              <w:spacing w:line="360" w:lineRule="auto"/>
              <w:jc w:val="left"/>
              <w:rPr>
                <w:rFonts w:ascii="Calibri" w:eastAsia="Calibri" w:hAnsi="Calibri" w:cs="Times New Roman"/>
                <w:bCs/>
                <w:sz w:val="20"/>
                <w:szCs w:val="20"/>
              </w:rPr>
            </w:pPr>
            <w:r w:rsidRPr="00F37825">
              <w:rPr>
                <w:rFonts w:ascii="Calibri" w:eastAsia="Calibri" w:hAnsi="Calibri" w:cs="Times New Roman"/>
                <w:sz w:val="20"/>
                <w:szCs w:val="20"/>
              </w:rPr>
              <w:t>Precisão do Sistema</w:t>
            </w:r>
          </w:p>
        </w:tc>
        <w:tc>
          <w:tcPr>
            <w:tcW w:w="6946"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Capacidade de determinar o taxi mais próximo do consumidor</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Capacidade de estimar o tempo que o taxi atinja seu destino</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Capacidade de transmissão de informação de reserva de taxi</w:t>
            </w:r>
          </w:p>
        </w:tc>
        <w:tc>
          <w:tcPr>
            <w:tcW w:w="708"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0,867</w:t>
            </w:r>
          </w:p>
        </w:tc>
      </w:tr>
      <w:tr w:rsidR="00AF08FA" w:rsidRPr="00F37825" w:rsidTr="008442E6">
        <w:trPr>
          <w:trHeight w:val="340"/>
        </w:trPr>
        <w:tc>
          <w:tcPr>
            <w:tcW w:w="1526" w:type="dxa"/>
            <w:vAlign w:val="center"/>
          </w:tcPr>
          <w:p w:rsidR="00AF08FA" w:rsidRPr="00F37825" w:rsidRDefault="00AF08FA" w:rsidP="008442E6">
            <w:pPr>
              <w:spacing w:line="360" w:lineRule="auto"/>
              <w:jc w:val="left"/>
              <w:rPr>
                <w:rFonts w:ascii="Calibri" w:eastAsia="Calibri" w:hAnsi="Calibri" w:cs="Times New Roman"/>
                <w:bCs/>
                <w:sz w:val="20"/>
                <w:szCs w:val="20"/>
              </w:rPr>
            </w:pPr>
            <w:r w:rsidRPr="00F37825">
              <w:rPr>
                <w:rFonts w:ascii="Calibri" w:eastAsia="Calibri" w:hAnsi="Calibri" w:cs="Times New Roman"/>
                <w:sz w:val="20"/>
                <w:szCs w:val="20"/>
              </w:rPr>
              <w:t>Eficiência do sistema</w:t>
            </w:r>
          </w:p>
        </w:tc>
        <w:tc>
          <w:tcPr>
            <w:tcW w:w="6946"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sistema pode identificar o taxi mais próximo do cliente</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tempo de resposta é baixo</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tempo até o taxi chegar ao passageiro diminuiu</w:t>
            </w:r>
          </w:p>
        </w:tc>
        <w:tc>
          <w:tcPr>
            <w:tcW w:w="708"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0,689</w:t>
            </w:r>
          </w:p>
        </w:tc>
      </w:tr>
      <w:tr w:rsidR="00AF08FA" w:rsidRPr="00F37825" w:rsidTr="008442E6">
        <w:trPr>
          <w:trHeight w:val="340"/>
        </w:trPr>
        <w:tc>
          <w:tcPr>
            <w:tcW w:w="1526" w:type="dxa"/>
            <w:vAlign w:val="center"/>
          </w:tcPr>
          <w:p w:rsidR="00AF08FA" w:rsidRPr="00F37825" w:rsidRDefault="00AF08FA" w:rsidP="008442E6">
            <w:pPr>
              <w:spacing w:line="360" w:lineRule="auto"/>
              <w:jc w:val="left"/>
              <w:rPr>
                <w:rFonts w:ascii="Calibri" w:eastAsia="Calibri" w:hAnsi="Calibri" w:cs="Times New Roman"/>
                <w:bCs/>
                <w:sz w:val="20"/>
                <w:szCs w:val="20"/>
              </w:rPr>
            </w:pPr>
            <w:r w:rsidRPr="00F37825">
              <w:rPr>
                <w:rFonts w:ascii="Calibri" w:eastAsia="Calibri" w:hAnsi="Calibri" w:cs="Times New Roman"/>
                <w:sz w:val="20"/>
                <w:szCs w:val="20"/>
              </w:rPr>
              <w:t>Comunicação</w:t>
            </w:r>
          </w:p>
        </w:tc>
        <w:tc>
          <w:tcPr>
            <w:tcW w:w="6946"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Dificuldade de transmitir dados aos taxistas</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Informação é dada pelo satélite de forma clara e sem interferência</w:t>
            </w:r>
          </w:p>
        </w:tc>
        <w:tc>
          <w:tcPr>
            <w:tcW w:w="708"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0,782</w:t>
            </w:r>
          </w:p>
        </w:tc>
      </w:tr>
      <w:tr w:rsidR="00AF08FA" w:rsidRPr="00F37825" w:rsidTr="008442E6">
        <w:trPr>
          <w:trHeight w:val="340"/>
        </w:trPr>
        <w:tc>
          <w:tcPr>
            <w:tcW w:w="1526" w:type="dxa"/>
            <w:vAlign w:val="center"/>
          </w:tcPr>
          <w:p w:rsidR="00AF08FA" w:rsidRPr="00F37825" w:rsidRDefault="00AF08FA" w:rsidP="008442E6">
            <w:pPr>
              <w:spacing w:line="360" w:lineRule="auto"/>
              <w:jc w:val="left"/>
              <w:rPr>
                <w:rFonts w:ascii="Calibri" w:eastAsia="Calibri" w:hAnsi="Calibri" w:cs="Times New Roman"/>
                <w:bCs/>
                <w:sz w:val="20"/>
                <w:szCs w:val="20"/>
              </w:rPr>
            </w:pPr>
            <w:r w:rsidRPr="00F37825">
              <w:rPr>
                <w:rFonts w:ascii="Calibri" w:eastAsia="Calibri" w:hAnsi="Calibri" w:cs="Times New Roman"/>
                <w:sz w:val="20"/>
                <w:szCs w:val="20"/>
              </w:rPr>
              <w:t>Aceitação dos usuários</w:t>
            </w:r>
          </w:p>
        </w:tc>
        <w:tc>
          <w:tcPr>
            <w:tcW w:w="6946"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Os operadores preferem trabalhar com o sistema atual</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gerenciamento e manutenção é realizada constantemente no sistema</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Há canais de feedback</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sistema foi implementado com mínima resistência</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Os operadores sentem-se no controle usando o sistema</w:t>
            </w:r>
          </w:p>
        </w:tc>
        <w:tc>
          <w:tcPr>
            <w:tcW w:w="708"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0,756</w:t>
            </w:r>
          </w:p>
        </w:tc>
      </w:tr>
      <w:tr w:rsidR="00AF08FA" w:rsidRPr="00F37825" w:rsidTr="008442E6">
        <w:trPr>
          <w:trHeight w:val="340"/>
        </w:trPr>
        <w:tc>
          <w:tcPr>
            <w:tcW w:w="1526" w:type="dxa"/>
            <w:vAlign w:val="center"/>
          </w:tcPr>
          <w:p w:rsidR="00AF08FA" w:rsidRPr="00F37825" w:rsidRDefault="00AF08FA" w:rsidP="008442E6">
            <w:pPr>
              <w:spacing w:line="360" w:lineRule="auto"/>
              <w:jc w:val="left"/>
              <w:rPr>
                <w:rFonts w:ascii="Calibri" w:eastAsia="Calibri" w:hAnsi="Calibri" w:cs="Times New Roman"/>
                <w:bCs/>
                <w:sz w:val="20"/>
                <w:szCs w:val="20"/>
              </w:rPr>
            </w:pPr>
            <w:r w:rsidRPr="00F37825">
              <w:rPr>
                <w:rFonts w:ascii="Calibri" w:eastAsia="Calibri" w:hAnsi="Calibri" w:cs="Times New Roman"/>
                <w:sz w:val="20"/>
                <w:szCs w:val="20"/>
              </w:rPr>
              <w:t>Produtividade</w:t>
            </w:r>
          </w:p>
        </w:tc>
        <w:tc>
          <w:tcPr>
            <w:tcW w:w="6946"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sistema, da forma como está, facilita o trabalho?</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A comunicação por dados permite ao operador atender mais clientes em comparação à comunicação verbal?</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número de reservas aumentou em relação ao sistema por rádio?</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número de chamadas recebidas com o modelo de GPS aumentou?</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Mais reservas podem ser realizadas utilizando o sistema com o mesmo esforço?</w:t>
            </w:r>
          </w:p>
        </w:tc>
        <w:tc>
          <w:tcPr>
            <w:tcW w:w="708" w:type="dxa"/>
            <w:vAlign w:val="center"/>
          </w:tcPr>
          <w:p w:rsidR="00AF08FA" w:rsidRPr="00F37825" w:rsidRDefault="00AF08FA" w:rsidP="00E84CFB">
            <w:pPr>
              <w:keepNext/>
              <w:spacing w:line="360" w:lineRule="auto"/>
              <w:rPr>
                <w:rFonts w:ascii="Calibri" w:eastAsia="Calibri" w:hAnsi="Calibri" w:cs="Times New Roman"/>
                <w:sz w:val="20"/>
                <w:szCs w:val="20"/>
              </w:rPr>
            </w:pPr>
            <w:r w:rsidRPr="00F37825">
              <w:rPr>
                <w:rFonts w:ascii="Calibri" w:eastAsia="Calibri" w:hAnsi="Calibri" w:cs="Times New Roman"/>
                <w:sz w:val="20"/>
                <w:szCs w:val="20"/>
              </w:rPr>
              <w:t>0,808</w:t>
            </w:r>
          </w:p>
        </w:tc>
      </w:tr>
    </w:tbl>
    <w:p w:rsidR="009B08D3" w:rsidRPr="008442E6" w:rsidRDefault="00AF08FA" w:rsidP="008442E6">
      <w:pPr>
        <w:pStyle w:val="Legenda"/>
        <w:spacing w:line="360" w:lineRule="auto"/>
        <w:jc w:val="center"/>
        <w:rPr>
          <w:rFonts w:ascii="Calibri" w:eastAsia="Calibri" w:hAnsi="Calibri" w:cs="Times New Roman"/>
          <w:color w:val="auto"/>
        </w:rPr>
      </w:pPr>
      <w:bookmarkStart w:id="60" w:name="_Ref324075072"/>
      <w:bookmarkStart w:id="61" w:name="_Toc350911937"/>
      <w:r w:rsidRPr="00566BF7">
        <w:rPr>
          <w:color w:val="auto"/>
        </w:rPr>
        <w:t xml:space="preserve">Tabela </w:t>
      </w:r>
      <w:r w:rsidR="00BE1559">
        <w:rPr>
          <w:color w:val="auto"/>
        </w:rPr>
        <w:fldChar w:fldCharType="begin"/>
      </w:r>
      <w:r w:rsidR="005B0C66">
        <w:rPr>
          <w:color w:val="auto"/>
        </w:rPr>
        <w:instrText xml:space="preserve"> SEQ Tabela \* ARABIC </w:instrText>
      </w:r>
      <w:r w:rsidR="00BE1559">
        <w:rPr>
          <w:color w:val="auto"/>
        </w:rPr>
        <w:fldChar w:fldCharType="separate"/>
      </w:r>
      <w:r w:rsidR="00AA0C23">
        <w:rPr>
          <w:noProof/>
          <w:color w:val="auto"/>
        </w:rPr>
        <w:t>2</w:t>
      </w:r>
      <w:r w:rsidR="00BE1559">
        <w:rPr>
          <w:color w:val="auto"/>
        </w:rPr>
        <w:fldChar w:fldCharType="end"/>
      </w:r>
      <w:bookmarkEnd w:id="60"/>
      <w:r w:rsidRPr="00566BF7">
        <w:rPr>
          <w:color w:val="auto"/>
        </w:rPr>
        <w:t>: Resultado da pesquisa de qualidade realizada com operadores de companhias de taxi</w:t>
      </w:r>
      <w:r w:rsidR="00D16E01">
        <w:rPr>
          <w:color w:val="auto"/>
        </w:rPr>
        <w:t xml:space="preserve"> de C</w:t>
      </w:r>
      <w:r w:rsidR="00D01939">
        <w:rPr>
          <w:color w:val="auto"/>
        </w:rPr>
        <w:t>ingapura, utilizando o sistema AVLDS</w:t>
      </w:r>
      <w:r w:rsidRPr="00566BF7">
        <w:rPr>
          <w:color w:val="auto"/>
        </w:rPr>
        <w:t xml:space="preserve"> (</w:t>
      </w:r>
      <w:r w:rsidR="00D01939">
        <w:rPr>
          <w:color w:val="auto"/>
        </w:rPr>
        <w:t>adaptado de</w:t>
      </w:r>
      <w:sdt>
        <w:sdtPr>
          <w:rPr>
            <w:color w:val="auto"/>
          </w:rPr>
          <w:id w:val="59908945"/>
          <w:citation/>
        </w:sdtPr>
        <w:sdtContent>
          <w:r w:rsidR="00BE1559">
            <w:rPr>
              <w:color w:val="auto"/>
            </w:rPr>
            <w:fldChar w:fldCharType="begin"/>
          </w:r>
          <w:r w:rsidR="00234BBB">
            <w:rPr>
              <w:color w:val="auto"/>
            </w:rPr>
            <w:instrText xml:space="preserve"> CITATION LIA01 \l 1046 </w:instrText>
          </w:r>
          <w:r w:rsidR="00BE1559">
            <w:rPr>
              <w:color w:val="auto"/>
            </w:rPr>
            <w:fldChar w:fldCharType="separate"/>
          </w:r>
          <w:r w:rsidR="00AA0C23" w:rsidRPr="00AA0C23">
            <w:rPr>
              <w:noProof/>
              <w:color w:val="auto"/>
            </w:rPr>
            <w:t>(LIAO, 2001)</w:t>
          </w:r>
          <w:r w:rsidR="00BE1559">
            <w:rPr>
              <w:color w:val="auto"/>
            </w:rPr>
            <w:fldChar w:fldCharType="end"/>
          </w:r>
        </w:sdtContent>
      </w:sdt>
      <w:r w:rsidRPr="00566BF7">
        <w:rPr>
          <w:color w:val="auto"/>
        </w:rPr>
        <w:t>).</w:t>
      </w:r>
      <w:bookmarkEnd w:id="61"/>
    </w:p>
    <w:p w:rsidR="008442E6" w:rsidRDefault="008442E6" w:rsidP="008442E6">
      <w:pPr>
        <w:ind w:firstLine="708"/>
      </w:pPr>
      <w:r>
        <w:t xml:space="preserve">Como se pode observar nos resultados obtidos pelos artigos </w:t>
      </w:r>
      <w:sdt>
        <w:sdtPr>
          <w:rPr>
            <w:highlight w:val="yellow"/>
          </w:rPr>
          <w:id w:val="75261912"/>
          <w:citation/>
        </w:sdtPr>
        <w:sdtContent>
          <w:r w:rsidR="00BE1559" w:rsidRPr="008442E6">
            <w:rPr>
              <w:highlight w:val="yellow"/>
            </w:rPr>
            <w:fldChar w:fldCharType="begin"/>
          </w:r>
          <w:r w:rsidRPr="008442E6">
            <w:rPr>
              <w:highlight w:val="yellow"/>
            </w:rPr>
            <w:instrText xml:space="preserve"> CITATION LIA01 \l 1046 </w:instrText>
          </w:r>
          <w:r w:rsidR="00BE1559" w:rsidRPr="008442E6">
            <w:rPr>
              <w:highlight w:val="yellow"/>
            </w:rPr>
            <w:fldChar w:fldCharType="separate"/>
          </w:r>
          <w:r w:rsidR="00AA0C23" w:rsidRPr="00AA0C23">
            <w:rPr>
              <w:noProof/>
              <w:highlight w:val="yellow"/>
            </w:rPr>
            <w:t>(LIAO, 2001)</w:t>
          </w:r>
          <w:r w:rsidR="00BE1559" w:rsidRPr="008442E6">
            <w:rPr>
              <w:highlight w:val="yellow"/>
            </w:rPr>
            <w:fldChar w:fldCharType="end"/>
          </w:r>
        </w:sdtContent>
      </w:sdt>
      <w:r>
        <w:t xml:space="preserve">, </w:t>
      </w:r>
      <w:sdt>
        <w:sdtPr>
          <w:rPr>
            <w:highlight w:val="yellow"/>
          </w:rPr>
          <w:id w:val="75261913"/>
          <w:citation/>
        </w:sdtPr>
        <w:sdtContent>
          <w:r w:rsidR="00BE1559" w:rsidRPr="008442E6">
            <w:rPr>
              <w:highlight w:val="yellow"/>
            </w:rPr>
            <w:fldChar w:fldCharType="begin"/>
          </w:r>
          <w:r w:rsidRPr="008442E6">
            <w:rPr>
              <w:highlight w:val="yellow"/>
            </w:rPr>
            <w:instrText xml:space="preserve"> CITATION LIA09 \l 1046 </w:instrText>
          </w:r>
          <w:r w:rsidR="00BE1559" w:rsidRPr="008442E6">
            <w:rPr>
              <w:highlight w:val="yellow"/>
            </w:rPr>
            <w:fldChar w:fldCharType="separate"/>
          </w:r>
          <w:r w:rsidR="00AA0C23" w:rsidRPr="00AA0C23">
            <w:rPr>
              <w:noProof/>
              <w:highlight w:val="yellow"/>
            </w:rPr>
            <w:t>(LIAO, 2009)</w:t>
          </w:r>
          <w:r w:rsidR="00BE1559" w:rsidRPr="008442E6">
            <w:rPr>
              <w:highlight w:val="yellow"/>
            </w:rPr>
            <w:fldChar w:fldCharType="end"/>
          </w:r>
        </w:sdtContent>
      </w:sdt>
      <w:r>
        <w:t xml:space="preserve"> e </w:t>
      </w:r>
      <w:sdt>
        <w:sdtPr>
          <w:rPr>
            <w:highlight w:val="yellow"/>
          </w:rPr>
          <w:id w:val="75261914"/>
          <w:citation/>
        </w:sdtPr>
        <w:sdtContent>
          <w:r w:rsidR="00BE1559" w:rsidRPr="008442E6">
            <w:rPr>
              <w:highlight w:val="yellow"/>
            </w:rPr>
            <w:fldChar w:fldCharType="begin"/>
          </w:r>
          <w:r w:rsidRPr="008442E6">
            <w:rPr>
              <w:highlight w:val="yellow"/>
            </w:rPr>
            <w:instrText xml:space="preserve"> CITATION XUZ05 \l 1046 </w:instrText>
          </w:r>
          <w:r w:rsidR="00BE1559" w:rsidRPr="008442E6">
            <w:rPr>
              <w:highlight w:val="yellow"/>
            </w:rPr>
            <w:fldChar w:fldCharType="separate"/>
          </w:r>
          <w:r w:rsidR="00AA0C23" w:rsidRPr="00AA0C23">
            <w:rPr>
              <w:noProof/>
              <w:highlight w:val="yellow"/>
            </w:rPr>
            <w:t xml:space="preserve">(XU, YUAN, </w:t>
          </w:r>
          <w:r w:rsidR="00AA0C23" w:rsidRPr="00AA0C23">
            <w:rPr>
              <w:i/>
              <w:iCs/>
              <w:noProof/>
              <w:highlight w:val="yellow"/>
            </w:rPr>
            <w:t>et al.</w:t>
          </w:r>
          <w:r w:rsidR="00AA0C23" w:rsidRPr="00AA0C23">
            <w:rPr>
              <w:noProof/>
              <w:highlight w:val="yellow"/>
            </w:rPr>
            <w:t>, 2005)</w:t>
          </w:r>
          <w:r w:rsidR="00BE1559" w:rsidRPr="008442E6">
            <w:rPr>
              <w:highlight w:val="yellow"/>
            </w:rPr>
            <w:fldChar w:fldCharType="end"/>
          </w:r>
        </w:sdtContent>
      </w:sdt>
      <w:r>
        <w:t xml:space="preserve">, os sistemas de </w:t>
      </w:r>
      <w:r w:rsidRPr="002F37E8">
        <w:t>despacho</w:t>
      </w:r>
      <w:r>
        <w:t xml:space="preserve"> de veículos contribuem para a melhoria do atendimento de usuários de serviços de taxis nas cidades em que foram implantados. </w:t>
      </w:r>
    </w:p>
    <w:p w:rsidR="009B08D3" w:rsidRDefault="009B08D3" w:rsidP="00D16E01">
      <w:pPr>
        <w:ind w:firstLine="708"/>
      </w:pPr>
    </w:p>
    <w:p w:rsidR="005D7FA0" w:rsidRDefault="0075768A" w:rsidP="00E84CFB">
      <w:pPr>
        <w:pStyle w:val="Ttulo1"/>
        <w:spacing w:after="240" w:line="360" w:lineRule="auto"/>
      </w:pPr>
      <w:bookmarkStart w:id="62" w:name="_Toc350911887"/>
      <w:r>
        <w:lastRenderedPageBreak/>
        <w:t>MÉTODO</w:t>
      </w:r>
      <w:bookmarkEnd w:id="62"/>
    </w:p>
    <w:p w:rsidR="008460A2" w:rsidRDefault="008460A2" w:rsidP="00E84CFB">
      <w:pPr>
        <w:pStyle w:val="Ttulo2"/>
        <w:spacing w:after="240" w:line="360" w:lineRule="auto"/>
        <w:rPr>
          <w:rFonts w:cstheme="minorHAnsi"/>
          <w:szCs w:val="32"/>
        </w:rPr>
      </w:pPr>
      <w:bookmarkStart w:id="63" w:name="_Toc350911888"/>
      <w:r>
        <w:rPr>
          <w:rFonts w:cstheme="minorHAnsi"/>
          <w:szCs w:val="32"/>
        </w:rPr>
        <w:t>TIPO DE PESQUISA</w:t>
      </w:r>
      <w:bookmarkEnd w:id="63"/>
    </w:p>
    <w:p w:rsidR="00D16E01" w:rsidRDefault="00007523" w:rsidP="00EC3448">
      <w:r>
        <w:t>O tipo de pesquisa adotado no trabalho</w:t>
      </w:r>
      <w:r w:rsidR="008809C4">
        <w:t>,</w:t>
      </w:r>
      <w:r w:rsidR="00124173">
        <w:t xml:space="preserve"> </w:t>
      </w:r>
      <w:r w:rsidR="00015ABD">
        <w:t>quanto a sua natureza</w:t>
      </w:r>
      <w:r w:rsidR="008809C4">
        <w:t>,</w:t>
      </w:r>
      <w:r w:rsidR="00124173">
        <w:t xml:space="preserve"> </w:t>
      </w:r>
      <w:r w:rsidR="008809C4">
        <w:t xml:space="preserve">é </w:t>
      </w:r>
      <w:r w:rsidR="00557FAD">
        <w:t>classificada</w:t>
      </w:r>
      <w:r w:rsidR="008809C4">
        <w:t xml:space="preserve"> como </w:t>
      </w:r>
      <w:r w:rsidR="00197C43">
        <w:t xml:space="preserve">pesquisa aplicada ou tecnológica. </w:t>
      </w:r>
      <w:r w:rsidR="00EC1780">
        <w:t xml:space="preserve">Esse tipo de </w:t>
      </w:r>
      <w:r w:rsidR="00557FAD">
        <w:t>pesquisatem como objetivo a aplicação do conhecimento a fim de produzir novas tecnologias e conhecimentos tec</w:t>
      </w:r>
      <w:r w:rsidR="009B68E8">
        <w:t xml:space="preserve">nológicos. Como </w:t>
      </w:r>
      <w:r w:rsidR="00557FAD">
        <w:t>resultado</w:t>
      </w:r>
      <w:r w:rsidR="009B68E8">
        <w:t xml:space="preserve">, espera-se a </w:t>
      </w:r>
      <w:r w:rsidR="00557FAD">
        <w:t>produção de produtos, processos ou patentes</w:t>
      </w:r>
      <w:r w:rsidR="00124173">
        <w:t xml:space="preserve"> </w:t>
      </w:r>
      <w:sdt>
        <w:sdtPr>
          <w:id w:val="440770533"/>
          <w:citation/>
        </w:sdtPr>
        <w:sdtContent>
          <w:r w:rsidR="00BE1559">
            <w:fldChar w:fldCharType="begin"/>
          </w:r>
          <w:r w:rsidR="002A72E9">
            <w:instrText xml:space="preserve"> CITATION TAU12 \l 1046  </w:instrText>
          </w:r>
          <w:r w:rsidR="00BE1559">
            <w:fldChar w:fldCharType="separate"/>
          </w:r>
          <w:r w:rsidR="00AA0C23">
            <w:rPr>
              <w:noProof/>
            </w:rPr>
            <w:t>(TAUCHEN, 2009)</w:t>
          </w:r>
          <w:r w:rsidR="00BE1559">
            <w:rPr>
              <w:noProof/>
            </w:rPr>
            <w:fldChar w:fldCharType="end"/>
          </w:r>
        </w:sdtContent>
      </w:sdt>
      <w:r w:rsidR="009B68E8">
        <w:t>.</w:t>
      </w:r>
    </w:p>
    <w:p w:rsidR="00EC3448" w:rsidRDefault="00305A1F" w:rsidP="00D16E01">
      <w:pPr>
        <w:ind w:firstLine="708"/>
      </w:pPr>
      <w:r>
        <w:t>O tipo de pesquisa</w:t>
      </w:r>
      <w:r w:rsidR="00B141E8">
        <w:t>, quan</w:t>
      </w:r>
      <w:r>
        <w:t>to aos objetivos, é classificada</w:t>
      </w:r>
      <w:r w:rsidR="00B141E8">
        <w:t xml:space="preserve"> como pesquisa exploratória. </w:t>
      </w:r>
      <w:r w:rsidR="008442E6">
        <w:t>Nela, baseado em intuições dos pesquisadores sobre áreas que acreditam sem mais promissoras, procura-se</w:t>
      </w:r>
      <w:r w:rsidR="00837469">
        <w:t xml:space="preserve"> o aprimoramento de </w:t>
      </w:r>
      <w:r w:rsidR="00EC1780">
        <w:t>ideias</w:t>
      </w:r>
      <w:r w:rsidR="00837469">
        <w:t xml:space="preserve"> ou a descoberta</w:t>
      </w:r>
      <w:r w:rsidR="00EE77AF">
        <w:t xml:space="preserve"> novas técnicas, processos ou áreas para pesquisa mais intensiva</w:t>
      </w:r>
      <w:r w:rsidR="00124173">
        <w:t xml:space="preserve"> </w:t>
      </w:r>
      <w:sdt>
        <w:sdtPr>
          <w:id w:val="105200421"/>
          <w:citation/>
        </w:sdtPr>
        <w:sdtContent>
          <w:r w:rsidR="00BE1559">
            <w:fldChar w:fldCharType="begin"/>
          </w:r>
          <w:r w:rsidR="00CC2B66">
            <w:instrText xml:space="preserve"> CITATION Esc12 \l 1046 </w:instrText>
          </w:r>
          <w:r w:rsidR="00BE1559">
            <w:fldChar w:fldCharType="separate"/>
          </w:r>
          <w:r w:rsidR="00AA0C23">
            <w:rPr>
              <w:noProof/>
            </w:rPr>
            <w:t>(ESCOLA SUPERIOR DE AGRICULTURA LUIZ DE QUEIROZ - USP, 2012)</w:t>
          </w:r>
          <w:r w:rsidR="00BE1559">
            <w:rPr>
              <w:noProof/>
            </w:rPr>
            <w:fldChar w:fldCharType="end"/>
          </w:r>
        </w:sdtContent>
      </w:sdt>
      <w:r w:rsidR="00124173">
        <w:t xml:space="preserve"> </w:t>
      </w:r>
      <w:sdt>
        <w:sdtPr>
          <w:id w:val="440770534"/>
          <w:citation/>
        </w:sdtPr>
        <w:sdtContent>
          <w:r w:rsidR="00BE1559">
            <w:fldChar w:fldCharType="begin"/>
          </w:r>
          <w:r w:rsidR="002A72E9">
            <w:instrText xml:space="preserve"> CITATION TAU12 \l 1046 </w:instrText>
          </w:r>
          <w:r w:rsidR="00BE1559">
            <w:fldChar w:fldCharType="separate"/>
          </w:r>
          <w:r w:rsidR="00AA0C23">
            <w:rPr>
              <w:noProof/>
            </w:rPr>
            <w:t>(TAUCHEN, 2009)</w:t>
          </w:r>
          <w:r w:rsidR="00BE1559">
            <w:rPr>
              <w:noProof/>
            </w:rPr>
            <w:fldChar w:fldCharType="end"/>
          </w:r>
        </w:sdtContent>
      </w:sdt>
      <w:r w:rsidR="00837469">
        <w:t xml:space="preserve">. </w:t>
      </w:r>
    </w:p>
    <w:p w:rsidR="00837469" w:rsidRDefault="00837469" w:rsidP="00D16E01">
      <w:pPr>
        <w:ind w:firstLine="708"/>
      </w:pPr>
      <w:r>
        <w:t xml:space="preserve">Quanto aos procedimentos adotados para a realização da pesquisa, a mesma pode ser considerada experimental e operacional. </w:t>
      </w:r>
      <w:r w:rsidR="00CD6DF4">
        <w:t xml:space="preserve">As pesquisas do tipo experimental </w:t>
      </w:r>
      <w:r w:rsidR="00BD1C5A">
        <w:t xml:space="preserve">são aquelas que utilizam o empirismo para a aquisição de conhecimento. Além disso, a pesquisa a ser realizada tem um forte caráter prático, na construção de artefatos que permitam que a </w:t>
      </w:r>
      <w:r w:rsidR="00D93BDD">
        <w:t>suposição inicial seja</w:t>
      </w:r>
      <w:r w:rsidR="00BD1C5A">
        <w:t xml:space="preserve"> provada. A pesquisa também pode ser considerada operacional por alterar todo o processo no qual está inserida, contribuindo na tomada </w:t>
      </w:r>
      <w:r w:rsidR="00BE682B">
        <w:t xml:space="preserve">da melhor </w:t>
      </w:r>
      <w:r w:rsidR="00BD1C5A">
        <w:t>decisão</w:t>
      </w:r>
      <w:r w:rsidR="00124173">
        <w:t xml:space="preserve"> </w:t>
      </w:r>
      <w:sdt>
        <w:sdtPr>
          <w:id w:val="440770535"/>
          <w:citation/>
        </w:sdtPr>
        <w:sdtContent>
          <w:r w:rsidR="00BE1559">
            <w:fldChar w:fldCharType="begin"/>
          </w:r>
          <w:r w:rsidR="002A72E9">
            <w:instrText xml:space="preserve"> CITATION TAU12 \l 1046 </w:instrText>
          </w:r>
          <w:r w:rsidR="00BE1559">
            <w:fldChar w:fldCharType="separate"/>
          </w:r>
          <w:r w:rsidR="00AA0C23">
            <w:rPr>
              <w:noProof/>
            </w:rPr>
            <w:t>(TAUCHEN, 2009)</w:t>
          </w:r>
          <w:r w:rsidR="00BE1559">
            <w:rPr>
              <w:noProof/>
            </w:rPr>
            <w:fldChar w:fldCharType="end"/>
          </w:r>
        </w:sdtContent>
      </w:sdt>
      <w:r w:rsidR="00BE682B">
        <w:t>.</w:t>
      </w:r>
    </w:p>
    <w:p w:rsidR="008460A2" w:rsidRDefault="008460A2" w:rsidP="00E84CFB">
      <w:pPr>
        <w:pStyle w:val="Ttulo2"/>
        <w:spacing w:after="240" w:line="360" w:lineRule="auto"/>
        <w:rPr>
          <w:rFonts w:cstheme="minorHAnsi"/>
          <w:szCs w:val="32"/>
        </w:rPr>
      </w:pPr>
      <w:bookmarkStart w:id="64" w:name="_Toc350911889"/>
      <w:r>
        <w:rPr>
          <w:rFonts w:cstheme="minorHAnsi"/>
          <w:szCs w:val="32"/>
        </w:rPr>
        <w:lastRenderedPageBreak/>
        <w:t>METODOLOGIA</w:t>
      </w:r>
      <w:bookmarkEnd w:id="64"/>
    </w:p>
    <w:p w:rsidR="00A30E1A" w:rsidRDefault="00DB4D49" w:rsidP="008F05B6">
      <w:r>
        <w:t xml:space="preserve">Para o desenvolvimento do </w:t>
      </w:r>
      <w:r w:rsidR="0078320E">
        <w:t xml:space="preserve">projeto buscou-se utilizar uma </w:t>
      </w:r>
      <w:r>
        <w:t>metodologia de desenvolvimento que permita a c</w:t>
      </w:r>
      <w:r w:rsidR="008F05B6">
        <w:t xml:space="preserve">riação de novas funcionalidades, </w:t>
      </w:r>
      <w:r>
        <w:t xml:space="preserve">modificação </w:t>
      </w:r>
      <w:r w:rsidR="008F05B6">
        <w:t xml:space="preserve">nos requisitos, equipes pequenas e datas de entregas curtas. Essas características requerem o uso de uma metodologia ágil </w:t>
      </w:r>
      <w:sdt>
        <w:sdtPr>
          <w:id w:val="67263454"/>
          <w:citation/>
        </w:sdtPr>
        <w:sdtContent>
          <w:r w:rsidR="00BE1559">
            <w:fldChar w:fldCharType="begin"/>
          </w:r>
          <w:r w:rsidR="002A72E9">
            <w:instrText xml:space="preserve"> CITATION SOA04 \l 1046 </w:instrText>
          </w:r>
          <w:r w:rsidR="00BE1559">
            <w:fldChar w:fldCharType="separate"/>
          </w:r>
          <w:r w:rsidR="00AA0C23">
            <w:rPr>
              <w:noProof/>
            </w:rPr>
            <w:t>(SOARES, 2004)</w:t>
          </w:r>
          <w:r w:rsidR="00BE1559">
            <w:rPr>
              <w:noProof/>
            </w:rPr>
            <w:fldChar w:fldCharType="end"/>
          </w:r>
        </w:sdtContent>
      </w:sdt>
      <w:r w:rsidR="008C198F">
        <w:t>.</w:t>
      </w:r>
    </w:p>
    <w:p w:rsidR="00BE0CC8" w:rsidRDefault="004B5D03" w:rsidP="00A30E1A">
      <w:pPr>
        <w:ind w:firstLine="708"/>
      </w:pPr>
      <w:r>
        <w:t>Dentre as metodologias de desenvolvimento ágeis, aquela escolhida para o desenvolvimento do projeto foi o SCRUM.</w:t>
      </w:r>
      <w:r w:rsidR="00A30E1A">
        <w:t xml:space="preserve"> Nela, </w:t>
      </w:r>
      <w:r w:rsidR="009A71E5">
        <w:t xml:space="preserve">será adotada uma variação destinada a desenvolvedores individuais, o </w:t>
      </w:r>
      <w:r w:rsidR="00B32411">
        <w:rPr>
          <w:i/>
        </w:rPr>
        <w:t>Scrum</w:t>
      </w:r>
      <w:r w:rsidR="009A71E5" w:rsidRPr="009A71E5">
        <w:rPr>
          <w:i/>
        </w:rPr>
        <w:t>Solo</w:t>
      </w:r>
      <w:r w:rsidR="009A71E5">
        <w:t xml:space="preserve">. </w:t>
      </w:r>
      <w:r w:rsidR="00456D7F">
        <w:t>Nesse método</w:t>
      </w:r>
      <w:r w:rsidR="00531647">
        <w:t xml:space="preserve"> de trabalho, todos os papéis do SCRUM, exceto aquele de PO</w:t>
      </w:r>
      <w:r w:rsidR="003E1AAD">
        <w:t xml:space="preserve"> (</w:t>
      </w:r>
      <w:r w:rsidR="003E1AAD" w:rsidRPr="003E1AAD">
        <w:rPr>
          <w:i/>
        </w:rPr>
        <w:t>Product</w:t>
      </w:r>
      <w:r w:rsidR="00124173">
        <w:rPr>
          <w:i/>
        </w:rPr>
        <w:t xml:space="preserve"> </w:t>
      </w:r>
      <w:r w:rsidR="003E1AAD" w:rsidRPr="003E1AAD">
        <w:rPr>
          <w:i/>
        </w:rPr>
        <w:t>Owner</w:t>
      </w:r>
      <w:r w:rsidR="003E1AAD">
        <w:t>)</w:t>
      </w:r>
      <w:r w:rsidR="00531647">
        <w:t xml:space="preserve">, é exercido pelo responsável pelo desenvolvimento. </w:t>
      </w:r>
      <w:r w:rsidR="00BE0CC8">
        <w:t xml:space="preserve">Mesmo contando com apenas um profissional para o desenvolvimento do projeto, ainda é possível aproveitar alguns princípios do SCRUM no modelo </w:t>
      </w:r>
      <w:r w:rsidR="00BE0CC8" w:rsidRPr="00BE0CC8">
        <w:rPr>
          <w:i/>
        </w:rPr>
        <w:t>Solo</w:t>
      </w:r>
      <w:r w:rsidR="00BE0CC8">
        <w:t xml:space="preserve"> como o </w:t>
      </w:r>
      <w:r w:rsidR="003E1AAD">
        <w:t>b</w:t>
      </w:r>
      <w:r w:rsidR="00BE0CC8" w:rsidRPr="00BE0CC8">
        <w:rPr>
          <w:i/>
        </w:rPr>
        <w:t>acklog</w:t>
      </w:r>
      <w:r w:rsidR="00BE0CC8" w:rsidRPr="00BE0CC8">
        <w:t xml:space="preserve"> de produto</w:t>
      </w:r>
      <w:r w:rsidR="003E1AAD">
        <w:t xml:space="preserve"> (</w:t>
      </w:r>
      <w:r w:rsidR="003E1AAD" w:rsidRPr="003E1AAD">
        <w:rPr>
          <w:i/>
        </w:rPr>
        <w:t>Product</w:t>
      </w:r>
      <w:r w:rsidR="00124173">
        <w:rPr>
          <w:i/>
        </w:rPr>
        <w:t xml:space="preserve"> </w:t>
      </w:r>
      <w:r w:rsidR="003E1AAD" w:rsidRPr="003E1AAD">
        <w:rPr>
          <w:i/>
        </w:rPr>
        <w:t>Backlog</w:t>
      </w:r>
      <w:r w:rsidR="003E1AAD">
        <w:t>)</w:t>
      </w:r>
      <w:r w:rsidR="00BE0CC8" w:rsidRPr="00BE0CC8">
        <w:t xml:space="preserve">, </w:t>
      </w:r>
      <w:r w:rsidR="00BE0CC8">
        <w:t xml:space="preserve">o </w:t>
      </w:r>
      <w:r w:rsidR="003E1AAD">
        <w:rPr>
          <w:i/>
        </w:rPr>
        <w:t>S</w:t>
      </w:r>
      <w:r w:rsidR="00BE0CC8" w:rsidRPr="00BE0CC8">
        <w:rPr>
          <w:i/>
        </w:rPr>
        <w:t>print</w:t>
      </w:r>
      <w:r w:rsidR="00BE0CC8">
        <w:t xml:space="preserve"> (e seu </w:t>
      </w:r>
      <w:r w:rsidR="00BE0CC8" w:rsidRPr="00BE0CC8">
        <w:rPr>
          <w:i/>
        </w:rPr>
        <w:t>backlog</w:t>
      </w:r>
      <w:r w:rsidR="00BE0CC8" w:rsidRPr="00BE0CC8">
        <w:t xml:space="preserve">) </w:t>
      </w:r>
      <w:r w:rsidR="00BE0CC8">
        <w:t xml:space="preserve">e </w:t>
      </w:r>
      <w:r w:rsidR="00456D7F">
        <w:t>a</w:t>
      </w:r>
      <w:r w:rsidR="00BE0CC8">
        <w:t xml:space="preserve"> retrospectiva </w:t>
      </w:r>
      <w:sdt>
        <w:sdtPr>
          <w:id w:val="67265914"/>
          <w:citation/>
        </w:sdtPr>
        <w:sdtContent>
          <w:r w:rsidR="00BE1559">
            <w:fldChar w:fldCharType="begin"/>
          </w:r>
          <w:r w:rsidR="002A72E9">
            <w:instrText xml:space="preserve"> CITATION Wik12 \l 1046 </w:instrText>
          </w:r>
          <w:r w:rsidR="00BE1559">
            <w:fldChar w:fldCharType="separate"/>
          </w:r>
          <w:r w:rsidR="00AA0C23">
            <w:rPr>
              <w:noProof/>
            </w:rPr>
            <w:t>(WIKIPEDIA, 2012)</w:t>
          </w:r>
          <w:r w:rsidR="00BE1559">
            <w:rPr>
              <w:noProof/>
            </w:rPr>
            <w:fldChar w:fldCharType="end"/>
          </w:r>
        </w:sdtContent>
      </w:sdt>
      <w:r w:rsidR="00BE0CC8">
        <w:t>.</w:t>
      </w:r>
    </w:p>
    <w:p w:rsidR="00B912CE" w:rsidRDefault="00B912CE" w:rsidP="00D16E01">
      <w:bookmarkStart w:id="65" w:name="_Toc336718432"/>
      <w:bookmarkStart w:id="66" w:name="_Toc336718433"/>
      <w:bookmarkStart w:id="67" w:name="_Toc336718434"/>
      <w:bookmarkStart w:id="68" w:name="_Toc336718435"/>
      <w:bookmarkStart w:id="69" w:name="_Toc336718436"/>
      <w:bookmarkStart w:id="70" w:name="_Toc336718437"/>
      <w:bookmarkStart w:id="71" w:name="_Toc336718438"/>
      <w:bookmarkStart w:id="72" w:name="_Toc336718439"/>
      <w:bookmarkEnd w:id="65"/>
      <w:bookmarkEnd w:id="66"/>
      <w:bookmarkEnd w:id="67"/>
      <w:bookmarkEnd w:id="68"/>
      <w:bookmarkEnd w:id="69"/>
      <w:bookmarkEnd w:id="70"/>
      <w:bookmarkEnd w:id="71"/>
      <w:bookmarkEnd w:id="72"/>
    </w:p>
    <w:p w:rsidR="00B912CE" w:rsidRDefault="00B912CE" w:rsidP="00E84CFB">
      <w:pPr>
        <w:spacing w:after="0" w:line="360" w:lineRule="auto"/>
      </w:pPr>
    </w:p>
    <w:p w:rsidR="0075768A" w:rsidRDefault="0075768A" w:rsidP="00E84CFB">
      <w:pPr>
        <w:pStyle w:val="Ttulo1"/>
        <w:spacing w:after="240" w:line="360" w:lineRule="auto"/>
      </w:pPr>
      <w:bookmarkStart w:id="73" w:name="_Toc350911890"/>
      <w:r w:rsidRPr="00A2570A">
        <w:lastRenderedPageBreak/>
        <w:t>RESULTADOS</w:t>
      </w:r>
      <w:bookmarkEnd w:id="73"/>
    </w:p>
    <w:p w:rsidR="00A769ED" w:rsidRDefault="00A769ED" w:rsidP="00A769ED">
      <w:pPr>
        <w:pStyle w:val="Ttulo2"/>
      </w:pPr>
      <w:bookmarkStart w:id="74" w:name="_Toc350911891"/>
      <w:r>
        <w:t>VISÃO GERAL DO SOFTWARE</w:t>
      </w:r>
      <w:bookmarkEnd w:id="74"/>
    </w:p>
    <w:p w:rsidR="00A23E49" w:rsidRDefault="00EB5FE4" w:rsidP="00571EA3">
      <w:r>
        <w:t>A</w:t>
      </w:r>
      <w:r w:rsidR="007E0FE2">
        <w:t xml:space="preserve"> solução proposta nesse documento foi </w:t>
      </w:r>
      <w:r w:rsidR="00355D45">
        <w:t>criada</w:t>
      </w:r>
      <w:r w:rsidR="007E0FE2">
        <w:t xml:space="preserve"> para funcionar prioritariamente com duas formas de solicitação de serviços de taxi: as requisições </w:t>
      </w:r>
      <w:r w:rsidR="007E0FE2" w:rsidRPr="00945C52">
        <w:rPr>
          <w:i/>
        </w:rPr>
        <w:t>web</w:t>
      </w:r>
      <w:r w:rsidR="007E0FE2">
        <w:t xml:space="preserve"> e </w:t>
      </w:r>
      <w:r w:rsidR="007E0FE2" w:rsidRPr="007E0FE2">
        <w:rPr>
          <w:i/>
        </w:rPr>
        <w:t>mobile</w:t>
      </w:r>
      <w:r w:rsidR="007E0FE2">
        <w:t>.</w:t>
      </w:r>
      <w:r w:rsidR="00A23E49">
        <w:t xml:space="preserve"> O protótipo</w:t>
      </w:r>
      <w:r>
        <w:t>,</w:t>
      </w:r>
      <w:r w:rsidR="00A23E49">
        <w:t xml:space="preserve"> aqui descrito</w:t>
      </w:r>
      <w:r>
        <w:t>,</w:t>
      </w:r>
      <w:r w:rsidR="00A23E49">
        <w:t xml:space="preserve"> procurou </w:t>
      </w:r>
      <w:r>
        <w:t>atender aos objetivos do trabalho</w:t>
      </w:r>
      <w:r w:rsidR="00355D45">
        <w:t>:</w:t>
      </w:r>
      <w:r w:rsidR="00A23E49">
        <w:t xml:space="preserve"> um mecanismo para aproximar taxistas e passageiros, através de um sistema LBS (</w:t>
      </w:r>
      <w:r w:rsidR="00A23E49" w:rsidRPr="00A23E49">
        <w:rPr>
          <w:i/>
        </w:rPr>
        <w:t>Location-Based Service</w:t>
      </w:r>
      <w:r w:rsidR="00A23E49">
        <w:t>).</w:t>
      </w:r>
    </w:p>
    <w:p w:rsidR="00BF40B9" w:rsidRDefault="00A23E49" w:rsidP="00A23E49">
      <w:pPr>
        <w:ind w:firstLine="708"/>
      </w:pPr>
      <w:r>
        <w:t xml:space="preserve">Para construção da solução foi desenvolvido um software com interfaces </w:t>
      </w:r>
      <w:r w:rsidRPr="00A23E49">
        <w:rPr>
          <w:i/>
        </w:rPr>
        <w:t>web</w:t>
      </w:r>
      <w:r>
        <w:t xml:space="preserve">, </w:t>
      </w:r>
      <w:r w:rsidRPr="00A23E49">
        <w:rPr>
          <w:i/>
        </w:rPr>
        <w:t>web mobile</w:t>
      </w:r>
      <w:r>
        <w:t xml:space="preserve"> e </w:t>
      </w:r>
      <w:r w:rsidRPr="002C4418">
        <w:rPr>
          <w:i/>
        </w:rPr>
        <w:t>app</w:t>
      </w:r>
      <w:r>
        <w:t xml:space="preserve"> (aplicativo para </w:t>
      </w:r>
      <w:r w:rsidR="00BF40B9">
        <w:t>dispositivos móveis) que permite</w:t>
      </w:r>
      <w:r w:rsidR="00A5424A">
        <w:t xml:space="preserve"> </w:t>
      </w:r>
      <w:r>
        <w:t>o conhecimento da posição dos taxistas</w:t>
      </w:r>
      <w:r w:rsidR="00BF40B9">
        <w:t xml:space="preserve"> e passageiros</w:t>
      </w:r>
      <w:r w:rsidR="00A5424A">
        <w:t>. O software</w:t>
      </w:r>
      <w:r w:rsidR="00BF40B9">
        <w:t xml:space="preserve"> </w:t>
      </w:r>
      <w:r w:rsidR="006C0263">
        <w:t>possibilita</w:t>
      </w:r>
      <w:r w:rsidR="00BF40B9">
        <w:t xml:space="preserve"> a</w:t>
      </w:r>
      <w:r w:rsidR="00A5424A">
        <w:t>os clientes a</w:t>
      </w:r>
      <w:r w:rsidR="00BF40B9">
        <w:t xml:space="preserve"> requisição de taxis </w:t>
      </w:r>
      <w:r w:rsidR="006C0263">
        <w:t xml:space="preserve">e </w:t>
      </w:r>
      <w:r w:rsidR="00A5424A">
        <w:t>aos taxistas</w:t>
      </w:r>
      <w:r w:rsidR="006C0263">
        <w:t>,</w:t>
      </w:r>
      <w:r w:rsidR="00A5424A">
        <w:t xml:space="preserve"> o aceite da requisição.</w:t>
      </w:r>
    </w:p>
    <w:p w:rsidR="00A23E49" w:rsidRDefault="006445EF" w:rsidP="00A23E49">
      <w:pPr>
        <w:ind w:firstLine="708"/>
      </w:pPr>
      <w:r>
        <w:t>Os principais recursos do software estão disponíveis em todas as interfaces do sistema, porém alguns</w:t>
      </w:r>
      <w:r w:rsidR="004D073E">
        <w:t xml:space="preserve"> poucos</w:t>
      </w:r>
      <w:r>
        <w:t xml:space="preserve"> recursos somente foram disponibilizados </w:t>
      </w:r>
      <w:r w:rsidR="00DE43FB">
        <w:t>na</w:t>
      </w:r>
      <w:r>
        <w:t xml:space="preserve"> interface</w:t>
      </w:r>
      <w:r w:rsidR="00DE43FB">
        <w:t xml:space="preserve"> </w:t>
      </w:r>
      <w:r w:rsidR="00DE43FB" w:rsidRPr="00DE43FB">
        <w:rPr>
          <w:i/>
        </w:rPr>
        <w:t>web</w:t>
      </w:r>
      <w:r>
        <w:t xml:space="preserve">, uma vez que </w:t>
      </w:r>
      <w:r w:rsidR="00820D8A">
        <w:t xml:space="preserve">no </w:t>
      </w:r>
      <w:r w:rsidR="00820D8A" w:rsidRPr="00820D8A">
        <w:rPr>
          <w:i/>
        </w:rPr>
        <w:t>app</w:t>
      </w:r>
      <w:r w:rsidR="00820D8A">
        <w:t xml:space="preserve"> ou na</w:t>
      </w:r>
      <w:r w:rsidR="00243D99">
        <w:t xml:space="preserve"> </w:t>
      </w:r>
      <w:r w:rsidR="00820D8A">
        <w:t xml:space="preserve">interface </w:t>
      </w:r>
      <w:r w:rsidRPr="00EB5FE4">
        <w:rPr>
          <w:i/>
        </w:rPr>
        <w:t>web</w:t>
      </w:r>
      <w:r w:rsidR="00243D99">
        <w:rPr>
          <w:i/>
        </w:rPr>
        <w:t xml:space="preserve"> </w:t>
      </w:r>
      <w:r w:rsidRPr="006445EF">
        <w:rPr>
          <w:i/>
        </w:rPr>
        <w:t>mobile</w:t>
      </w:r>
      <w:r>
        <w:t xml:space="preserve">, </w:t>
      </w:r>
      <w:r w:rsidR="00F649DE">
        <w:t xml:space="preserve">esses recursos </w:t>
      </w:r>
      <w:r w:rsidR="0015437E">
        <w:t>se tornam</w:t>
      </w:r>
      <w:r w:rsidR="00F649DE">
        <w:t xml:space="preserve"> difíceis de serem utilizados, devido ao tamanho </w:t>
      </w:r>
      <w:r w:rsidR="0015437E">
        <w:t xml:space="preserve">dos dispositivos </w:t>
      </w:r>
      <w:r w:rsidR="00F649DE">
        <w:t xml:space="preserve">e ao propósito da solução. </w:t>
      </w:r>
    </w:p>
    <w:p w:rsidR="004A026D" w:rsidRDefault="004A026D" w:rsidP="002D1F67">
      <w:pPr>
        <w:spacing w:after="0"/>
      </w:pPr>
    </w:p>
    <w:p w:rsidR="00011C6E" w:rsidRDefault="00011C6E" w:rsidP="002D1F67">
      <w:pPr>
        <w:pStyle w:val="Ttulo3"/>
        <w:spacing w:before="0"/>
      </w:pPr>
      <w:bookmarkStart w:id="75" w:name="_Toc350911892"/>
      <w:r>
        <w:t>RECURSOS DO SOFTWARE</w:t>
      </w:r>
      <w:bookmarkEnd w:id="75"/>
    </w:p>
    <w:p w:rsidR="00820D8A" w:rsidRDefault="00A136C3" w:rsidP="00820D8A">
      <w:r>
        <w:t>A construção do software iniciou-se</w:t>
      </w:r>
      <w:r w:rsidR="008C3878">
        <w:t>, após a análise de requisitos, pelo desenvolvimento dos cadastros básicos de clientes e taxistas. Em seguida foram desenvolvidos</w:t>
      </w:r>
      <w:r w:rsidR="007C1FB3">
        <w:t xml:space="preserve"> os mecanismos de localização</w:t>
      </w:r>
      <w:r w:rsidR="008C3878">
        <w:t xml:space="preserve"> e o fluxo de atendimento. Os algoritmos de despacho de veículos (OFMS) foram construídos na última etapa de </w:t>
      </w:r>
      <w:r w:rsidR="008C3878">
        <w:lastRenderedPageBreak/>
        <w:t>desenvolvimento do software</w:t>
      </w:r>
      <w:r w:rsidR="00820D8A">
        <w:t xml:space="preserve">. </w:t>
      </w:r>
      <w:r w:rsidR="0075423C">
        <w:t>De modo a tentar manter a sequ</w:t>
      </w:r>
      <w:r w:rsidR="0038470B">
        <w:t xml:space="preserve">ência lógica de dependências entre os requisitos, a apresentação do sistema seguirá a mesma ordem de desenvolvimento da solução. </w:t>
      </w:r>
    </w:p>
    <w:p w:rsidR="0038470B" w:rsidRDefault="0038470B" w:rsidP="00820D8A">
      <w:pPr>
        <w:ind w:firstLine="709"/>
      </w:pPr>
      <w:r>
        <w:t>O pontapé inicial</w:t>
      </w:r>
      <w:r w:rsidR="009428F4">
        <w:t xml:space="preserve"> do sistema</w:t>
      </w:r>
      <w:r>
        <w:t xml:space="preserve"> </w:t>
      </w:r>
      <w:r w:rsidR="00820D8A">
        <w:t xml:space="preserve">foi a construção </w:t>
      </w:r>
      <w:r w:rsidR="00EB5FE4">
        <w:t xml:space="preserve">dos cadastros para identificação de usuários, seguido pela </w:t>
      </w:r>
      <w:r>
        <w:t>rotina de acesso ao software</w:t>
      </w:r>
      <w:r w:rsidR="00EB5FE4">
        <w:t>,</w:t>
      </w:r>
      <w:r>
        <w:t xml:space="preserve"> através da interface de </w:t>
      </w:r>
      <w:r w:rsidRPr="0038470B">
        <w:rPr>
          <w:i/>
        </w:rPr>
        <w:t>login</w:t>
      </w:r>
      <w:r>
        <w:t>. Nela, passageiros e taxistas devem se aut</w:t>
      </w:r>
      <w:r w:rsidR="00EA5DDC">
        <w:t>enticar para acesso ao conteúdo</w:t>
      </w:r>
      <w:r>
        <w:t>.</w:t>
      </w:r>
      <w:r w:rsidR="00124173">
        <w:t xml:space="preserve"> </w:t>
      </w:r>
      <w:r>
        <w:t xml:space="preserve">No caso de taxistas, a autenticação carrega automaticamente informações do veículo a ele associado e sua posição georreferenciada. A associação entre taxistas e veículos é feita durante o processo de cadastro, no qual há necessidade de preenchimento tanto de informações básicas de identificação – placa, modelo e cor do veículo – quanto informações de licença de tráfego, CNH do motorista, entre outros. </w:t>
      </w:r>
    </w:p>
    <w:p w:rsidR="00E605DD" w:rsidRDefault="0038470B" w:rsidP="00E617D2">
      <w:pPr>
        <w:ind w:firstLine="709"/>
      </w:pPr>
      <w:r>
        <w:t xml:space="preserve">Na etapa de cadastro do veículo também é associado o código </w:t>
      </w:r>
      <w:r w:rsidR="0030385F">
        <w:t>do rastreador</w:t>
      </w:r>
      <w:r>
        <w:t xml:space="preserve"> e </w:t>
      </w:r>
      <w:r w:rsidR="00820D8A">
        <w:t>su</w:t>
      </w:r>
      <w:r w:rsidR="007B7071">
        <w:t>a chave de segurança</w:t>
      </w:r>
      <w:r>
        <w:t>,</w:t>
      </w:r>
      <w:r w:rsidR="007B7071">
        <w:t xml:space="preserve"> geradas</w:t>
      </w:r>
      <w:r w:rsidR="00DC41A5">
        <w:t xml:space="preserve"> automaticamente</w:t>
      </w:r>
      <w:r w:rsidR="007B7071">
        <w:t xml:space="preserve"> no </w:t>
      </w:r>
      <w:r w:rsidR="007B7071" w:rsidRPr="007B7071">
        <w:t>aplicativo</w:t>
      </w:r>
      <w:r w:rsidR="007B7071">
        <w:t xml:space="preserve"> para dispositivos móveis </w:t>
      </w:r>
      <w:r w:rsidR="0030385F">
        <w:t>de rastreamento de taxistas</w:t>
      </w:r>
      <w:r w:rsidR="00124173">
        <w:t xml:space="preserve"> </w:t>
      </w:r>
      <w:r w:rsidR="007B7071">
        <w:t xml:space="preserve">através de identificadores </w:t>
      </w:r>
      <w:r w:rsidR="007C0036" w:rsidRPr="007C0036">
        <w:rPr>
          <w:i/>
        </w:rPr>
        <w:t>Guid</w:t>
      </w:r>
      <w:r w:rsidR="007C0036">
        <w:t xml:space="preserve"> (</w:t>
      </w:r>
      <w:r w:rsidR="00AB207E" w:rsidRPr="00AB207E">
        <w:rPr>
          <w:i/>
        </w:rPr>
        <w:t>Globally</w:t>
      </w:r>
      <w:r w:rsidR="00124173">
        <w:rPr>
          <w:i/>
        </w:rPr>
        <w:t xml:space="preserve"> </w:t>
      </w:r>
      <w:r w:rsidR="007C0036" w:rsidRPr="007C0036">
        <w:rPr>
          <w:i/>
        </w:rPr>
        <w:t>Unique</w:t>
      </w:r>
      <w:r w:rsidR="00124173">
        <w:rPr>
          <w:i/>
        </w:rPr>
        <w:t xml:space="preserve"> </w:t>
      </w:r>
      <w:r w:rsidR="007C0036" w:rsidRPr="007C0036">
        <w:rPr>
          <w:i/>
        </w:rPr>
        <w:t>Identifier</w:t>
      </w:r>
      <w:r w:rsidR="007C0036">
        <w:t>)</w:t>
      </w:r>
      <w:r w:rsidR="007B7071">
        <w:t>.</w:t>
      </w:r>
      <w:r w:rsidR="00DC41A5">
        <w:t xml:space="preserve"> O </w:t>
      </w:r>
      <w:r w:rsidR="00DC41A5" w:rsidRPr="00DC41A5">
        <w:rPr>
          <w:i/>
        </w:rPr>
        <w:t>Guid</w:t>
      </w:r>
      <w:r w:rsidR="00DC41A5">
        <w:t xml:space="preserve"> é um tipo de identificador comumente constituído de 32 hexadecimais al</w:t>
      </w:r>
      <w:r w:rsidR="0075423C">
        <w:t>eatórios, com 6 bits fixos, cujo</w:t>
      </w:r>
      <w:r w:rsidR="00DC41A5">
        <w:t xml:space="preserve"> o total de possibilidades é de 5.3×10</w:t>
      </w:r>
      <w:r w:rsidR="00DC41A5">
        <w:rPr>
          <w:vertAlign w:val="superscript"/>
        </w:rPr>
        <w:t>36</w:t>
      </w:r>
      <w:r w:rsidR="00DC41A5">
        <w:t xml:space="preserve">, tornando a probabilidade de repetição de números desprezível </w:t>
      </w:r>
      <w:commentRangeStart w:id="76"/>
      <w:sdt>
        <w:sdtPr>
          <w:id w:val="78965705"/>
          <w:citation/>
        </w:sdtPr>
        <w:sdtContent>
          <w:r w:rsidR="00BE1559">
            <w:fldChar w:fldCharType="begin"/>
          </w:r>
          <w:r w:rsidR="00D25248">
            <w:instrText xml:space="preserve"> CITATION Wik13 \l 1046 </w:instrText>
          </w:r>
          <w:r w:rsidR="00BE1559">
            <w:fldChar w:fldCharType="separate"/>
          </w:r>
          <w:r w:rsidR="00AA0C23">
            <w:rPr>
              <w:noProof/>
            </w:rPr>
            <w:t>(WIKIPEDIA, 2013)</w:t>
          </w:r>
          <w:r w:rsidR="00BE1559">
            <w:rPr>
              <w:noProof/>
            </w:rPr>
            <w:fldChar w:fldCharType="end"/>
          </w:r>
        </w:sdtContent>
      </w:sdt>
      <w:r w:rsidR="00DC41A5">
        <w:t>.</w:t>
      </w:r>
      <w:commentRangeEnd w:id="76"/>
      <w:r w:rsidR="0075423C">
        <w:rPr>
          <w:rStyle w:val="Refdecomentrio"/>
        </w:rPr>
        <w:commentReference w:id="76"/>
      </w:r>
    </w:p>
    <w:p w:rsidR="00E617D2" w:rsidRDefault="00285CFC" w:rsidP="00E617D2">
      <w:pPr>
        <w:ind w:firstLine="709"/>
      </w:pPr>
      <w:r>
        <w:t>A identificação da posição de taxistas e usuários é feita pelo soft</w:t>
      </w:r>
      <w:r w:rsidR="002C7D1B">
        <w:t>ware de duas maneiras distintas.</w:t>
      </w:r>
      <w:r w:rsidR="0069775A">
        <w:t xml:space="preserve"> </w:t>
      </w:r>
      <w:r w:rsidR="005B45C1">
        <w:t xml:space="preserve">O </w:t>
      </w:r>
      <w:r>
        <w:t xml:space="preserve">posicionamento dos taxistas é realizado por meio de um software do tipo </w:t>
      </w:r>
      <w:r w:rsidRPr="00285CFC">
        <w:rPr>
          <w:i/>
        </w:rPr>
        <w:t>app</w:t>
      </w:r>
      <w:r>
        <w:t xml:space="preserve">, que envia, em intervalos </w:t>
      </w:r>
      <w:r w:rsidR="00AB0950">
        <w:t xml:space="preserve">iguais, </w:t>
      </w:r>
      <w:r>
        <w:t xml:space="preserve">a posição do veículo para o servidor de </w:t>
      </w:r>
      <w:r w:rsidR="00AB0950">
        <w:t xml:space="preserve">gerenciamento de frota. As informações de localização dos taxistas </w:t>
      </w:r>
      <w:r w:rsidR="00C7187B">
        <w:t>são</w:t>
      </w:r>
      <w:r w:rsidR="0069775A">
        <w:t xml:space="preserve"> </w:t>
      </w:r>
      <w:r w:rsidR="00AB0950">
        <w:lastRenderedPageBreak/>
        <w:t>realizada</w:t>
      </w:r>
      <w:r w:rsidR="00C7187B">
        <w:t>s</w:t>
      </w:r>
      <w:r w:rsidR="00AB0950">
        <w:t xml:space="preserve"> através de acesso ao serv</w:t>
      </w:r>
      <w:r w:rsidR="00D20866">
        <w:t>iço de GPS existente no celular e exibida a eles at</w:t>
      </w:r>
      <w:r w:rsidR="00820D8A">
        <w:t>ravés da interface de interação com o usuário.</w:t>
      </w:r>
    </w:p>
    <w:p w:rsidR="00AB0950" w:rsidRDefault="00C7187B" w:rsidP="00E617D2">
      <w:pPr>
        <w:ind w:firstLine="709"/>
      </w:pPr>
      <w:r>
        <w:t xml:space="preserve">A localização do cliente é realizada </w:t>
      </w:r>
      <w:r w:rsidR="00820D8A">
        <w:t xml:space="preserve">apenas </w:t>
      </w:r>
      <w:r>
        <w:t>através da</w:t>
      </w:r>
      <w:r w:rsidR="00EB5FE4">
        <w:t>s</w:t>
      </w:r>
      <w:r>
        <w:t xml:space="preserve"> interface</w:t>
      </w:r>
      <w:r w:rsidR="00EB5FE4">
        <w:t xml:space="preserve">s </w:t>
      </w:r>
      <w:r w:rsidR="00EB5FE4" w:rsidRPr="0069775A">
        <w:rPr>
          <w:i/>
        </w:rPr>
        <w:t>web</w:t>
      </w:r>
      <w:r w:rsidR="00EB5FE4">
        <w:t xml:space="preserve"> do software, que</w:t>
      </w:r>
      <w:r>
        <w:t xml:space="preserve"> utilizam o padrão HTML5, </w:t>
      </w:r>
      <w:r w:rsidR="00820D8A">
        <w:t xml:space="preserve">com o recurso de Geolocalização. </w:t>
      </w:r>
      <w:r>
        <w:t>Esse recurso somente é atualizado no momento em que o cliente acessa ao sistema.</w:t>
      </w:r>
      <w:r w:rsidR="009159D6">
        <w:t xml:space="preserve"> </w:t>
      </w:r>
      <w:r w:rsidR="0075423C">
        <w:t>Pode-se</w:t>
      </w:r>
      <w:r w:rsidR="009159D6">
        <w:t xml:space="preserve"> visualizar a interface de localização de um cliente em um </w:t>
      </w:r>
      <w:r w:rsidR="009159D6" w:rsidRPr="0069775A">
        <w:rPr>
          <w:i/>
        </w:rPr>
        <w:t>browser mobile</w:t>
      </w:r>
      <w:r w:rsidR="005B45C1">
        <w:t>,</w:t>
      </w:r>
      <w:r w:rsidR="009159D6">
        <w:t xml:space="preserve"> na </w:t>
      </w:r>
      <w:r w:rsidR="00BE1559">
        <w:fldChar w:fldCharType="begin"/>
      </w:r>
      <w:r w:rsidR="006B7D85">
        <w:instrText xml:space="preserve"> REF _Ref349757007 \h </w:instrText>
      </w:r>
      <w:r w:rsidR="00BE1559">
        <w:fldChar w:fldCharType="separate"/>
      </w:r>
      <w:r w:rsidR="00AA0C23" w:rsidRPr="006B7D85">
        <w:t xml:space="preserve">Figura </w:t>
      </w:r>
      <w:r w:rsidR="00AA0C23">
        <w:rPr>
          <w:noProof/>
        </w:rPr>
        <w:t>4</w:t>
      </w:r>
      <w:r w:rsidR="00BE1559">
        <w:fldChar w:fldCharType="end"/>
      </w:r>
      <w:r w:rsidR="006B7D85">
        <w:t>.</w:t>
      </w:r>
    </w:p>
    <w:commentRangeStart w:id="77"/>
    <w:p w:rsidR="006B7D85" w:rsidRPr="006B7D85" w:rsidRDefault="00F511AE" w:rsidP="006B7D85">
      <w:pPr>
        <w:keepNext/>
        <w:spacing w:after="0" w:line="360" w:lineRule="auto"/>
        <w:jc w:val="center"/>
      </w:pPr>
      <w:r w:rsidRPr="006B7D85">
        <w:object w:dxaOrig="19436" w:dyaOrig="10798">
          <v:shape id="_x0000_i1026" type="#_x0000_t75" style="width:436.5pt;height:241.5pt" o:ole="">
            <v:imagedata r:id="rId20" o:title=""/>
          </v:shape>
          <o:OLEObject Type="Embed" ProgID="Photoshop.Image.8" ShapeID="_x0000_i1026" DrawAspect="Content" ObjectID="_1424653767" r:id="rId21"/>
        </w:object>
      </w:r>
      <w:commentRangeEnd w:id="77"/>
    </w:p>
    <w:p w:rsidR="006B7D85" w:rsidRPr="006B7D85" w:rsidRDefault="006B7D85" w:rsidP="00E20400">
      <w:pPr>
        <w:pStyle w:val="Legenda"/>
        <w:spacing w:line="480" w:lineRule="auto"/>
        <w:jc w:val="center"/>
        <w:rPr>
          <w:color w:val="auto"/>
        </w:rPr>
      </w:pPr>
      <w:bookmarkStart w:id="78" w:name="_Ref349757007"/>
      <w:bookmarkStart w:id="79" w:name="_Toc350911921"/>
      <w:r w:rsidRPr="006B7D85">
        <w:rPr>
          <w:color w:val="auto"/>
        </w:rPr>
        <w:t xml:space="preserve">Figura </w:t>
      </w:r>
      <w:r w:rsidR="00BE1559" w:rsidRPr="006B7D85">
        <w:rPr>
          <w:color w:val="auto"/>
        </w:rPr>
        <w:fldChar w:fldCharType="begin"/>
      </w:r>
      <w:r w:rsidRPr="006B7D85">
        <w:rPr>
          <w:color w:val="auto"/>
        </w:rPr>
        <w:instrText xml:space="preserve"> SEQ Figura \* ARABIC </w:instrText>
      </w:r>
      <w:r w:rsidR="00BE1559" w:rsidRPr="006B7D85">
        <w:rPr>
          <w:color w:val="auto"/>
        </w:rPr>
        <w:fldChar w:fldCharType="separate"/>
      </w:r>
      <w:r w:rsidR="00AA0C23">
        <w:rPr>
          <w:noProof/>
          <w:color w:val="auto"/>
        </w:rPr>
        <w:t>4</w:t>
      </w:r>
      <w:r w:rsidR="00BE1559" w:rsidRPr="006B7D85">
        <w:rPr>
          <w:color w:val="auto"/>
        </w:rPr>
        <w:fldChar w:fldCharType="end"/>
      </w:r>
      <w:bookmarkEnd w:id="78"/>
      <w:r w:rsidRPr="006B7D85">
        <w:rPr>
          <w:color w:val="auto"/>
        </w:rPr>
        <w:t>: Visualização de interface web para clientes de taxi.</w:t>
      </w:r>
      <w:bookmarkEnd w:id="79"/>
    </w:p>
    <w:p w:rsidR="00E617D2" w:rsidRDefault="00EB5FE4" w:rsidP="00E412A3">
      <w:pPr>
        <w:ind w:firstLine="709"/>
      </w:pPr>
      <w:r>
        <w:t xml:space="preserve">O cliente, </w:t>
      </w:r>
      <w:r w:rsidR="006B7D85">
        <w:rPr>
          <w:rStyle w:val="Refdecomentrio"/>
        </w:rPr>
        <w:commentReference w:id="77"/>
      </w:r>
      <w:r>
        <w:t>a</w:t>
      </w:r>
      <w:r w:rsidR="00E412A3">
        <w:t xml:space="preserve"> partir da </w:t>
      </w:r>
      <w:r w:rsidR="00820D8A">
        <w:t>interface de visualização de sua</w:t>
      </w:r>
      <w:r w:rsidR="00E20400">
        <w:t xml:space="preserve"> posiç</w:t>
      </w:r>
      <w:r w:rsidR="00D35DF9">
        <w:t>ão (tela inicial</w:t>
      </w:r>
      <w:r w:rsidR="00E20400">
        <w:t xml:space="preserve"> após a autenticação</w:t>
      </w:r>
      <w:r w:rsidR="00D35DF9">
        <w:t xml:space="preserve">), </w:t>
      </w:r>
      <w:r>
        <w:t xml:space="preserve">poderá </w:t>
      </w:r>
      <w:r w:rsidR="00820D8A">
        <w:t>realizar</w:t>
      </w:r>
      <w:r w:rsidR="00A15DA4">
        <w:t xml:space="preserve"> </w:t>
      </w:r>
      <w:r w:rsidR="00820D8A">
        <w:t>requisições</w:t>
      </w:r>
      <w:r w:rsidR="00D35DF9">
        <w:t xml:space="preserve"> de taxi. Para isso, deverá confirmar a posição encontrada através do recurso de geolocalização ou alterá-la, para solicitar o taxi para </w:t>
      </w:r>
      <w:r w:rsidR="004D3951">
        <w:t>outra</w:t>
      </w:r>
      <w:r w:rsidR="00D35DF9">
        <w:t xml:space="preserve"> localidade. </w:t>
      </w:r>
      <w:r w:rsidR="004D3951">
        <w:t xml:space="preserve">Após a solicitação, a requisição será atendida pelo taxista </w:t>
      </w:r>
      <w:r w:rsidR="00820D8A">
        <w:t>mais apto, segundo o algoritmo OFMS utilizado</w:t>
      </w:r>
      <w:r>
        <w:t xml:space="preserve"> pelo sistema.</w:t>
      </w:r>
    </w:p>
    <w:p w:rsidR="00E617D2" w:rsidRPr="008543DD" w:rsidRDefault="00820D8A" w:rsidP="00F511AE">
      <w:pPr>
        <w:ind w:firstLine="709"/>
      </w:pPr>
      <w:r>
        <w:t>Ao fim</w:t>
      </w:r>
      <w:r w:rsidR="0053755F">
        <w:t xml:space="preserve"> </w:t>
      </w:r>
      <w:r>
        <w:t>d</w:t>
      </w:r>
      <w:r w:rsidR="00F511AE">
        <w:t>a requisição de taxi</w:t>
      </w:r>
      <w:r w:rsidR="005B45C1">
        <w:t xml:space="preserve"> e da resposta de confirmação do</w:t>
      </w:r>
      <w:r w:rsidR="00F511AE">
        <w:t xml:space="preserve"> taxista </w:t>
      </w:r>
      <w:r w:rsidR="005B45C1">
        <w:t>selecionado para atendimento</w:t>
      </w:r>
      <w:r w:rsidR="00F511AE">
        <w:t>, a solicitação será armazenada no software até a</w:t>
      </w:r>
      <w:r w:rsidR="005B45C1">
        <w:t xml:space="preserve"> sua</w:t>
      </w:r>
      <w:r w:rsidR="00A15DA4">
        <w:t xml:space="preserve"> </w:t>
      </w:r>
      <w:r w:rsidR="00F511AE">
        <w:lastRenderedPageBreak/>
        <w:t>conclusão. Um administrador do sistema poderá visualizar as solicitações já realizadas, o status dos taxistas e as requisições em curso através da int</w:t>
      </w:r>
      <w:r w:rsidR="005B45C1">
        <w:t>erface na área do Administrador</w:t>
      </w:r>
      <w:r w:rsidR="00F511AE">
        <w:t xml:space="preserve">. A interface exibe as posições dos taxistas e seus respectivos status em um mapa, conforme </w:t>
      </w:r>
      <w:r w:rsidR="0075423C">
        <w:t>pode ser</w:t>
      </w:r>
      <w:r w:rsidR="00F511AE">
        <w:t xml:space="preserve"> </w:t>
      </w:r>
      <w:r w:rsidR="0075423C">
        <w:t xml:space="preserve">visto </w:t>
      </w:r>
      <w:r w:rsidR="00F511AE">
        <w:t xml:space="preserve">na </w:t>
      </w:r>
      <w:r w:rsidR="00BE1559">
        <w:fldChar w:fldCharType="begin"/>
      </w:r>
      <w:r w:rsidR="00E617D2">
        <w:instrText xml:space="preserve"> REF _Ref337625077 \h </w:instrText>
      </w:r>
      <w:r w:rsidR="00BE1559">
        <w:fldChar w:fldCharType="separate"/>
      </w:r>
      <w:r w:rsidR="00AA0C23" w:rsidRPr="00831932">
        <w:t xml:space="preserve">Figura </w:t>
      </w:r>
      <w:r w:rsidR="00AA0C23">
        <w:rPr>
          <w:noProof/>
        </w:rPr>
        <w:t>5</w:t>
      </w:r>
      <w:r w:rsidR="00BE1559">
        <w:fldChar w:fldCharType="end"/>
      </w:r>
      <w:r w:rsidR="00E617D2">
        <w:t>.</w:t>
      </w:r>
    </w:p>
    <w:commentRangeStart w:id="80"/>
    <w:p w:rsidR="00E617D2" w:rsidRDefault="00E617D2" w:rsidP="00E617D2">
      <w:pPr>
        <w:keepNext/>
        <w:spacing w:after="0" w:line="360" w:lineRule="auto"/>
        <w:jc w:val="center"/>
      </w:pPr>
      <w:r>
        <w:object w:dxaOrig="19436" w:dyaOrig="10797">
          <v:shape id="_x0000_i1027" type="#_x0000_t75" style="width:436.5pt;height:241.5pt" o:ole="">
            <v:imagedata r:id="rId20" o:title=""/>
          </v:shape>
          <o:OLEObject Type="Embed" ProgID="Photoshop.Image.8" ShapeID="_x0000_i1027" DrawAspect="Content" ObjectID="_1424653768" r:id="rId22"/>
        </w:object>
      </w:r>
      <w:commentRangeEnd w:id="80"/>
      <w:r w:rsidR="00F511AE">
        <w:rPr>
          <w:rStyle w:val="Refdecomentrio"/>
        </w:rPr>
        <w:commentReference w:id="80"/>
      </w:r>
    </w:p>
    <w:p w:rsidR="00E617D2" w:rsidRDefault="00E617D2" w:rsidP="00E617D2">
      <w:pPr>
        <w:pStyle w:val="Legenda"/>
        <w:spacing w:line="360" w:lineRule="auto"/>
        <w:jc w:val="center"/>
        <w:rPr>
          <w:color w:val="auto"/>
        </w:rPr>
      </w:pPr>
      <w:bookmarkStart w:id="81" w:name="_Ref337625077"/>
      <w:bookmarkStart w:id="82" w:name="_Toc350911922"/>
      <w:r w:rsidRPr="00831932">
        <w:rPr>
          <w:color w:val="auto"/>
        </w:rPr>
        <w:t xml:space="preserve">Figura </w:t>
      </w:r>
      <w:r w:rsidR="00BE1559" w:rsidRPr="00831932">
        <w:rPr>
          <w:color w:val="auto"/>
        </w:rPr>
        <w:fldChar w:fldCharType="begin"/>
      </w:r>
      <w:r w:rsidRPr="00831932">
        <w:rPr>
          <w:color w:val="auto"/>
        </w:rPr>
        <w:instrText xml:space="preserve"> SEQ Figura \* ARABIC </w:instrText>
      </w:r>
      <w:r w:rsidR="00BE1559" w:rsidRPr="00831932">
        <w:rPr>
          <w:color w:val="auto"/>
        </w:rPr>
        <w:fldChar w:fldCharType="separate"/>
      </w:r>
      <w:r w:rsidR="00AA0C23">
        <w:rPr>
          <w:noProof/>
          <w:color w:val="auto"/>
        </w:rPr>
        <w:t>5</w:t>
      </w:r>
      <w:r w:rsidR="00BE1559" w:rsidRPr="00831932">
        <w:rPr>
          <w:color w:val="auto"/>
        </w:rPr>
        <w:fldChar w:fldCharType="end"/>
      </w:r>
      <w:bookmarkEnd w:id="81"/>
      <w:r w:rsidRPr="00831932">
        <w:rPr>
          <w:color w:val="auto"/>
        </w:rPr>
        <w:t>: Exibição da localização de todos os taxistas no sistema, através de mapa e tabela de posicionamento geográfico.</w:t>
      </w:r>
      <w:bookmarkEnd w:id="82"/>
    </w:p>
    <w:p w:rsidR="00D26725" w:rsidRPr="00D26725" w:rsidRDefault="00D26725" w:rsidP="00D26725"/>
    <w:p w:rsidR="00D26725" w:rsidRDefault="003E20EE" w:rsidP="00D26725">
      <w:pPr>
        <w:pStyle w:val="Ttulo3"/>
        <w:spacing w:before="0"/>
      </w:pPr>
      <w:bookmarkStart w:id="83" w:name="_Toc350911893"/>
      <w:r>
        <w:t>FLUXO DE ATENDIMENTO DE SOLICITAÇÃO DE TAXI</w:t>
      </w:r>
      <w:bookmarkEnd w:id="83"/>
    </w:p>
    <w:p w:rsidR="00A7731B" w:rsidRDefault="00A7731B" w:rsidP="00A7731B">
      <w:r>
        <w:t xml:space="preserve">O </w:t>
      </w:r>
      <w:r w:rsidRPr="00EB5FE4">
        <w:rPr>
          <w:i/>
        </w:rPr>
        <w:t>workflow</w:t>
      </w:r>
      <w:r>
        <w:t xml:space="preserve"> de requisição corresponde ao fluxo de atendimento de uma </w:t>
      </w:r>
      <w:r w:rsidR="004A1FCE">
        <w:t xml:space="preserve">solicitação de serviço </w:t>
      </w:r>
      <w:r>
        <w:t>de um cliente por um taxista. Esse processo engloba desde o processamento de escolha do melhor taxi até a finalização do atendiment</w:t>
      </w:r>
      <w:r w:rsidR="005B45C1">
        <w:t>o. Nessa seçã</w:t>
      </w:r>
      <w:r w:rsidR="0075423C">
        <w:t>o será discutida a sequ</w:t>
      </w:r>
      <w:r w:rsidR="005B45C1">
        <w:t xml:space="preserve">ência </w:t>
      </w:r>
      <w:r>
        <w:t xml:space="preserve">de funcionamento do sistema, enquanto a Seção </w:t>
      </w:r>
      <w:r w:rsidR="00BE1559">
        <w:fldChar w:fldCharType="begin"/>
      </w:r>
      <w:r>
        <w:instrText xml:space="preserve"> REF _Ref349762629 \w \h </w:instrText>
      </w:r>
      <w:r w:rsidR="00BE1559">
        <w:fldChar w:fldCharType="separate"/>
      </w:r>
      <w:r w:rsidR="00AA0C23">
        <w:t>5.3</w:t>
      </w:r>
      <w:r w:rsidR="00BE1559">
        <w:fldChar w:fldCharType="end"/>
      </w:r>
      <w:r>
        <w:t xml:space="preserve"> será destinada a avaliação do algoritmo de escolha do melhor taxista.</w:t>
      </w:r>
    </w:p>
    <w:p w:rsidR="00480E3E" w:rsidRDefault="00480E3E" w:rsidP="00A7731B">
      <w:pPr>
        <w:ind w:firstLine="709"/>
      </w:pPr>
      <w:r>
        <w:t xml:space="preserve">Como base para o atendimento de uma requisição de taxi, </w:t>
      </w:r>
      <w:r w:rsidR="0075423C">
        <w:t>deve-se</w:t>
      </w:r>
      <w:r>
        <w:t xml:space="preserve"> considerar </w:t>
      </w:r>
      <w:r w:rsidR="006A3567">
        <w:t>a existência de taxistas auten</w:t>
      </w:r>
      <w:r w:rsidR="0075423C">
        <w:t xml:space="preserve">ticados no sistema e que realizam </w:t>
      </w:r>
      <w:r w:rsidR="006A3567">
        <w:t xml:space="preserve">o envio de sua </w:t>
      </w:r>
      <w:r w:rsidR="006A3567">
        <w:lastRenderedPageBreak/>
        <w:t xml:space="preserve">posição geográfica regularmente, em períodos de tempo fixo, </w:t>
      </w:r>
      <w:r w:rsidR="00EC1037">
        <w:t xml:space="preserve">mantendo sua localização </w:t>
      </w:r>
      <w:r w:rsidR="006A3567">
        <w:t>atualizada. Esse procedimento é realizado por meio do aplicativo disponível para ta</w:t>
      </w:r>
      <w:r w:rsidR="00EC1037">
        <w:t>xistas</w:t>
      </w:r>
      <w:r w:rsidR="00EB5FE4">
        <w:t>,</w:t>
      </w:r>
      <w:r w:rsidR="00EC1037">
        <w:t xml:space="preserve"> que envia ao servidor suas coordenadas</w:t>
      </w:r>
      <w:r w:rsidR="006A3567">
        <w:t>.</w:t>
      </w:r>
    </w:p>
    <w:p w:rsidR="00CF794A" w:rsidRDefault="00CF794A" w:rsidP="00A7731B">
      <w:pPr>
        <w:ind w:firstLine="709"/>
      </w:pPr>
      <w:r>
        <w:t>Considerando que um taxista esteja sendo monitorado pelo sistema, o software utiliza informações de sua disponibilidade para atendimento a requisições, ou seja,</w:t>
      </w:r>
      <w:r w:rsidR="00F8429A">
        <w:t xml:space="preserve"> avalia</w:t>
      </w:r>
      <w:r>
        <w:t xml:space="preserve"> se o taxista possui passageiros ou está desocupado. O taxista além dos estados “Livre” ou “Em Atendimento” poderá ter os seguintes status: “Esperando Confirmação de Requisição”, “Suspenso” ou “Fora de Circulação”.  Esses estados são </w:t>
      </w:r>
      <w:r w:rsidR="00F8429A">
        <w:t>analisados</w:t>
      </w:r>
      <w:r>
        <w:t xml:space="preserve"> pelo software para definir o responsável por uma solicitação de atendimento</w:t>
      </w:r>
      <w:r w:rsidR="004D3F5A">
        <w:t xml:space="preserve"> ou para que </w:t>
      </w:r>
      <w:r w:rsidR="008D348D">
        <w:t>sistema reconheça</w:t>
      </w:r>
      <w:r w:rsidR="004D3F5A">
        <w:t xml:space="preserve"> a ausência de um taxista</w:t>
      </w:r>
      <w:r w:rsidR="008D348D">
        <w:t>. Um exemplo é o estado</w:t>
      </w:r>
      <w:r w:rsidR="004D3F5A">
        <w:t xml:space="preserve"> “Suspenso”, quando um taxista está ausente do sistema</w:t>
      </w:r>
      <w:r w:rsidR="00066D99">
        <w:t xml:space="preserve"> devido a</w:t>
      </w:r>
      <w:r w:rsidR="009316B4">
        <w:t xml:space="preserve"> uma</w:t>
      </w:r>
      <w:r w:rsidR="00066D99">
        <w:t xml:space="preserve"> pausa para descanso. </w:t>
      </w:r>
      <w:r w:rsidR="00E7582B">
        <w:t>Pode-se</w:t>
      </w:r>
      <w:r w:rsidR="004D3F5A">
        <w:t xml:space="preserve"> ver a </w:t>
      </w:r>
      <w:r w:rsidR="008D348D">
        <w:t xml:space="preserve">de alteração dos </w:t>
      </w:r>
      <w:r w:rsidR="004D3F5A">
        <w:t xml:space="preserve">estados dos taxistas através do </w:t>
      </w:r>
      <w:r w:rsidR="00E7582B">
        <w:t>d</w:t>
      </w:r>
      <w:r w:rsidR="004D3F5A">
        <w:t xml:space="preserve">iagrama </w:t>
      </w:r>
      <w:r w:rsidR="00E0227A">
        <w:t>de Estados</w:t>
      </w:r>
      <w:r w:rsidR="00E7582B">
        <w:t xml:space="preserve"> da UML</w:t>
      </w:r>
      <w:r w:rsidR="00E0227A">
        <w:t xml:space="preserve"> </w:t>
      </w:r>
      <w:r w:rsidR="00E7582B">
        <w:t>na</w:t>
      </w:r>
      <w:r w:rsidR="004D3F5A">
        <w:t xml:space="preserve"> </w:t>
      </w:r>
      <w:r w:rsidR="00BE1559">
        <w:fldChar w:fldCharType="begin"/>
      </w:r>
      <w:r w:rsidR="004D3F5A">
        <w:instrText xml:space="preserve"> REF _Ref337394629 \h </w:instrText>
      </w:r>
      <w:r w:rsidR="00BE1559">
        <w:fldChar w:fldCharType="separate"/>
      </w:r>
      <w:r w:rsidR="00AA0C23" w:rsidRPr="00FA7EC9">
        <w:t xml:space="preserve">Figura </w:t>
      </w:r>
      <w:r w:rsidR="00AA0C23">
        <w:rPr>
          <w:noProof/>
        </w:rPr>
        <w:t>6</w:t>
      </w:r>
      <w:r w:rsidR="00BE1559">
        <w:fldChar w:fldCharType="end"/>
      </w:r>
      <w:r w:rsidR="004D3F5A">
        <w:t>.</w:t>
      </w:r>
    </w:p>
    <w:p w:rsidR="00CF794A" w:rsidRPr="00FA7EC9" w:rsidRDefault="00CF794A" w:rsidP="00B00517">
      <w:pPr>
        <w:keepNext/>
        <w:spacing w:after="0" w:line="240" w:lineRule="auto"/>
        <w:jc w:val="center"/>
      </w:pPr>
      <w:r>
        <w:rPr>
          <w:noProof/>
          <w:lang w:eastAsia="pt-BR"/>
        </w:rPr>
        <w:drawing>
          <wp:inline distT="0" distB="0" distL="0" distR="0">
            <wp:extent cx="3634326" cy="3429000"/>
            <wp:effectExtent l="19050" t="0" r="4224" b="0"/>
            <wp:docPr id="1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a:stretch>
                      <a:fillRect/>
                    </a:stretch>
                  </pic:blipFill>
                  <pic:spPr bwMode="auto">
                    <a:xfrm>
                      <a:off x="0" y="0"/>
                      <a:ext cx="3634762" cy="3429411"/>
                    </a:xfrm>
                    <a:prstGeom prst="rect">
                      <a:avLst/>
                    </a:prstGeom>
                    <a:noFill/>
                    <a:ln w="9525">
                      <a:noFill/>
                      <a:miter lim="800000"/>
                      <a:headEnd/>
                      <a:tailEnd/>
                    </a:ln>
                  </pic:spPr>
                </pic:pic>
              </a:graphicData>
            </a:graphic>
          </wp:inline>
        </w:drawing>
      </w:r>
    </w:p>
    <w:p w:rsidR="00CF794A" w:rsidRDefault="00CF794A" w:rsidP="00B00517">
      <w:pPr>
        <w:pStyle w:val="Legenda"/>
        <w:spacing w:before="240" w:line="480" w:lineRule="auto"/>
        <w:jc w:val="center"/>
        <w:rPr>
          <w:color w:val="auto"/>
        </w:rPr>
      </w:pPr>
      <w:bookmarkStart w:id="84" w:name="_Ref337394629"/>
      <w:bookmarkStart w:id="85" w:name="_Toc350911923"/>
      <w:r w:rsidRPr="00FA7EC9">
        <w:rPr>
          <w:color w:val="auto"/>
        </w:rPr>
        <w:t xml:space="preserve">Figura </w:t>
      </w:r>
      <w:r w:rsidR="00BE1559" w:rsidRPr="00FA7EC9">
        <w:rPr>
          <w:color w:val="auto"/>
        </w:rPr>
        <w:fldChar w:fldCharType="begin"/>
      </w:r>
      <w:r w:rsidRPr="00FA7EC9">
        <w:rPr>
          <w:color w:val="auto"/>
        </w:rPr>
        <w:instrText xml:space="preserve"> SEQ Figura \* ARABIC </w:instrText>
      </w:r>
      <w:r w:rsidR="00BE1559" w:rsidRPr="00FA7EC9">
        <w:rPr>
          <w:color w:val="auto"/>
        </w:rPr>
        <w:fldChar w:fldCharType="separate"/>
      </w:r>
      <w:r w:rsidR="00AA0C23">
        <w:rPr>
          <w:noProof/>
          <w:color w:val="auto"/>
        </w:rPr>
        <w:t>6</w:t>
      </w:r>
      <w:r w:rsidR="00BE1559" w:rsidRPr="00FA7EC9">
        <w:rPr>
          <w:color w:val="auto"/>
        </w:rPr>
        <w:fldChar w:fldCharType="end"/>
      </w:r>
      <w:bookmarkEnd w:id="84"/>
      <w:r w:rsidRPr="00FA7EC9">
        <w:rPr>
          <w:color w:val="auto"/>
        </w:rPr>
        <w:t>: Di</w:t>
      </w:r>
      <w:r w:rsidR="00A859F6">
        <w:rPr>
          <w:color w:val="auto"/>
        </w:rPr>
        <w:t>agrama de transição de estados de um t</w:t>
      </w:r>
      <w:r w:rsidRPr="00FA7EC9">
        <w:rPr>
          <w:color w:val="auto"/>
        </w:rPr>
        <w:t>axista</w:t>
      </w:r>
      <w:bookmarkEnd w:id="85"/>
    </w:p>
    <w:p w:rsidR="000F0EC9" w:rsidRDefault="00F8429A" w:rsidP="0036573E">
      <w:pPr>
        <w:spacing w:after="0"/>
        <w:ind w:firstLine="709"/>
      </w:pPr>
      <w:r>
        <w:lastRenderedPageBreak/>
        <w:t>Um cliente, assim como os taxistas, tem seu status monitorado pelo software.</w:t>
      </w:r>
      <w:r w:rsidR="00A859F6">
        <w:t xml:space="preserve"> Para que uma requisição seja realizada, é necessário que </w:t>
      </w:r>
      <w:r w:rsidR="00E7582B">
        <w:t>o cliente</w:t>
      </w:r>
      <w:r w:rsidR="00A859F6">
        <w:t xml:space="preserve"> possua seu status </w:t>
      </w:r>
      <w:r>
        <w:t xml:space="preserve">como </w:t>
      </w:r>
      <w:r w:rsidR="00A859F6">
        <w:t>“Livre”</w:t>
      </w:r>
      <w:r>
        <w:t>, pois, c</w:t>
      </w:r>
      <w:r w:rsidR="00682AD4">
        <w:t>aso já esteja em um aten</w:t>
      </w:r>
      <w:r>
        <w:t>dimento,</w:t>
      </w:r>
      <w:r w:rsidR="006371D6">
        <w:t xml:space="preserve"> o sistema não permitirá uma nova</w:t>
      </w:r>
      <w:r w:rsidR="00682AD4">
        <w:t xml:space="preserve"> solicitação. Podemos visualizar os </w:t>
      </w:r>
      <w:r w:rsidR="00E0227A">
        <w:t xml:space="preserve">possíveis </w:t>
      </w:r>
      <w:r w:rsidR="00682AD4">
        <w:t xml:space="preserve">estados para um cliente, bem como a transição entre eles através do diagrama da </w:t>
      </w:r>
      <w:r w:rsidR="00BE1559">
        <w:fldChar w:fldCharType="begin"/>
      </w:r>
      <w:r w:rsidR="00682AD4">
        <w:instrText xml:space="preserve"> REF _Ref337394637 \h </w:instrText>
      </w:r>
      <w:r w:rsidR="00BE1559">
        <w:fldChar w:fldCharType="separate"/>
      </w:r>
      <w:r w:rsidR="00AA0C23" w:rsidRPr="00FA7EC9">
        <w:t xml:space="preserve">Figura </w:t>
      </w:r>
      <w:r w:rsidR="00AA0C23">
        <w:rPr>
          <w:noProof/>
        </w:rPr>
        <w:t>7</w:t>
      </w:r>
      <w:r w:rsidR="00BE1559">
        <w:fldChar w:fldCharType="end"/>
      </w:r>
      <w:r w:rsidR="00682AD4">
        <w:t>.</w:t>
      </w:r>
    </w:p>
    <w:p w:rsidR="000F0EC9" w:rsidRPr="00FA7EC9" w:rsidRDefault="000F0EC9" w:rsidP="00D12F8D">
      <w:pPr>
        <w:keepNext/>
        <w:spacing w:after="0" w:line="360" w:lineRule="auto"/>
        <w:jc w:val="center"/>
      </w:pPr>
      <w:r>
        <w:rPr>
          <w:noProof/>
          <w:lang w:eastAsia="pt-BR"/>
        </w:rPr>
        <w:drawing>
          <wp:inline distT="0" distB="0" distL="0" distR="0">
            <wp:extent cx="3445510" cy="4271366"/>
            <wp:effectExtent l="19050" t="0" r="2540" b="0"/>
            <wp:docPr id="1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srcRect/>
                    <a:stretch>
                      <a:fillRect/>
                    </a:stretch>
                  </pic:blipFill>
                  <pic:spPr bwMode="auto">
                    <a:xfrm>
                      <a:off x="0" y="0"/>
                      <a:ext cx="3461273" cy="4290907"/>
                    </a:xfrm>
                    <a:prstGeom prst="rect">
                      <a:avLst/>
                    </a:prstGeom>
                    <a:noFill/>
                    <a:ln w="9525">
                      <a:noFill/>
                      <a:miter lim="800000"/>
                      <a:headEnd/>
                      <a:tailEnd/>
                    </a:ln>
                  </pic:spPr>
                </pic:pic>
              </a:graphicData>
            </a:graphic>
          </wp:inline>
        </w:drawing>
      </w:r>
    </w:p>
    <w:p w:rsidR="000F0EC9" w:rsidRDefault="000F0EC9" w:rsidP="00D12F8D">
      <w:pPr>
        <w:pStyle w:val="Legenda"/>
        <w:spacing w:line="360" w:lineRule="auto"/>
        <w:jc w:val="center"/>
        <w:rPr>
          <w:color w:val="auto"/>
        </w:rPr>
      </w:pPr>
      <w:bookmarkStart w:id="86" w:name="_Ref337394637"/>
      <w:bookmarkStart w:id="87" w:name="_Toc350911924"/>
      <w:r w:rsidRPr="00FA7EC9">
        <w:rPr>
          <w:color w:val="auto"/>
        </w:rPr>
        <w:t xml:space="preserve">Figura </w:t>
      </w:r>
      <w:r w:rsidR="00BE1559" w:rsidRPr="00FA7EC9">
        <w:rPr>
          <w:color w:val="auto"/>
        </w:rPr>
        <w:fldChar w:fldCharType="begin"/>
      </w:r>
      <w:r w:rsidRPr="00FA7EC9">
        <w:rPr>
          <w:color w:val="auto"/>
        </w:rPr>
        <w:instrText xml:space="preserve"> SEQ Figura \* ARABIC </w:instrText>
      </w:r>
      <w:r w:rsidR="00BE1559" w:rsidRPr="00FA7EC9">
        <w:rPr>
          <w:color w:val="auto"/>
        </w:rPr>
        <w:fldChar w:fldCharType="separate"/>
      </w:r>
      <w:r w:rsidR="00AA0C23">
        <w:rPr>
          <w:noProof/>
          <w:color w:val="auto"/>
        </w:rPr>
        <w:t>7</w:t>
      </w:r>
      <w:r w:rsidR="00BE1559" w:rsidRPr="00FA7EC9">
        <w:rPr>
          <w:color w:val="auto"/>
        </w:rPr>
        <w:fldChar w:fldCharType="end"/>
      </w:r>
      <w:bookmarkEnd w:id="86"/>
      <w:r w:rsidRPr="00FA7EC9">
        <w:rPr>
          <w:color w:val="auto"/>
        </w:rPr>
        <w:t>: Dia</w:t>
      </w:r>
      <w:r w:rsidR="00A859F6">
        <w:rPr>
          <w:color w:val="auto"/>
        </w:rPr>
        <w:t>grama de transição de estados de um c</w:t>
      </w:r>
      <w:r w:rsidRPr="00FA7EC9">
        <w:rPr>
          <w:color w:val="auto"/>
        </w:rPr>
        <w:t>liente</w:t>
      </w:r>
      <w:bookmarkEnd w:id="87"/>
    </w:p>
    <w:p w:rsidR="00397CC7" w:rsidRDefault="002553EF" w:rsidP="00397CC7">
      <w:pPr>
        <w:ind w:firstLine="709"/>
      </w:pPr>
      <w:r>
        <w:t>Ao final d</w:t>
      </w:r>
      <w:r w:rsidR="003544F9">
        <w:t>a solicitação d</w:t>
      </w:r>
      <w:r>
        <w:t>e atendimento</w:t>
      </w:r>
      <w:r w:rsidR="003544F9">
        <w:t>, o sistema iniciará o processo de esco</w:t>
      </w:r>
      <w:r w:rsidR="002E74ED">
        <w:t>lha do melhor taxista disponível e indicará o responsável</w:t>
      </w:r>
      <w:r w:rsidR="005F4889">
        <w:t>. Caso nenhum taxista seja localizado, o cliente aguardará na fila de espera.</w:t>
      </w:r>
    </w:p>
    <w:p w:rsidR="005F4889" w:rsidRDefault="005F4889" w:rsidP="00397CC7">
      <w:pPr>
        <w:ind w:firstLine="709"/>
      </w:pPr>
      <w:r>
        <w:t xml:space="preserve">Considerando um fluxo convencional do sistema, no qual o usuário será atendido </w:t>
      </w:r>
      <w:r w:rsidR="00066D99">
        <w:t xml:space="preserve">por um taxista </w:t>
      </w:r>
      <w:r>
        <w:t xml:space="preserve">próximo a ele, </w:t>
      </w:r>
      <w:r w:rsidR="00E7582B">
        <w:t>pode-se</w:t>
      </w:r>
      <w:r>
        <w:t xml:space="preserve"> considerar as seguintes etapas de interação entre clientes, taxistas e o sistema:</w:t>
      </w:r>
    </w:p>
    <w:p w:rsidR="005F4889" w:rsidRDefault="005F4889" w:rsidP="005F4889">
      <w:pPr>
        <w:pStyle w:val="PargrafodaLista"/>
        <w:numPr>
          <w:ilvl w:val="0"/>
          <w:numId w:val="19"/>
        </w:numPr>
      </w:pPr>
      <w:bookmarkStart w:id="88" w:name="_Ref349766897"/>
      <w:r>
        <w:lastRenderedPageBreak/>
        <w:t>O cliente realiza uma requisição de atendimento;</w:t>
      </w:r>
      <w:bookmarkEnd w:id="88"/>
    </w:p>
    <w:p w:rsidR="005F4889" w:rsidRDefault="005F4889" w:rsidP="005F4889">
      <w:pPr>
        <w:pStyle w:val="PargrafodaLista"/>
        <w:numPr>
          <w:ilvl w:val="0"/>
          <w:numId w:val="19"/>
        </w:numPr>
      </w:pPr>
      <w:r>
        <w:t>O sistema identifica o taxista mais apto a atendê-lo;</w:t>
      </w:r>
    </w:p>
    <w:p w:rsidR="005F4889" w:rsidRDefault="005F4889" w:rsidP="005F4889">
      <w:pPr>
        <w:pStyle w:val="PargrafodaLista"/>
        <w:numPr>
          <w:ilvl w:val="0"/>
          <w:numId w:val="19"/>
        </w:numPr>
      </w:pPr>
      <w:r>
        <w:t xml:space="preserve">O sistema informa ao taxista mais apto </w:t>
      </w:r>
      <w:r w:rsidR="002E74ED">
        <w:t>sobre a</w:t>
      </w:r>
      <w:r>
        <w:t xml:space="preserve"> requisição;</w:t>
      </w:r>
    </w:p>
    <w:p w:rsidR="005F4889" w:rsidRDefault="005F4889" w:rsidP="005F4889">
      <w:pPr>
        <w:pStyle w:val="PargrafodaLista"/>
        <w:numPr>
          <w:ilvl w:val="0"/>
          <w:numId w:val="19"/>
        </w:numPr>
      </w:pPr>
      <w:r>
        <w:t xml:space="preserve">O taxista aceita a </w:t>
      </w:r>
      <w:r w:rsidR="002E74ED">
        <w:t>solicitação</w:t>
      </w:r>
      <w:r>
        <w:t>;</w:t>
      </w:r>
    </w:p>
    <w:p w:rsidR="005F4889" w:rsidRDefault="005F4889" w:rsidP="005F4889">
      <w:pPr>
        <w:pStyle w:val="PargrafodaLista"/>
        <w:numPr>
          <w:ilvl w:val="0"/>
          <w:numId w:val="19"/>
        </w:numPr>
      </w:pPr>
      <w:r>
        <w:t xml:space="preserve">O cliente confirma a </w:t>
      </w:r>
      <w:r w:rsidR="002E74ED">
        <w:t>o pedido</w:t>
      </w:r>
      <w:r>
        <w:t>;</w:t>
      </w:r>
    </w:p>
    <w:p w:rsidR="005F4889" w:rsidRDefault="005F4889" w:rsidP="005F4889">
      <w:pPr>
        <w:pStyle w:val="PargrafodaLista"/>
        <w:numPr>
          <w:ilvl w:val="0"/>
          <w:numId w:val="19"/>
        </w:numPr>
      </w:pPr>
      <w:r>
        <w:t xml:space="preserve">O taxista é informado sobre o aceite do cliente e dirige-se ao local onde </w:t>
      </w:r>
      <w:r w:rsidR="00E90171">
        <w:t>este</w:t>
      </w:r>
      <w:r>
        <w:t xml:space="preserve"> se encontra;</w:t>
      </w:r>
    </w:p>
    <w:p w:rsidR="005F4889" w:rsidRDefault="005F4889" w:rsidP="005F4889">
      <w:pPr>
        <w:pStyle w:val="PargrafodaLista"/>
        <w:numPr>
          <w:ilvl w:val="0"/>
          <w:numId w:val="19"/>
        </w:numPr>
      </w:pPr>
      <w:r>
        <w:t>Após o início do atendimento, o taxista informa ao sistema sobre o início da “corrida”;</w:t>
      </w:r>
    </w:p>
    <w:p w:rsidR="005F4889" w:rsidRDefault="005F4889" w:rsidP="005F4889">
      <w:pPr>
        <w:pStyle w:val="PargrafodaLista"/>
        <w:numPr>
          <w:ilvl w:val="0"/>
          <w:numId w:val="19"/>
        </w:numPr>
      </w:pPr>
      <w:r>
        <w:t>Quando chegar ao destino, o taxista informará ao sistema s</w:t>
      </w:r>
      <w:r w:rsidR="00066D99">
        <w:t>obre a conclusão do atendimento;</w:t>
      </w:r>
    </w:p>
    <w:p w:rsidR="00066D99" w:rsidRDefault="00066D99" w:rsidP="005F4889">
      <w:pPr>
        <w:pStyle w:val="PargrafodaLista"/>
        <w:numPr>
          <w:ilvl w:val="0"/>
          <w:numId w:val="19"/>
        </w:numPr>
      </w:pPr>
      <w:r>
        <w:t>Os estados do cliente e do taxista</w:t>
      </w:r>
      <w:r w:rsidR="00E90171">
        <w:t>, após o fim do atendimento,</w:t>
      </w:r>
      <w:r>
        <w:t xml:space="preserve"> são alterados para “Livre”.</w:t>
      </w:r>
    </w:p>
    <w:p w:rsidR="003C442E" w:rsidRDefault="003C442E" w:rsidP="003C442E">
      <w:pPr>
        <w:ind w:firstLine="709"/>
      </w:pPr>
      <w:r>
        <w:t>Para cada uma das etapas descritas acima, é possível identificar os fluxos de exceção, bem como a alteração dos estados da requisição.</w:t>
      </w:r>
      <w:r w:rsidR="00BD72C5">
        <w:t xml:space="preserve"> Na </w:t>
      </w:r>
      <w:r w:rsidR="008C0C29">
        <w:t xml:space="preserve">primeira </w:t>
      </w:r>
      <w:r w:rsidR="00BD72C5">
        <w:t>etapa</w:t>
      </w:r>
      <w:r w:rsidR="006B103D">
        <w:t xml:space="preserve">, o cliente realizou </w:t>
      </w:r>
      <w:r w:rsidR="00C517B6">
        <w:t>uma solicitação de atendimento</w:t>
      </w:r>
      <w:r w:rsidR="006B103D">
        <w:t xml:space="preserve"> ao sistema</w:t>
      </w:r>
      <w:r w:rsidR="008C0C29">
        <w:t xml:space="preserve"> e a requisição automaticamente assumiu o estado de “Requisição Realizada”.</w:t>
      </w:r>
    </w:p>
    <w:p w:rsidR="008C0C29" w:rsidRDefault="008C0C29" w:rsidP="003C442E">
      <w:pPr>
        <w:ind w:firstLine="709"/>
      </w:pPr>
      <w:r>
        <w:t xml:space="preserve">Logo após a </w:t>
      </w:r>
      <w:r w:rsidR="00DA4192">
        <w:t>solicitação</w:t>
      </w:r>
      <w:r>
        <w:t xml:space="preserve"> d</w:t>
      </w:r>
      <w:r w:rsidR="00DA4192">
        <w:t>e</w:t>
      </w:r>
      <w:r>
        <w:t xml:space="preserve"> atendimento, </w:t>
      </w:r>
      <w:r w:rsidR="00DA4192">
        <w:t xml:space="preserve">o sistema </w:t>
      </w:r>
      <w:r w:rsidR="00C517B6">
        <w:t xml:space="preserve">realiza seu processamento </w:t>
      </w:r>
      <w:r w:rsidR="00DA4192">
        <w:t xml:space="preserve">e encontra o </w:t>
      </w:r>
      <w:r w:rsidR="00DA3988">
        <w:t xml:space="preserve">melhor </w:t>
      </w:r>
      <w:r w:rsidR="00DA4192">
        <w:t xml:space="preserve">taxista </w:t>
      </w:r>
      <w:r w:rsidR="00DA3988">
        <w:t>par</w:t>
      </w:r>
      <w:r w:rsidR="00DA4192">
        <w:t>a atendê-la. Caso um taxista seja encontrado, a requisição assume o estado “Aguardando Resposta”</w:t>
      </w:r>
      <w:r w:rsidR="004C3FD9">
        <w:t>. Caso contrário, a requisição entra na fila de espera e assume o valor “Em processamento”.</w:t>
      </w:r>
    </w:p>
    <w:p w:rsidR="00D17AA8" w:rsidRDefault="00D17AA8" w:rsidP="003C442E">
      <w:pPr>
        <w:ind w:firstLine="709"/>
      </w:pPr>
      <w:r>
        <w:t xml:space="preserve">Ao ser informado sobre a existência de uma requisição, o taxista deverá responder ao sistema o mais breve possível sobre </w:t>
      </w:r>
      <w:r w:rsidR="00B80D6C">
        <w:t xml:space="preserve">o aceite da requisição. Caso isso seja feito, a requisição terá como status “Aguardando Confirmação”, onde o cliente </w:t>
      </w:r>
      <w:r w:rsidR="00B80D6C">
        <w:lastRenderedPageBreak/>
        <w:t xml:space="preserve">deverá informar se confirma ou não a </w:t>
      </w:r>
      <w:r w:rsidR="004B32F2">
        <w:t>solicitação</w:t>
      </w:r>
      <w:r w:rsidR="00B80D6C">
        <w:t>.</w:t>
      </w:r>
      <w:r w:rsidR="00C6116E">
        <w:t xml:space="preserve"> Antes da confirmação do cliente, é exibido a ele o tempo de espera previsto até o atendimento e a distância que o taxista percorrerá, a fim de que possa avali</w:t>
      </w:r>
      <w:r w:rsidR="00C517B6">
        <w:t xml:space="preserve">ar se o tempo é adequado </w:t>
      </w:r>
      <w:r w:rsidR="00F6058E">
        <w:t>a</w:t>
      </w:r>
      <w:r w:rsidR="001823AC">
        <w:t>s</w:t>
      </w:r>
      <w:r w:rsidR="00F6058E">
        <w:t xml:space="preserve"> suas necessidades</w:t>
      </w:r>
      <w:r w:rsidR="00C6116E">
        <w:t xml:space="preserve">. Caso o cliente concorde com o atendimento, o status da requisição será alterado para “Aguardando Atendimento”. Caso contrário, </w:t>
      </w:r>
      <w:r w:rsidR="00C517B6">
        <w:t>a solicitação será alterada</w:t>
      </w:r>
      <w:r w:rsidR="00C6116E">
        <w:t xml:space="preserve"> para “Cancelado”.</w:t>
      </w:r>
    </w:p>
    <w:p w:rsidR="007E1C6A" w:rsidRDefault="00FA223F" w:rsidP="007E1C6A">
      <w:pPr>
        <w:ind w:firstLine="709"/>
      </w:pPr>
      <w:r>
        <w:t xml:space="preserve">Supondo que o cliente aceitou as condições </w:t>
      </w:r>
      <w:r w:rsidR="00C517B6">
        <w:t xml:space="preserve">de </w:t>
      </w:r>
      <w:r w:rsidR="00DA3988">
        <w:t>atendimento</w:t>
      </w:r>
      <w:r>
        <w:t>, o taxista deslocar</w:t>
      </w:r>
      <w:r w:rsidR="00C517B6">
        <w:t>-se-</w:t>
      </w:r>
      <w:r>
        <w:t xml:space="preserve">á até o local onde o cliente está. Na interface do taxista </w:t>
      </w:r>
      <w:r w:rsidR="00C517B6">
        <w:t>são</w:t>
      </w:r>
      <w:r>
        <w:t xml:space="preserve"> exibida</w:t>
      </w:r>
      <w:r w:rsidR="00C517B6">
        <w:t>s</w:t>
      </w:r>
      <w:r>
        <w:t xml:space="preserve"> as informações de localização do cliente, bem como o trajeto indicado.</w:t>
      </w:r>
    </w:p>
    <w:p w:rsidR="00661A3F" w:rsidRDefault="00D327BD" w:rsidP="00661A3F">
      <w:pPr>
        <w:ind w:firstLine="709"/>
      </w:pPr>
      <w:r>
        <w:t xml:space="preserve">Após iniciar o </w:t>
      </w:r>
      <w:r w:rsidRPr="006F69C9">
        <w:t>atendimento,</w:t>
      </w:r>
      <w:r>
        <w:t xml:space="preserve"> o taxista deverá alterar o status da requisição no sistema para “Em Atendimento”. Essa informação de início</w:t>
      </w:r>
      <w:r w:rsidR="00C9312C">
        <w:t xml:space="preserve"> da prestação de serviço</w:t>
      </w:r>
      <w:r>
        <w:t xml:space="preserve">, bem como </w:t>
      </w:r>
      <w:r w:rsidR="001158D0">
        <w:t xml:space="preserve">a alteração para o estado de “Finalizado”, deverá ser realizada pelo taxista para permitir que o sistema identifique corretamente o fluxo de </w:t>
      </w:r>
      <w:r w:rsidR="001823AC">
        <w:t>requisição</w:t>
      </w:r>
      <w:r w:rsidR="001158D0">
        <w:t xml:space="preserve"> e </w:t>
      </w:r>
      <w:r w:rsidR="001823AC">
        <w:t xml:space="preserve">seja capaz, no futuro, de </w:t>
      </w:r>
      <w:r w:rsidR="001158D0">
        <w:t>gerar estatísticas</w:t>
      </w:r>
      <w:r w:rsidR="003B7AF5">
        <w:t>, c</w:t>
      </w:r>
      <w:r w:rsidR="00C66439">
        <w:t xml:space="preserve">omo o tempo médio de espera </w:t>
      </w:r>
      <w:r w:rsidR="003B7AF5">
        <w:t>e o tempo médio de uma corrida.</w:t>
      </w:r>
    </w:p>
    <w:p w:rsidR="00C6116E" w:rsidRPr="00397CC7" w:rsidRDefault="003B7AF5" w:rsidP="00FA1604">
      <w:pPr>
        <w:ind w:firstLine="709"/>
      </w:pPr>
      <w:r>
        <w:t xml:space="preserve">Finalizado o </w:t>
      </w:r>
      <w:r w:rsidRPr="006F69C9">
        <w:t>atendi</w:t>
      </w:r>
      <w:r w:rsidR="00C517B6" w:rsidRPr="006F69C9">
        <w:t>mento,</w:t>
      </w:r>
      <w:r w:rsidR="00C517B6">
        <w:t xml:space="preserve"> o sistema armazenará todas</w:t>
      </w:r>
      <w:r w:rsidR="00726F57">
        <w:t xml:space="preserve"> </w:t>
      </w:r>
      <w:r w:rsidR="00C517B6">
        <w:t xml:space="preserve">as informações no </w:t>
      </w:r>
      <w:r>
        <w:t>banco de dados</w:t>
      </w:r>
      <w:r w:rsidR="003210F0">
        <w:t xml:space="preserve"> para posterior consulta.</w:t>
      </w:r>
      <w:r w:rsidR="00C54361">
        <w:t xml:space="preserve"> </w:t>
      </w:r>
      <w:r w:rsidR="00C517B6">
        <w:t xml:space="preserve">O </w:t>
      </w:r>
      <w:r w:rsidR="00C517B6" w:rsidRPr="00C517B6">
        <w:rPr>
          <w:i/>
        </w:rPr>
        <w:t>log</w:t>
      </w:r>
      <w:r w:rsidR="00C517B6">
        <w:t xml:space="preserve"> de alterações de estados</w:t>
      </w:r>
      <w:r w:rsidR="00FA1604">
        <w:t xml:space="preserve">, bem como o horário da transição entre eles será também </w:t>
      </w:r>
      <w:r w:rsidR="00C517B6">
        <w:t>persistido</w:t>
      </w:r>
      <w:r w:rsidR="00FA1604">
        <w:t xml:space="preserve"> na base de dados. Podemos visualizar, na forma de diagrama, o fluxo de alteração dos estados da requisição por meio da </w:t>
      </w:r>
      <w:r w:rsidR="00BE1559">
        <w:fldChar w:fldCharType="begin"/>
      </w:r>
      <w:r w:rsidR="00FA1604">
        <w:instrText xml:space="preserve"> REF _Ref337394640 \h </w:instrText>
      </w:r>
      <w:r w:rsidR="00BE1559">
        <w:fldChar w:fldCharType="separate"/>
      </w:r>
      <w:r w:rsidR="00AA0C23" w:rsidRPr="001A75F1">
        <w:t xml:space="preserve">Figura </w:t>
      </w:r>
      <w:r w:rsidR="00AA0C23">
        <w:rPr>
          <w:noProof/>
        </w:rPr>
        <w:t>8</w:t>
      </w:r>
      <w:r w:rsidR="00BE1559">
        <w:fldChar w:fldCharType="end"/>
      </w:r>
      <w:r w:rsidR="00FA1604">
        <w:t>.</w:t>
      </w:r>
    </w:p>
    <w:p w:rsidR="00EB4B29" w:rsidRPr="001A75F1" w:rsidRDefault="00C25373" w:rsidP="00EB4B29">
      <w:pPr>
        <w:keepNext/>
        <w:spacing w:after="0" w:line="360" w:lineRule="auto"/>
        <w:jc w:val="center"/>
      </w:pPr>
      <w:r>
        <w:rPr>
          <w:noProof/>
          <w:lang w:eastAsia="pt-BR"/>
        </w:rPr>
        <w:lastRenderedPageBreak/>
        <w:drawing>
          <wp:inline distT="0" distB="0" distL="0" distR="0">
            <wp:extent cx="3951396" cy="5791200"/>
            <wp:effectExtent l="1905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srcRect/>
                    <a:stretch>
                      <a:fillRect/>
                    </a:stretch>
                  </pic:blipFill>
                  <pic:spPr bwMode="auto">
                    <a:xfrm>
                      <a:off x="0" y="0"/>
                      <a:ext cx="3951396" cy="5791200"/>
                    </a:xfrm>
                    <a:prstGeom prst="rect">
                      <a:avLst/>
                    </a:prstGeom>
                    <a:noFill/>
                    <a:ln w="9525">
                      <a:noFill/>
                      <a:miter lim="800000"/>
                      <a:headEnd/>
                      <a:tailEnd/>
                    </a:ln>
                  </pic:spPr>
                </pic:pic>
              </a:graphicData>
            </a:graphic>
          </wp:inline>
        </w:drawing>
      </w:r>
    </w:p>
    <w:p w:rsidR="00EB4B29" w:rsidRPr="001A75F1" w:rsidRDefault="00EB4B29" w:rsidP="00EB4B29">
      <w:pPr>
        <w:pStyle w:val="Legenda"/>
        <w:spacing w:line="480" w:lineRule="auto"/>
        <w:jc w:val="center"/>
        <w:rPr>
          <w:color w:val="auto"/>
        </w:rPr>
      </w:pPr>
      <w:bookmarkStart w:id="89" w:name="_Ref337394640"/>
      <w:bookmarkStart w:id="90" w:name="_Ref349768179"/>
      <w:bookmarkStart w:id="91" w:name="_Toc350911925"/>
      <w:r w:rsidRPr="001A75F1">
        <w:rPr>
          <w:color w:val="auto"/>
        </w:rPr>
        <w:t xml:space="preserve">Figura </w:t>
      </w:r>
      <w:r w:rsidR="00BE1559" w:rsidRPr="001A75F1">
        <w:rPr>
          <w:color w:val="auto"/>
        </w:rPr>
        <w:fldChar w:fldCharType="begin"/>
      </w:r>
      <w:r w:rsidRPr="001A75F1">
        <w:rPr>
          <w:color w:val="auto"/>
        </w:rPr>
        <w:instrText xml:space="preserve"> SEQ Figura \* ARABIC </w:instrText>
      </w:r>
      <w:r w:rsidR="00BE1559" w:rsidRPr="001A75F1">
        <w:rPr>
          <w:color w:val="auto"/>
        </w:rPr>
        <w:fldChar w:fldCharType="separate"/>
      </w:r>
      <w:r w:rsidR="00AA0C23">
        <w:rPr>
          <w:noProof/>
          <w:color w:val="auto"/>
        </w:rPr>
        <w:t>8</w:t>
      </w:r>
      <w:r w:rsidR="00BE1559" w:rsidRPr="001A75F1">
        <w:rPr>
          <w:color w:val="auto"/>
        </w:rPr>
        <w:fldChar w:fldCharType="end"/>
      </w:r>
      <w:bookmarkEnd w:id="89"/>
      <w:r w:rsidRPr="001A75F1">
        <w:rPr>
          <w:color w:val="auto"/>
        </w:rPr>
        <w:t>: Diagrama de transição de estados - Atendimento.</w:t>
      </w:r>
      <w:bookmarkEnd w:id="90"/>
      <w:bookmarkEnd w:id="91"/>
    </w:p>
    <w:p w:rsidR="00947879" w:rsidRDefault="00947879" w:rsidP="00947879">
      <w:pPr>
        <w:spacing w:after="0"/>
        <w:ind w:firstLine="708"/>
      </w:pPr>
    </w:p>
    <w:p w:rsidR="00947879" w:rsidRPr="009B64BF" w:rsidRDefault="00947879" w:rsidP="00947879">
      <w:pPr>
        <w:pStyle w:val="Ttulo2"/>
      </w:pPr>
      <w:bookmarkStart w:id="92" w:name="_Toc350911894"/>
      <w:r w:rsidRPr="009B64BF">
        <w:t>ARQUITETURA DO SOFTWARE</w:t>
      </w:r>
      <w:bookmarkEnd w:id="92"/>
    </w:p>
    <w:p w:rsidR="00947879" w:rsidRDefault="00947879" w:rsidP="00947879">
      <w:r>
        <w:t>A arquitetura do software foi baseada no modelo DDD (</w:t>
      </w:r>
      <w:r w:rsidRPr="001E1FB7">
        <w:rPr>
          <w:i/>
        </w:rPr>
        <w:t>Domain-Driven Desig</w:t>
      </w:r>
      <w:r w:rsidR="00CE175B">
        <w:rPr>
          <w:i/>
        </w:rPr>
        <w:t>n</w:t>
      </w:r>
      <w:r>
        <w:t xml:space="preserve">). O diagrama </w:t>
      </w:r>
      <w:r w:rsidR="00CB6AAA">
        <w:t xml:space="preserve">correspondente à arquitetura </w:t>
      </w:r>
      <w:r>
        <w:t xml:space="preserve">está disponível na </w:t>
      </w:r>
      <w:r w:rsidR="00BE1559">
        <w:fldChar w:fldCharType="begin"/>
      </w:r>
      <w:r>
        <w:instrText xml:space="preserve"> REF _Ref345921927 \h </w:instrText>
      </w:r>
      <w:r w:rsidR="00BE1559">
        <w:fldChar w:fldCharType="separate"/>
      </w:r>
      <w:r w:rsidR="00AA0C23" w:rsidRPr="001F0BA5">
        <w:t xml:space="preserve">Figura </w:t>
      </w:r>
      <w:r w:rsidR="00AA0C23">
        <w:rPr>
          <w:noProof/>
        </w:rPr>
        <w:t>9</w:t>
      </w:r>
      <w:r w:rsidR="00BE1559">
        <w:fldChar w:fldCharType="end"/>
      </w:r>
      <w:r w:rsidR="00986412">
        <w:t>.</w:t>
      </w:r>
    </w:p>
    <w:p w:rsidR="00947879" w:rsidRDefault="00947879" w:rsidP="00947879">
      <w:pPr>
        <w:keepNext/>
        <w:spacing w:after="0"/>
        <w:jc w:val="center"/>
      </w:pPr>
      <w:r>
        <w:rPr>
          <w:noProof/>
          <w:lang w:eastAsia="pt-BR"/>
        </w:rPr>
        <w:lastRenderedPageBreak/>
        <w:drawing>
          <wp:inline distT="0" distB="0" distL="0" distR="0">
            <wp:extent cx="5283687" cy="3486150"/>
            <wp:effectExtent l="19050" t="0" r="0" b="0"/>
            <wp:docPr id="25" name="Imagem 2" descr="C:\Users\freis\Desktop\t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eis\Desktop\tcc.jpg"/>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93528" cy="3492643"/>
                    </a:xfrm>
                    <a:prstGeom prst="rect">
                      <a:avLst/>
                    </a:prstGeom>
                    <a:noFill/>
                    <a:ln>
                      <a:noFill/>
                    </a:ln>
                  </pic:spPr>
                </pic:pic>
              </a:graphicData>
            </a:graphic>
          </wp:inline>
        </w:drawing>
      </w:r>
    </w:p>
    <w:p w:rsidR="00947879" w:rsidRDefault="00947879" w:rsidP="00947879">
      <w:pPr>
        <w:pStyle w:val="Legenda"/>
        <w:jc w:val="center"/>
        <w:rPr>
          <w:color w:val="auto"/>
        </w:rPr>
      </w:pPr>
      <w:bookmarkStart w:id="93" w:name="_Ref345921927"/>
      <w:bookmarkStart w:id="94" w:name="_Toc350911926"/>
      <w:r w:rsidRPr="001F0BA5">
        <w:rPr>
          <w:color w:val="auto"/>
        </w:rPr>
        <w:t xml:space="preserve">Figura </w:t>
      </w:r>
      <w:r w:rsidR="00BE1559" w:rsidRPr="001F0BA5">
        <w:rPr>
          <w:color w:val="auto"/>
        </w:rPr>
        <w:fldChar w:fldCharType="begin"/>
      </w:r>
      <w:r w:rsidRPr="001F0BA5">
        <w:rPr>
          <w:color w:val="auto"/>
        </w:rPr>
        <w:instrText xml:space="preserve"> SEQ Figura \* ARABIC </w:instrText>
      </w:r>
      <w:r w:rsidR="00BE1559" w:rsidRPr="001F0BA5">
        <w:rPr>
          <w:color w:val="auto"/>
        </w:rPr>
        <w:fldChar w:fldCharType="separate"/>
      </w:r>
      <w:r w:rsidR="00AA0C23">
        <w:rPr>
          <w:noProof/>
          <w:color w:val="auto"/>
        </w:rPr>
        <w:t>9</w:t>
      </w:r>
      <w:r w:rsidR="00BE1559" w:rsidRPr="001F0BA5">
        <w:rPr>
          <w:color w:val="auto"/>
        </w:rPr>
        <w:fldChar w:fldCharType="end"/>
      </w:r>
      <w:bookmarkEnd w:id="93"/>
      <w:r w:rsidRPr="001F0BA5">
        <w:rPr>
          <w:color w:val="auto"/>
        </w:rPr>
        <w:t>: Arquitetura do software</w:t>
      </w:r>
      <w:bookmarkEnd w:id="94"/>
    </w:p>
    <w:p w:rsidR="0094542A" w:rsidRPr="0094542A" w:rsidRDefault="0094542A" w:rsidP="0094542A"/>
    <w:p w:rsidR="00947879" w:rsidRPr="009B64BF" w:rsidRDefault="00947879" w:rsidP="00947879">
      <w:pPr>
        <w:pStyle w:val="Ttulo3"/>
      </w:pPr>
      <w:bookmarkStart w:id="95" w:name="_Toc350911895"/>
      <w:r w:rsidRPr="009B64BF">
        <w:t>APRESENTAÇÃO</w:t>
      </w:r>
      <w:bookmarkEnd w:id="95"/>
    </w:p>
    <w:p w:rsidR="00947879" w:rsidRPr="00C9312C" w:rsidRDefault="00947879" w:rsidP="007A5CBF">
      <w:pPr>
        <w:rPr>
          <w:color w:val="FF0000"/>
        </w:rPr>
      </w:pPr>
      <w:r w:rsidRPr="00C9312C">
        <w:rPr>
          <w:color w:val="FF0000"/>
        </w:rPr>
        <w:t>A apresentação contém as interfa</w:t>
      </w:r>
      <w:r w:rsidR="00C8385C" w:rsidRPr="00C9312C">
        <w:rPr>
          <w:color w:val="FF0000"/>
        </w:rPr>
        <w:t>ces utilizadas pelos usuários para interação com o sistema</w:t>
      </w:r>
      <w:r w:rsidRPr="00C9312C">
        <w:rPr>
          <w:color w:val="FF0000"/>
        </w:rPr>
        <w:t xml:space="preserve">. Como o software poderá ser acessado por meio de dispositivos móveis, foram desenvolvidas duas interfaces diferentes para acesso. Uma </w:t>
      </w:r>
      <w:r w:rsidR="00C8385C" w:rsidRPr="00C9312C">
        <w:rPr>
          <w:color w:val="FF0000"/>
        </w:rPr>
        <w:t>delas</w:t>
      </w:r>
      <w:r w:rsidRPr="00C9312C">
        <w:rPr>
          <w:color w:val="FF0000"/>
        </w:rPr>
        <w:t xml:space="preserve"> é direcionada aos usuários que </w:t>
      </w:r>
      <w:r w:rsidR="00A251FD" w:rsidRPr="00C9312C">
        <w:rPr>
          <w:color w:val="FF0000"/>
        </w:rPr>
        <w:t>não utilizarão dispositivos móveis para</w:t>
      </w:r>
      <w:r w:rsidR="00C54361" w:rsidRPr="00C9312C">
        <w:rPr>
          <w:color w:val="FF0000"/>
        </w:rPr>
        <w:t xml:space="preserve"> </w:t>
      </w:r>
      <w:r w:rsidR="00A251FD" w:rsidRPr="00C9312C">
        <w:rPr>
          <w:color w:val="FF0000"/>
        </w:rPr>
        <w:t>requisição de serviços</w:t>
      </w:r>
      <w:r w:rsidR="00EE533F" w:rsidRPr="00C9312C">
        <w:rPr>
          <w:color w:val="FF0000"/>
        </w:rPr>
        <w:t xml:space="preserve">. A outra, principal foco do projeto é direcionado aos usuários que realizarão sua requisição utilizando </w:t>
      </w:r>
      <w:r w:rsidR="00EE533F" w:rsidRPr="00C9312C">
        <w:rPr>
          <w:i/>
          <w:color w:val="FF0000"/>
        </w:rPr>
        <w:t>tablets</w:t>
      </w:r>
      <w:r w:rsidR="00EE533F" w:rsidRPr="00C9312C">
        <w:rPr>
          <w:color w:val="FF0000"/>
        </w:rPr>
        <w:t xml:space="preserve"> ou </w:t>
      </w:r>
      <w:r w:rsidR="00EE533F" w:rsidRPr="00C9312C">
        <w:rPr>
          <w:i/>
          <w:color w:val="FF0000"/>
        </w:rPr>
        <w:t>smartphones</w:t>
      </w:r>
      <w:r w:rsidR="00EE533F" w:rsidRPr="00C9312C">
        <w:rPr>
          <w:color w:val="FF0000"/>
        </w:rPr>
        <w:t>. A interface móbile também será a utilizada pelos taxistas para respostas aos pedidos de taxi.</w:t>
      </w:r>
    </w:p>
    <w:p w:rsidR="002157BB" w:rsidRPr="00C9312C" w:rsidRDefault="00947879" w:rsidP="00947879">
      <w:pPr>
        <w:ind w:firstLine="709"/>
        <w:rPr>
          <w:color w:val="FF0000"/>
        </w:rPr>
      </w:pPr>
      <w:r w:rsidRPr="00C9312C">
        <w:rPr>
          <w:color w:val="FF0000"/>
        </w:rPr>
        <w:t xml:space="preserve">A interface </w:t>
      </w:r>
      <w:r w:rsidRPr="00C9312C">
        <w:rPr>
          <w:i/>
          <w:color w:val="FF0000"/>
        </w:rPr>
        <w:t>web mobile</w:t>
      </w:r>
      <w:r w:rsidRPr="00C9312C">
        <w:rPr>
          <w:color w:val="FF0000"/>
        </w:rPr>
        <w:t xml:space="preserve"> possui recursos </w:t>
      </w:r>
      <w:r w:rsidR="00116324" w:rsidRPr="00C9312C">
        <w:rPr>
          <w:color w:val="FF0000"/>
        </w:rPr>
        <w:t>de</w:t>
      </w:r>
      <w:r w:rsidRPr="00C9312C">
        <w:rPr>
          <w:color w:val="FF0000"/>
        </w:rPr>
        <w:t xml:space="preserve"> tamanho </w:t>
      </w:r>
      <w:r w:rsidR="002157BB" w:rsidRPr="00C9312C">
        <w:rPr>
          <w:color w:val="FF0000"/>
        </w:rPr>
        <w:t xml:space="preserve">compatível com pequenos dispositivos, como </w:t>
      </w:r>
      <w:r w:rsidR="002157BB" w:rsidRPr="00C9312C">
        <w:rPr>
          <w:i/>
          <w:color w:val="FF0000"/>
        </w:rPr>
        <w:t>smartphones</w:t>
      </w:r>
      <w:r w:rsidR="002157BB" w:rsidRPr="00C9312C">
        <w:rPr>
          <w:color w:val="FF0000"/>
        </w:rPr>
        <w:t xml:space="preserve">, além de contar com um número menor de </w:t>
      </w:r>
      <w:r w:rsidR="00116324" w:rsidRPr="00C9312C">
        <w:rPr>
          <w:color w:val="FF0000"/>
        </w:rPr>
        <w:t>funcionalidades</w:t>
      </w:r>
      <w:r w:rsidR="002157BB" w:rsidRPr="00C9312C">
        <w:rPr>
          <w:color w:val="FF0000"/>
        </w:rPr>
        <w:t xml:space="preserve">, </w:t>
      </w:r>
      <w:r w:rsidR="00116324" w:rsidRPr="00C9312C">
        <w:rPr>
          <w:color w:val="FF0000"/>
        </w:rPr>
        <w:t xml:space="preserve">a fim de melhorar </w:t>
      </w:r>
      <w:r w:rsidR="002157BB" w:rsidRPr="00C9312C">
        <w:rPr>
          <w:color w:val="FF0000"/>
        </w:rPr>
        <w:t>a usabilidade.</w:t>
      </w:r>
      <w:r w:rsidRPr="00C9312C">
        <w:rPr>
          <w:color w:val="FF0000"/>
        </w:rPr>
        <w:t xml:space="preserve"> Caso queira, </w:t>
      </w:r>
      <w:r w:rsidR="002157BB" w:rsidRPr="00C9312C">
        <w:rPr>
          <w:color w:val="FF0000"/>
        </w:rPr>
        <w:t xml:space="preserve">o usuário poderá </w:t>
      </w:r>
      <w:r w:rsidR="002157BB" w:rsidRPr="00C9312C">
        <w:rPr>
          <w:color w:val="FF0000"/>
        </w:rPr>
        <w:lastRenderedPageBreak/>
        <w:t xml:space="preserve">alterar a exibição da página </w:t>
      </w:r>
      <w:r w:rsidR="002157BB" w:rsidRPr="00C9312C">
        <w:rPr>
          <w:i/>
          <w:color w:val="FF0000"/>
        </w:rPr>
        <w:t>web mobile</w:t>
      </w:r>
      <w:r w:rsidR="002157BB" w:rsidRPr="00C9312C">
        <w:rPr>
          <w:color w:val="FF0000"/>
        </w:rPr>
        <w:t xml:space="preserve"> para a versão clássic</w:t>
      </w:r>
      <w:r w:rsidR="00C8385C" w:rsidRPr="00C9312C">
        <w:rPr>
          <w:color w:val="FF0000"/>
        </w:rPr>
        <w:t>a, utilizada em dispositivos convencionais</w:t>
      </w:r>
      <w:r w:rsidR="002157BB" w:rsidRPr="00C9312C">
        <w:rPr>
          <w:color w:val="FF0000"/>
        </w:rPr>
        <w:t>, de modo a visualizar mais recursos do software.</w:t>
      </w:r>
    </w:p>
    <w:p w:rsidR="00947879" w:rsidRPr="00C9312C" w:rsidRDefault="00947879" w:rsidP="00947879">
      <w:pPr>
        <w:ind w:firstLine="709"/>
        <w:rPr>
          <w:color w:val="FF0000"/>
        </w:rPr>
      </w:pPr>
      <w:r w:rsidRPr="00C9312C">
        <w:rPr>
          <w:color w:val="FF0000"/>
        </w:rPr>
        <w:t xml:space="preserve">Além dessas interfaces de </w:t>
      </w:r>
      <w:r w:rsidR="00116324" w:rsidRPr="00C9312C">
        <w:rPr>
          <w:color w:val="FF0000"/>
        </w:rPr>
        <w:t>requisição de taxis e visualização de informação</w:t>
      </w:r>
      <w:r w:rsidRPr="00C9312C">
        <w:rPr>
          <w:color w:val="FF0000"/>
        </w:rPr>
        <w:t xml:space="preserve">, existe um </w:t>
      </w:r>
      <w:commentRangeStart w:id="96"/>
      <w:r w:rsidRPr="00C9312C">
        <w:rPr>
          <w:i/>
          <w:color w:val="FF0000"/>
        </w:rPr>
        <w:t>app</w:t>
      </w:r>
      <w:r w:rsidRPr="00C9312C">
        <w:rPr>
          <w:color w:val="FF0000"/>
        </w:rPr>
        <w:t xml:space="preserve"> desenvolvido </w:t>
      </w:r>
      <w:commentRangeEnd w:id="96"/>
      <w:r w:rsidR="005A7088" w:rsidRPr="00C9312C">
        <w:rPr>
          <w:rStyle w:val="Refdecomentrio"/>
          <w:color w:val="FF0000"/>
        </w:rPr>
        <w:commentReference w:id="96"/>
      </w:r>
      <w:r w:rsidRPr="00C9312C">
        <w:rPr>
          <w:color w:val="FF0000"/>
        </w:rPr>
        <w:t xml:space="preserve">para telefones com sistema operacional </w:t>
      </w:r>
      <w:r w:rsidR="005E0735" w:rsidRPr="00C9312C">
        <w:rPr>
          <w:color w:val="FF0000"/>
        </w:rPr>
        <w:t>Android que monitora</w:t>
      </w:r>
      <w:r w:rsidRPr="00C9312C">
        <w:rPr>
          <w:color w:val="FF0000"/>
        </w:rPr>
        <w:t xml:space="preserve"> a posição geográfica de taxistas. Esse serviço roda em </w:t>
      </w:r>
      <w:r w:rsidRPr="00C9312C">
        <w:rPr>
          <w:i/>
          <w:color w:val="FF0000"/>
        </w:rPr>
        <w:t>background</w:t>
      </w:r>
      <w:r w:rsidRPr="00C9312C">
        <w:rPr>
          <w:color w:val="FF0000"/>
        </w:rPr>
        <w:t xml:space="preserve"> no aparelho celular do taxista e informa ao sistema </w:t>
      </w:r>
      <w:r w:rsidR="00C8385C" w:rsidRPr="00C9312C">
        <w:rPr>
          <w:color w:val="FF0000"/>
        </w:rPr>
        <w:t>sua posição</w:t>
      </w:r>
      <w:r w:rsidRPr="00C9312C">
        <w:rPr>
          <w:color w:val="FF0000"/>
        </w:rPr>
        <w:t xml:space="preserve">. As requisições, entretanto, deverão ser respondidas </w:t>
      </w:r>
      <w:r w:rsidR="00C8385C" w:rsidRPr="00C9312C">
        <w:rPr>
          <w:color w:val="FF0000"/>
        </w:rPr>
        <w:t xml:space="preserve">pelo taxista </w:t>
      </w:r>
      <w:r w:rsidRPr="00C9312C">
        <w:rPr>
          <w:color w:val="FF0000"/>
        </w:rPr>
        <w:t xml:space="preserve">através da interface web ou </w:t>
      </w:r>
      <w:r w:rsidRPr="00C9312C">
        <w:rPr>
          <w:i/>
          <w:color w:val="FF0000"/>
        </w:rPr>
        <w:t>web mobile</w:t>
      </w:r>
      <w:r w:rsidRPr="00C9312C">
        <w:rPr>
          <w:color w:val="FF0000"/>
        </w:rPr>
        <w:t>.</w:t>
      </w:r>
    </w:p>
    <w:p w:rsidR="00947879" w:rsidRDefault="00947879" w:rsidP="00947879">
      <w:pPr>
        <w:spacing w:after="0"/>
        <w:ind w:firstLine="709"/>
      </w:pPr>
    </w:p>
    <w:p w:rsidR="00947879" w:rsidRPr="009B64BF" w:rsidRDefault="00947879" w:rsidP="00947879">
      <w:pPr>
        <w:pStyle w:val="Ttulo3"/>
      </w:pPr>
      <w:bookmarkStart w:id="97" w:name="_Toc350911896"/>
      <w:r w:rsidRPr="009B64BF">
        <w:t>RECURSOS E COMPONENTES DO SERVIDOR</w:t>
      </w:r>
      <w:bookmarkEnd w:id="97"/>
    </w:p>
    <w:p w:rsidR="00A350E0" w:rsidRDefault="00947879" w:rsidP="00C86BB9">
      <w:r>
        <w:t xml:space="preserve">Na camada de recursos e componentes do servidor, temos uma divisão em </w:t>
      </w:r>
      <w:commentRangeStart w:id="98"/>
      <w:r w:rsidRPr="00BC0520">
        <w:rPr>
          <w:i/>
        </w:rPr>
        <w:t>application</w:t>
      </w:r>
      <w:commentRangeEnd w:id="98"/>
      <w:r w:rsidR="00C9312C">
        <w:rPr>
          <w:rStyle w:val="Refdecomentrio"/>
        </w:rPr>
        <w:commentReference w:id="98"/>
      </w:r>
      <w:r>
        <w:t xml:space="preserve">, domínio e repositório. </w:t>
      </w:r>
    </w:p>
    <w:p w:rsidR="00C86BB9" w:rsidRPr="00C9312C" w:rsidRDefault="00C86BB9" w:rsidP="00A350E0">
      <w:pPr>
        <w:ind w:firstLine="709"/>
        <w:rPr>
          <w:color w:val="FF0000"/>
        </w:rPr>
      </w:pPr>
      <w:commentRangeStart w:id="99"/>
      <w:r w:rsidRPr="00C9312C">
        <w:rPr>
          <w:color w:val="FF0000"/>
        </w:rPr>
        <w:t>O modelo de domínio do sistema representa o modo como a informação é organizada no softwar</w:t>
      </w:r>
      <w:r w:rsidR="00194EA5" w:rsidRPr="00C9312C">
        <w:rPr>
          <w:color w:val="FF0000"/>
        </w:rPr>
        <w:t>e; e contém todas as entidades -</w:t>
      </w:r>
      <w:r w:rsidRPr="00C9312C">
        <w:rPr>
          <w:color w:val="FF0000"/>
        </w:rPr>
        <w:t xml:space="preserve"> com seus respectivos atributos, </w:t>
      </w:r>
      <w:r w:rsidR="00194EA5" w:rsidRPr="00C9312C">
        <w:rPr>
          <w:color w:val="FF0000"/>
        </w:rPr>
        <w:t>propriedades, métodos e regras -</w:t>
      </w:r>
      <w:r w:rsidRPr="00C9312C">
        <w:rPr>
          <w:color w:val="FF0000"/>
        </w:rPr>
        <w:t xml:space="preserve"> e suas relações com outras ent</w:t>
      </w:r>
      <w:r w:rsidR="008058AA" w:rsidRPr="00C9312C">
        <w:rPr>
          <w:color w:val="FF0000"/>
        </w:rPr>
        <w:t>idades, permitindo uma análise</w:t>
      </w:r>
      <w:r w:rsidRPr="00C9312C">
        <w:rPr>
          <w:color w:val="FF0000"/>
        </w:rPr>
        <w:t xml:space="preserve"> conceitual do problema </w:t>
      </w:r>
      <w:sdt>
        <w:sdtPr>
          <w:rPr>
            <w:color w:val="FF0000"/>
          </w:rPr>
          <w:id w:val="7767977"/>
          <w:citation/>
        </w:sdtPr>
        <w:sdtContent>
          <w:r w:rsidR="00BE1559" w:rsidRPr="00C9312C">
            <w:rPr>
              <w:color w:val="FF0000"/>
            </w:rPr>
            <w:fldChar w:fldCharType="begin"/>
          </w:r>
          <w:r w:rsidR="00D25248" w:rsidRPr="00C9312C">
            <w:rPr>
              <w:color w:val="FF0000"/>
            </w:rPr>
            <w:instrText xml:space="preserve"> CITATION WiKDomain \l 1046 </w:instrText>
          </w:r>
          <w:r w:rsidR="00BE1559" w:rsidRPr="00C9312C">
            <w:rPr>
              <w:color w:val="FF0000"/>
            </w:rPr>
            <w:fldChar w:fldCharType="separate"/>
          </w:r>
          <w:r w:rsidR="00AA0C23" w:rsidRPr="00AA0C23">
            <w:rPr>
              <w:noProof/>
              <w:color w:val="FF0000"/>
            </w:rPr>
            <w:t>(WIKIPEDIA, 2012)</w:t>
          </w:r>
          <w:r w:rsidR="00BE1559" w:rsidRPr="00C9312C">
            <w:rPr>
              <w:noProof/>
              <w:color w:val="FF0000"/>
            </w:rPr>
            <w:fldChar w:fldCharType="end"/>
          </w:r>
        </w:sdtContent>
      </w:sdt>
      <w:r w:rsidRPr="00C9312C">
        <w:rPr>
          <w:color w:val="FF0000"/>
        </w:rPr>
        <w:t>.</w:t>
      </w:r>
    </w:p>
    <w:p w:rsidR="00C86BB9" w:rsidRPr="00C9312C" w:rsidRDefault="00C86BB9" w:rsidP="00C86BB9">
      <w:pPr>
        <w:ind w:firstLine="708"/>
        <w:rPr>
          <w:color w:val="FF0000"/>
        </w:rPr>
      </w:pPr>
      <w:r w:rsidRPr="00C9312C">
        <w:rPr>
          <w:color w:val="FF0000"/>
        </w:rPr>
        <w:t xml:space="preserve">O modelo de domínio serve também para encapsular entidades em uma arquitetura orientada a objetos, </w:t>
      </w:r>
      <w:r w:rsidR="008058AA" w:rsidRPr="00C9312C">
        <w:rPr>
          <w:color w:val="FF0000"/>
        </w:rPr>
        <w:t>fornecendo</w:t>
      </w:r>
      <w:r w:rsidRPr="00C9312C">
        <w:rPr>
          <w:color w:val="FF0000"/>
        </w:rPr>
        <w:t xml:space="preserve"> uma visão estrutural complementar aos casos de uso </w:t>
      </w:r>
      <w:sdt>
        <w:sdtPr>
          <w:rPr>
            <w:color w:val="FF0000"/>
          </w:rPr>
          <w:id w:val="7767978"/>
          <w:citation/>
        </w:sdtPr>
        <w:sdtContent>
          <w:r w:rsidR="00BE1559" w:rsidRPr="00C9312C">
            <w:rPr>
              <w:color w:val="FF0000"/>
            </w:rPr>
            <w:fldChar w:fldCharType="begin"/>
          </w:r>
          <w:r w:rsidR="00D25248" w:rsidRPr="00C9312C">
            <w:rPr>
              <w:color w:val="FF0000"/>
            </w:rPr>
            <w:instrText xml:space="preserve"> CITATION WiKDomain \l 1046 </w:instrText>
          </w:r>
          <w:r w:rsidR="00BE1559" w:rsidRPr="00C9312C">
            <w:rPr>
              <w:color w:val="FF0000"/>
            </w:rPr>
            <w:fldChar w:fldCharType="separate"/>
          </w:r>
          <w:r w:rsidR="00AA0C23" w:rsidRPr="00AA0C23">
            <w:rPr>
              <w:noProof/>
              <w:color w:val="FF0000"/>
            </w:rPr>
            <w:t>(WIKIPEDIA, 2012)</w:t>
          </w:r>
          <w:r w:rsidR="00BE1559" w:rsidRPr="00C9312C">
            <w:rPr>
              <w:noProof/>
              <w:color w:val="FF0000"/>
            </w:rPr>
            <w:fldChar w:fldCharType="end"/>
          </w:r>
        </w:sdtContent>
      </w:sdt>
      <w:r w:rsidR="009462C1" w:rsidRPr="00C9312C">
        <w:rPr>
          <w:color w:val="FF0000"/>
        </w:rPr>
        <w:t>. Além disso, é</w:t>
      </w:r>
      <w:r w:rsidRPr="00C9312C">
        <w:rPr>
          <w:color w:val="FF0000"/>
        </w:rPr>
        <w:t xml:space="preserve"> </w:t>
      </w:r>
      <w:r w:rsidR="008058AA" w:rsidRPr="00C9312C">
        <w:rPr>
          <w:color w:val="FF0000"/>
        </w:rPr>
        <w:t>utilizada</w:t>
      </w:r>
      <w:r w:rsidRPr="00C9312C">
        <w:rPr>
          <w:color w:val="FF0000"/>
        </w:rPr>
        <w:t xml:space="preserve"> </w:t>
      </w:r>
      <w:r w:rsidR="008058AA" w:rsidRPr="00C9312C">
        <w:rPr>
          <w:color w:val="FF0000"/>
        </w:rPr>
        <w:t xml:space="preserve">para </w:t>
      </w:r>
      <w:r w:rsidRPr="00C9312C">
        <w:rPr>
          <w:color w:val="FF0000"/>
        </w:rPr>
        <w:t>melhor compreensão daquilo que será desenvolvido.</w:t>
      </w:r>
    </w:p>
    <w:p w:rsidR="00C86BB9" w:rsidRPr="00C9312C" w:rsidRDefault="00C86BB9" w:rsidP="00C86BB9">
      <w:pPr>
        <w:ind w:firstLine="709"/>
        <w:rPr>
          <w:color w:val="FF0000"/>
        </w:rPr>
      </w:pPr>
      <w:r w:rsidRPr="00C9312C">
        <w:rPr>
          <w:color w:val="FF0000"/>
        </w:rPr>
        <w:t xml:space="preserve">Na arquitetura utilizada no projeto, baseado na metodologia DDD, o modelo de domínio engloba toda a parte de negócios do problema, incluindo as camadas de negócios, serviços e acesso a dados </w:t>
      </w:r>
      <w:sdt>
        <w:sdtPr>
          <w:rPr>
            <w:color w:val="FF0000"/>
          </w:rPr>
          <w:id w:val="7767979"/>
          <w:citation/>
        </w:sdtPr>
        <w:sdtContent>
          <w:r w:rsidR="00BE1559" w:rsidRPr="00C9312C">
            <w:rPr>
              <w:color w:val="FF0000"/>
            </w:rPr>
            <w:fldChar w:fldCharType="begin"/>
          </w:r>
          <w:r w:rsidR="00D25248" w:rsidRPr="00C9312C">
            <w:rPr>
              <w:color w:val="FF0000"/>
            </w:rPr>
            <w:instrText xml:space="preserve"> CITATION WiKDomain \l 1046 </w:instrText>
          </w:r>
          <w:r w:rsidR="00BE1559" w:rsidRPr="00C9312C">
            <w:rPr>
              <w:color w:val="FF0000"/>
            </w:rPr>
            <w:fldChar w:fldCharType="separate"/>
          </w:r>
          <w:r w:rsidR="00AA0C23" w:rsidRPr="00AA0C23">
            <w:rPr>
              <w:noProof/>
              <w:color w:val="FF0000"/>
            </w:rPr>
            <w:t>(WIKIPEDIA, 2012)</w:t>
          </w:r>
          <w:r w:rsidR="00BE1559" w:rsidRPr="00C9312C">
            <w:rPr>
              <w:noProof/>
              <w:color w:val="FF0000"/>
            </w:rPr>
            <w:fldChar w:fldCharType="end"/>
          </w:r>
        </w:sdtContent>
      </w:sdt>
      <w:commentRangeEnd w:id="99"/>
      <w:r w:rsidR="00C9312C">
        <w:rPr>
          <w:rStyle w:val="Refdecomentrio"/>
        </w:rPr>
        <w:commentReference w:id="99"/>
      </w:r>
      <w:r w:rsidRPr="00C9312C">
        <w:rPr>
          <w:color w:val="FF0000"/>
        </w:rPr>
        <w:t xml:space="preserve">. </w:t>
      </w:r>
    </w:p>
    <w:p w:rsidR="00947879" w:rsidRPr="000B718F" w:rsidRDefault="00947879" w:rsidP="00947879">
      <w:pPr>
        <w:ind w:firstLine="709"/>
        <w:rPr>
          <w:color w:val="FF0000"/>
        </w:rPr>
      </w:pPr>
      <w:r w:rsidRPr="000B718F">
        <w:rPr>
          <w:color w:val="FF0000"/>
        </w:rPr>
        <w:lastRenderedPageBreak/>
        <w:t>As informações de domínio são persistidas e</w:t>
      </w:r>
      <w:r w:rsidR="000B718F" w:rsidRPr="000B718F">
        <w:rPr>
          <w:color w:val="FF0000"/>
        </w:rPr>
        <w:t xml:space="preserve">m um banco de dados relacional, utilizando o arcabouço de software chamado </w:t>
      </w:r>
      <w:r w:rsidRPr="000B718F">
        <w:rPr>
          <w:color w:val="FF0000"/>
        </w:rPr>
        <w:t xml:space="preserve">NHibernate. </w:t>
      </w:r>
    </w:p>
    <w:p w:rsidR="00A350E0" w:rsidRDefault="00947879" w:rsidP="00A350E0">
      <w:pPr>
        <w:ind w:firstLine="709"/>
      </w:pPr>
      <w:r>
        <w:t xml:space="preserve">O acesso às informações do banco de dados é realizado através da camada de repositório, responsável por intermediar a relação entre o banco </w:t>
      </w:r>
      <w:r w:rsidR="00E745AE">
        <w:t>e a aplicação</w:t>
      </w:r>
      <w:r>
        <w:t xml:space="preserve">. No repositório estão as consultas para obtenção de dados persistidos, as </w:t>
      </w:r>
      <w:r w:rsidR="000B718F">
        <w:rPr>
          <w:i/>
        </w:rPr>
        <w:t>querie</w:t>
      </w:r>
      <w:r w:rsidRPr="00FD36D0">
        <w:rPr>
          <w:i/>
        </w:rPr>
        <w:t>s</w:t>
      </w:r>
      <w:r>
        <w:t xml:space="preserve"> para retorno de informações e as rotinas para manipulação de </w:t>
      </w:r>
      <w:r w:rsidR="00E745AE">
        <w:t>dados</w:t>
      </w:r>
      <w:r>
        <w:t xml:space="preserve"> – </w:t>
      </w:r>
      <w:r w:rsidRPr="00FD36D0">
        <w:rPr>
          <w:i/>
        </w:rPr>
        <w:t>inserts</w:t>
      </w:r>
      <w:r>
        <w:t xml:space="preserve">, </w:t>
      </w:r>
      <w:r w:rsidRPr="00FD36D0">
        <w:rPr>
          <w:i/>
        </w:rPr>
        <w:t>deletes</w:t>
      </w:r>
      <w:r>
        <w:t xml:space="preserve"> e </w:t>
      </w:r>
      <w:r w:rsidRPr="00FD36D0">
        <w:rPr>
          <w:i/>
        </w:rPr>
        <w:t>updates</w:t>
      </w:r>
      <w:r>
        <w:t>.</w:t>
      </w:r>
    </w:p>
    <w:p w:rsidR="00E745AE" w:rsidRDefault="00947879" w:rsidP="00A350E0">
      <w:pPr>
        <w:ind w:firstLine="709"/>
      </w:pPr>
      <w:r>
        <w:t xml:space="preserve">A camada </w:t>
      </w:r>
      <w:r w:rsidRPr="005B140E">
        <w:rPr>
          <w:i/>
        </w:rPr>
        <w:t>application</w:t>
      </w:r>
      <w:r>
        <w:t xml:space="preserve">, por sua vez contém informações correspondentes às regras de funcionamento </w:t>
      </w:r>
      <w:r w:rsidR="00E745AE">
        <w:t>da solução e regras da aplicação que não são de responsabilidade somente das classes de domínio. Nessa camada encontram-se as rotinas para avaliação do melhor taxi para atendimento e o gerenciador do fluxo de requisição</w:t>
      </w:r>
      <w:r>
        <w:t xml:space="preserve">. </w:t>
      </w:r>
    </w:p>
    <w:p w:rsidR="00947879" w:rsidRDefault="00947879" w:rsidP="00947879">
      <w:pPr>
        <w:ind w:firstLine="709"/>
      </w:pPr>
      <w:r>
        <w:t>A camada application provê relac</w:t>
      </w:r>
      <w:r w:rsidR="00636658">
        <w:t>ionamento com serviços externos</w:t>
      </w:r>
      <w:r>
        <w:t xml:space="preserve"> de mapas e cálculos de rotas entre dois pontos. O serviço utilizado para fornecimento de localização em mapa, rota entre clientes e taxis é o Google Maps</w:t>
      </w:r>
      <w:r w:rsidR="00636658">
        <w:t xml:space="preserve"> </w:t>
      </w:r>
      <w:r>
        <w:t xml:space="preserve">API, através de recurso </w:t>
      </w:r>
      <w:r w:rsidRPr="003C0477">
        <w:rPr>
          <w:i/>
        </w:rPr>
        <w:t>web service</w:t>
      </w:r>
      <w:r>
        <w:t>. As informações retornadas pelo</w:t>
      </w:r>
      <w:r w:rsidR="00977288">
        <w:t xml:space="preserve"> </w:t>
      </w:r>
      <w:r w:rsidRPr="0021427A">
        <w:rPr>
          <w:i/>
        </w:rPr>
        <w:t>web</w:t>
      </w:r>
      <w:r w:rsidR="00977288">
        <w:rPr>
          <w:i/>
        </w:rPr>
        <w:t xml:space="preserve"> </w:t>
      </w:r>
      <w:r w:rsidRPr="0021427A">
        <w:rPr>
          <w:i/>
        </w:rPr>
        <w:t>service</w:t>
      </w:r>
      <w:r>
        <w:t xml:space="preserve"> são utilizadas para avaliação do taxista mais próximo aos clientes, como será melhor especificado na</w:t>
      </w:r>
      <w:r w:rsidR="009633EB">
        <w:t xml:space="preserve"> Seção </w:t>
      </w:r>
      <w:r w:rsidR="00BE1559">
        <w:rPr>
          <w:highlight w:val="yellow"/>
        </w:rPr>
        <w:fldChar w:fldCharType="begin"/>
      </w:r>
      <w:r w:rsidR="009633EB">
        <w:instrText xml:space="preserve"> REF _Ref349762629 \r \h </w:instrText>
      </w:r>
      <w:r w:rsidR="00BE1559">
        <w:rPr>
          <w:highlight w:val="yellow"/>
        </w:rPr>
      </w:r>
      <w:r w:rsidR="00BE1559">
        <w:rPr>
          <w:highlight w:val="yellow"/>
        </w:rPr>
        <w:fldChar w:fldCharType="separate"/>
      </w:r>
      <w:r w:rsidR="00AA0C23">
        <w:t>5.3</w:t>
      </w:r>
      <w:r w:rsidR="00BE1559">
        <w:rPr>
          <w:highlight w:val="yellow"/>
        </w:rPr>
        <w:fldChar w:fldCharType="end"/>
      </w:r>
      <w:r>
        <w:t>.</w:t>
      </w:r>
    </w:p>
    <w:p w:rsidR="005A7088" w:rsidRDefault="005A7088" w:rsidP="00947879">
      <w:pPr>
        <w:ind w:firstLine="709"/>
      </w:pPr>
    </w:p>
    <w:p w:rsidR="008318CD" w:rsidRPr="009B64BF" w:rsidRDefault="008318CD" w:rsidP="008318CD">
      <w:pPr>
        <w:pStyle w:val="Ttulo3"/>
      </w:pPr>
      <w:bookmarkStart w:id="100" w:name="_Toc350911897"/>
      <w:r w:rsidRPr="009B64BF">
        <w:t>INFRA-ESTRUTURA</w:t>
      </w:r>
      <w:bookmarkEnd w:id="100"/>
    </w:p>
    <w:p w:rsidR="008318CD" w:rsidRDefault="000B718F" w:rsidP="008318CD">
      <w:r>
        <w:t>A camada de infra</w:t>
      </w:r>
      <w:r w:rsidR="008318CD">
        <w:t xml:space="preserve">estrutura fornece funcionalidades utilizadas por todas as camadas do software. Essa camada possui recursos correspondentes à segurança da aplicação, </w:t>
      </w:r>
      <w:r w:rsidR="006F6552">
        <w:t>rotinas</w:t>
      </w:r>
      <w:r w:rsidR="008318CD">
        <w:t xml:space="preserve"> úteis ao desenvolvimento e operações recorrentes. Esses </w:t>
      </w:r>
      <w:r w:rsidR="008318CD">
        <w:lastRenderedPageBreak/>
        <w:t xml:space="preserve">recursos são armazenados nessa camada a fim de evitar a replicação de código e unificar funcionalidades existentes em diversas partes do </w:t>
      </w:r>
      <w:r w:rsidR="006F6552">
        <w:t>sistema</w:t>
      </w:r>
      <w:r w:rsidR="008318CD">
        <w:t>.</w:t>
      </w:r>
    </w:p>
    <w:p w:rsidR="00520779" w:rsidRDefault="00520779" w:rsidP="008318CD"/>
    <w:p w:rsidR="008C0EB0" w:rsidRDefault="008C0EB0" w:rsidP="008C0EB0">
      <w:pPr>
        <w:pStyle w:val="Ttulo2"/>
      </w:pPr>
      <w:bookmarkStart w:id="101" w:name="_Ref349762629"/>
      <w:bookmarkStart w:id="102" w:name="_Toc350911898"/>
      <w:r>
        <w:t>ALGORITMOS DE GERENCIAMENTO DE VEÍCULOS</w:t>
      </w:r>
      <w:bookmarkEnd w:id="101"/>
      <w:bookmarkEnd w:id="102"/>
    </w:p>
    <w:p w:rsidR="000924E4" w:rsidRDefault="001D3D68" w:rsidP="007A5CBF">
      <w:r>
        <w:t>A</w:t>
      </w:r>
      <w:r w:rsidR="004D235E">
        <w:t xml:space="preserve"> escolha do melhor taxi para atendimento de uma requisição</w:t>
      </w:r>
      <w:r>
        <w:t xml:space="preserve"> foi desenvolvida sobre o modo de despacho baseado em GPS. </w:t>
      </w:r>
      <w:r w:rsidR="0008587D">
        <w:t>Nesse método, a posição geográfica de passageiros e taxistas são conhecidas previamente, possibilitando a escolha do melhor veículo para atendimento</w:t>
      </w:r>
      <w:r w:rsidR="00C850BC">
        <w:t>.</w:t>
      </w:r>
    </w:p>
    <w:p w:rsidR="00E24416" w:rsidRDefault="00264D1F" w:rsidP="008C0EB0">
      <w:pPr>
        <w:ind w:firstLine="709"/>
      </w:pPr>
      <w:r>
        <w:t>Considerando apenas o</w:t>
      </w:r>
      <w:r w:rsidR="00E24416">
        <w:t xml:space="preserve"> método de despacho baseado em GPS</w:t>
      </w:r>
      <w:r>
        <w:t xml:space="preserve">, que sabemos que é mais eficiente que outras formas de despacho </w:t>
      </w:r>
      <w:sdt>
        <w:sdtPr>
          <w:id w:val="52300006"/>
          <w:citation/>
        </w:sdtPr>
        <w:sdtContent>
          <w:r w:rsidR="00BE1559">
            <w:fldChar w:fldCharType="begin"/>
          </w:r>
          <w:r w:rsidR="00D25248">
            <w:instrText xml:space="preserve"> CITATION XUZ05 \l 1046 </w:instrText>
          </w:r>
          <w:r w:rsidR="00BE1559">
            <w:fldChar w:fldCharType="separate"/>
          </w:r>
          <w:r w:rsidR="00AA0C23">
            <w:rPr>
              <w:noProof/>
            </w:rPr>
            <w:t xml:space="preserve">(XU, YUAN, </w:t>
          </w:r>
          <w:r w:rsidR="00AA0C23">
            <w:rPr>
              <w:i/>
              <w:iCs/>
              <w:noProof/>
            </w:rPr>
            <w:t>et al.</w:t>
          </w:r>
          <w:r w:rsidR="00AA0C23">
            <w:rPr>
              <w:noProof/>
            </w:rPr>
            <w:t>, 2005)</w:t>
          </w:r>
          <w:r w:rsidR="00BE1559">
            <w:rPr>
              <w:noProof/>
            </w:rPr>
            <w:fldChar w:fldCharType="end"/>
          </w:r>
        </w:sdtContent>
      </w:sdt>
      <w:r>
        <w:t>, podemos construir diferentes algoritmosque utili</w:t>
      </w:r>
      <w:r w:rsidR="00D968DD">
        <w:t xml:space="preserve">zam esse mecanismo e avaliá-los </w:t>
      </w:r>
      <w:r w:rsidR="005A5CCB">
        <w:t xml:space="preserve">entre si e </w:t>
      </w:r>
      <w:r w:rsidR="00D968DD">
        <w:t xml:space="preserve">em relação ao método </w:t>
      </w:r>
      <w:r w:rsidR="00D968DD" w:rsidRPr="00D968DD">
        <w:rPr>
          <w:i/>
        </w:rPr>
        <w:t>broadcasting</w:t>
      </w:r>
      <w:r>
        <w:t>.</w:t>
      </w:r>
    </w:p>
    <w:p w:rsidR="00BD4EE4" w:rsidRDefault="000D4F15" w:rsidP="008C0EB0">
      <w:pPr>
        <w:ind w:firstLine="709"/>
      </w:pPr>
      <w:r>
        <w:t>A fim de analisar a</w:t>
      </w:r>
      <w:r w:rsidR="00E328E5">
        <w:t xml:space="preserve"> ef</w:t>
      </w:r>
      <w:r w:rsidR="005A5CCB">
        <w:t xml:space="preserve">iciência de algoritmos </w:t>
      </w:r>
      <w:r w:rsidR="00E328E5">
        <w:t xml:space="preserve">baseado em GPS, testaremos </w:t>
      </w:r>
      <w:r w:rsidR="00C70613">
        <w:t>três</w:t>
      </w:r>
      <w:r>
        <w:t>métodosdesenvolvido</w:t>
      </w:r>
      <w:r w:rsidR="00C70613">
        <w:t xml:space="preserve">s para solução </w:t>
      </w:r>
      <w:r w:rsidR="005A5CCB">
        <w:t>d</w:t>
      </w:r>
      <w:r w:rsidR="00D75978">
        <w:t xml:space="preserve">o principal objetivo </w:t>
      </w:r>
      <w:r>
        <w:t>do</w:t>
      </w:r>
      <w:r w:rsidR="00C70613">
        <w:t xml:space="preserve"> trabalho</w:t>
      </w:r>
      <w:r w:rsidR="00D75978">
        <w:t>: diminuir o tempo médio de espera por atendimento.</w:t>
      </w:r>
    </w:p>
    <w:p w:rsidR="003B0451" w:rsidRDefault="00E328E5" w:rsidP="008C0EB0">
      <w:pPr>
        <w:ind w:firstLine="709"/>
      </w:pPr>
      <w:r>
        <w:t xml:space="preserve">As seções abaixo descreverão o funcionamento de cada um desses algoritmos, enquanto a </w:t>
      </w:r>
      <w:r w:rsidRPr="00977288">
        <w:t xml:space="preserve">Seção </w:t>
      </w:r>
      <w:r w:rsidR="00BE1559">
        <w:fldChar w:fldCharType="begin"/>
      </w:r>
      <w:r w:rsidR="00977288">
        <w:instrText xml:space="preserve"> REF _Ref350861974 \r \h </w:instrText>
      </w:r>
      <w:r w:rsidR="00BE1559">
        <w:fldChar w:fldCharType="separate"/>
      </w:r>
      <w:r w:rsidR="00AA0C23">
        <w:t>6.3</w:t>
      </w:r>
      <w:r w:rsidR="00BE1559">
        <w:fldChar w:fldCharType="end"/>
      </w:r>
      <w:r w:rsidR="00977288">
        <w:t xml:space="preserve"> </w:t>
      </w:r>
      <w:r>
        <w:t>medirá a eficiência e o</w:t>
      </w:r>
      <w:r w:rsidR="005A5CCB">
        <w:t>s</w:t>
      </w:r>
      <w:r>
        <w:t xml:space="preserve"> custo</w:t>
      </w:r>
      <w:r w:rsidR="005A5CCB">
        <w:t>s computacionais.</w:t>
      </w:r>
    </w:p>
    <w:p w:rsidR="000D4F15" w:rsidRDefault="000D4F15" w:rsidP="008C0EB0">
      <w:pPr>
        <w:ind w:firstLine="709"/>
      </w:pPr>
    </w:p>
    <w:p w:rsidR="00B375D7" w:rsidRDefault="006D260F" w:rsidP="00B375D7">
      <w:pPr>
        <w:pStyle w:val="Ttulo3"/>
      </w:pPr>
      <w:bookmarkStart w:id="103" w:name="_Ref350010585"/>
      <w:bookmarkStart w:id="104" w:name="_Ref350011741"/>
      <w:bookmarkStart w:id="105" w:name="_Ref350011917"/>
      <w:bookmarkStart w:id="106" w:name="_Ref350013273"/>
      <w:bookmarkStart w:id="107" w:name="_Ref350013766"/>
      <w:bookmarkStart w:id="108" w:name="_Ref350014211"/>
      <w:bookmarkStart w:id="109" w:name="_Ref350015645"/>
      <w:bookmarkStart w:id="110" w:name="_Toc350911899"/>
      <w:r>
        <w:lastRenderedPageBreak/>
        <w:t xml:space="preserve">MÉTODO BASEADO EM GPS COM MENOR TEMPO </w:t>
      </w:r>
      <w:r w:rsidR="007A3D89">
        <w:t xml:space="preserve">ESTIMADO </w:t>
      </w:r>
      <w:r>
        <w:t>DE ATENDIMENTO</w:t>
      </w:r>
      <w:bookmarkEnd w:id="103"/>
      <w:bookmarkEnd w:id="104"/>
      <w:bookmarkEnd w:id="105"/>
      <w:bookmarkEnd w:id="106"/>
      <w:bookmarkEnd w:id="107"/>
      <w:bookmarkEnd w:id="108"/>
      <w:bookmarkEnd w:id="109"/>
      <w:bookmarkEnd w:id="110"/>
    </w:p>
    <w:p w:rsidR="00B375D7" w:rsidRDefault="0054092B" w:rsidP="00B375D7">
      <w:r>
        <w:t>Uma</w:t>
      </w:r>
      <w:r w:rsidR="00B11054">
        <w:t xml:space="preserve"> das</w:t>
      </w:r>
      <w:r>
        <w:t xml:space="preserve"> soluç</w:t>
      </w:r>
      <w:r w:rsidR="00B11054">
        <w:t>ões</w:t>
      </w:r>
      <w:r>
        <w:t xml:space="preserve"> para escolha do melhor taxista responsável </w:t>
      </w:r>
      <w:r w:rsidR="000B718F">
        <w:t>por</w:t>
      </w:r>
      <w:r w:rsidR="000D117B">
        <w:t xml:space="preserve"> uma requisição </w:t>
      </w:r>
      <w:r w:rsidR="00B11054">
        <w:t xml:space="preserve">é </w:t>
      </w:r>
      <w:r w:rsidR="00FC3658">
        <w:t xml:space="preserve">o desenvolvimento </w:t>
      </w:r>
      <w:r>
        <w:t xml:space="preserve">de um algoritmo que sempre </w:t>
      </w:r>
      <w:r w:rsidR="000D117B">
        <w:t>selecione o veículo</w:t>
      </w:r>
      <w:r>
        <w:t xml:space="preserve"> cuja estimativa de</w:t>
      </w:r>
      <w:r w:rsidR="00C9061B">
        <w:t xml:space="preserve"> tempo</w:t>
      </w:r>
      <w:r w:rsidR="00977288">
        <w:t xml:space="preserve"> de </w:t>
      </w:r>
      <w:r w:rsidRPr="00194EA5">
        <w:t>atendimento</w:t>
      </w:r>
      <w:r w:rsidR="00977288">
        <w:t xml:space="preserve"> </w:t>
      </w:r>
      <w:r w:rsidR="00323D4F">
        <w:t>é</w:t>
      </w:r>
      <w:r>
        <w:t xml:space="preserve"> a menor possível.</w:t>
      </w:r>
    </w:p>
    <w:p w:rsidR="00A271F2" w:rsidRDefault="00BB185E" w:rsidP="00A271F2">
      <w:pPr>
        <w:ind w:firstLine="709"/>
      </w:pPr>
      <w:r>
        <w:t xml:space="preserve">Para </w:t>
      </w:r>
      <w:r w:rsidR="00020E06">
        <w:t>isso</w:t>
      </w:r>
      <w:r>
        <w:t xml:space="preserve">, devemos </w:t>
      </w:r>
      <w:r w:rsidR="000D117B">
        <w:t>estimar</w:t>
      </w:r>
      <w:r>
        <w:t xml:space="preserve"> o tempo de </w:t>
      </w:r>
      <w:r w:rsidR="00194EA5">
        <w:t>deslocamento</w:t>
      </w:r>
      <w:r>
        <w:t xml:space="preserve"> de cada um dos taxistas em r</w:t>
      </w:r>
      <w:r w:rsidR="00020E06">
        <w:t>elação ao cliente, baseado</w:t>
      </w:r>
      <w:r w:rsidR="000B718F">
        <w:t xml:space="preserve"> </w:t>
      </w:r>
      <w:r w:rsidR="00020E06">
        <w:t>n</w:t>
      </w:r>
      <w:r w:rsidR="00D767F5">
        <w:t xml:space="preserve">a rota real entre o taxista e o passageiro. </w:t>
      </w:r>
      <w:r w:rsidR="00872687">
        <w:t>A</w:t>
      </w:r>
      <w:r w:rsidR="00D767F5">
        <w:t xml:space="preserve"> API do Google Maps</w:t>
      </w:r>
      <w:r w:rsidR="00977288">
        <w:t xml:space="preserve"> </w:t>
      </w:r>
      <w:r w:rsidR="00872687">
        <w:t xml:space="preserve">fornece o serviço de </w:t>
      </w:r>
      <w:r w:rsidR="00D767F5">
        <w:t>cál</w:t>
      </w:r>
      <w:r w:rsidR="00872687">
        <w:t xml:space="preserve">culo da rota entre dois pontos e </w:t>
      </w:r>
      <w:r w:rsidR="00310C32">
        <w:t>o tempo esperado para o trajeto, que são utilizados para realização das estimativas.A partir do</w:t>
      </w:r>
      <w:r w:rsidR="00C90FDC">
        <w:t xml:space="preserve">s tempos </w:t>
      </w:r>
      <w:r w:rsidR="00310C32">
        <w:t xml:space="preserve">de deslocamento </w:t>
      </w:r>
      <w:r w:rsidR="00872687">
        <w:t>de todos os taxistas</w:t>
      </w:r>
      <w:r w:rsidR="00C90FDC">
        <w:t xml:space="preserve">, escolhemos </w:t>
      </w:r>
      <w:r w:rsidR="00872687">
        <w:t xml:space="preserve">aquele </w:t>
      </w:r>
      <w:r w:rsidR="00C90FDC">
        <w:t>com menor tempo.</w:t>
      </w:r>
    </w:p>
    <w:p w:rsidR="002E2353" w:rsidRDefault="00A271F2" w:rsidP="004F3350">
      <w:pPr>
        <w:ind w:firstLine="709"/>
      </w:pPr>
      <w:r>
        <w:t>Existe, no entanto, um problema nessa solução simplificada</w:t>
      </w:r>
      <w:r w:rsidR="000A1DAB">
        <w:t xml:space="preserve">: é necessária a realização </w:t>
      </w:r>
      <w:r>
        <w:t>de inúmeras requisições a API do Google para avaliação de rota e tempo estimado de atendimento.</w:t>
      </w:r>
      <w:r w:rsidR="0002716F">
        <w:t xml:space="preserve"> O custo para</w:t>
      </w:r>
      <w:r w:rsidR="002E2353">
        <w:t xml:space="preserve"> avaliação de </w:t>
      </w:r>
      <w:r w:rsidR="0002716F">
        <w:t>todos os taxistas torna o processamento de uma requisição muito lent</w:t>
      </w:r>
      <w:r w:rsidR="00AC0A6B">
        <w:t>a.</w:t>
      </w:r>
      <w:r w:rsidR="000A1DAB">
        <w:t>Considerando u</w:t>
      </w:r>
      <w:commentRangeStart w:id="111"/>
      <w:r w:rsidR="00E7768A">
        <w:t>m exemplo real</w:t>
      </w:r>
      <w:r w:rsidR="000A1DAB">
        <w:t>, como a c</w:t>
      </w:r>
      <w:r w:rsidR="00E7768A">
        <w:t>idade de Belo Horizonte, cuja frota de taxi</w:t>
      </w:r>
      <w:r w:rsidR="005E7119">
        <w:t>s</w:t>
      </w:r>
      <w:r w:rsidR="00E7768A">
        <w:t xml:space="preserve"> é de 59</w:t>
      </w:r>
      <w:r w:rsidR="00D006F8">
        <w:t xml:space="preserve">61 veículos </w:t>
      </w:r>
      <w:sdt>
        <w:sdtPr>
          <w:id w:val="52302545"/>
          <w:citation/>
        </w:sdtPr>
        <w:sdtContent>
          <w:r w:rsidR="00BE1559">
            <w:fldChar w:fldCharType="begin"/>
          </w:r>
          <w:r w:rsidR="00D25248">
            <w:instrText xml:space="preserve"> CITATION Est12 \l 1046 </w:instrText>
          </w:r>
          <w:r w:rsidR="00BE1559">
            <w:fldChar w:fldCharType="separate"/>
          </w:r>
          <w:r w:rsidR="00AA0C23">
            <w:rPr>
              <w:noProof/>
            </w:rPr>
            <w:t>(ESTADO DE MINAS, 2012)</w:t>
          </w:r>
          <w:r w:rsidR="00BE1559">
            <w:rPr>
              <w:noProof/>
            </w:rPr>
            <w:fldChar w:fldCharType="end"/>
          </w:r>
        </w:sdtContent>
      </w:sdt>
      <w:r w:rsidR="005E7119">
        <w:t xml:space="preserve"> e o número de viagens é de 60.000 por dia </w:t>
      </w:r>
      <w:sdt>
        <w:sdtPr>
          <w:id w:val="52302546"/>
          <w:citation/>
        </w:sdtPr>
        <w:sdtContent>
          <w:r w:rsidR="00BE1559">
            <w:fldChar w:fldCharType="begin"/>
          </w:r>
          <w:r w:rsidR="00D25248">
            <w:instrText xml:space="preserve"> CITATION Est12 \l 1046 </w:instrText>
          </w:r>
          <w:r w:rsidR="00BE1559">
            <w:fldChar w:fldCharType="separate"/>
          </w:r>
          <w:r w:rsidR="00AA0C23">
            <w:rPr>
              <w:noProof/>
            </w:rPr>
            <w:t>(ESTADO DE MINAS, 2012)</w:t>
          </w:r>
          <w:r w:rsidR="00BE1559">
            <w:rPr>
              <w:noProof/>
            </w:rPr>
            <w:fldChar w:fldCharType="end"/>
          </w:r>
        </w:sdtContent>
      </w:sdt>
      <w:r w:rsidR="00544E6D">
        <w:t xml:space="preserve">, </w:t>
      </w:r>
      <w:r w:rsidR="000A1DAB">
        <w:t>a quantidade de requisições torna-se inviável</w:t>
      </w:r>
      <w:r w:rsidR="00544E6D">
        <w:t>.</w:t>
      </w:r>
      <w:commentRangeEnd w:id="111"/>
      <w:r w:rsidR="00AE7D92">
        <w:rPr>
          <w:rStyle w:val="Refdecomentrio"/>
        </w:rPr>
        <w:commentReference w:id="111"/>
      </w:r>
    </w:p>
    <w:p w:rsidR="00F9214C" w:rsidRDefault="004F3350" w:rsidP="00F9214C">
      <w:pPr>
        <w:ind w:firstLine="709"/>
      </w:pPr>
      <w:r>
        <w:t>A fim de diminuir o número de taxistas processados em uma requisição</w:t>
      </w:r>
      <w:r w:rsidR="00012731">
        <w:t xml:space="preserve">, o sistema filtra os </w:t>
      </w:r>
      <w:r>
        <w:t>taxistas mais próxi</w:t>
      </w:r>
      <w:r w:rsidR="0052197E">
        <w:t xml:space="preserve">mos do cliente, </w:t>
      </w:r>
      <w:r w:rsidR="00012731">
        <w:t>através d</w:t>
      </w:r>
      <w:r w:rsidR="0052197E">
        <w:t>a d</w:t>
      </w:r>
      <w:r>
        <w:t>istância Euclidiana entre eles.</w:t>
      </w:r>
      <w:r w:rsidR="00012731">
        <w:t>Esse pré-</w:t>
      </w:r>
      <w:r w:rsidR="00A26792">
        <w:t>processamento considera que a distância entre um taxista e um cliente influencia diretamente no tempo de deslocamento.</w:t>
      </w:r>
    </w:p>
    <w:p w:rsidR="00F9214C" w:rsidRDefault="00F9214C" w:rsidP="00F9214C">
      <w:pPr>
        <w:ind w:firstLine="709"/>
      </w:pPr>
      <w:r>
        <w:lastRenderedPageBreak/>
        <w:t xml:space="preserve">Em uma situação real, no entanto, a distância Euclidiana pode </w:t>
      </w:r>
      <w:r w:rsidR="009D4E6D">
        <w:t>se mostrar</w:t>
      </w:r>
      <w:r>
        <w:t xml:space="preserve"> ineficiente, uma vez que um taxi mais próximo</w:t>
      </w:r>
      <w:r w:rsidR="009D4E6D">
        <w:t>, quando avaliado somente por esse critério,</w:t>
      </w:r>
      <w:r>
        <w:t xml:space="preserve"> poderá demorar mais para </w:t>
      </w:r>
      <w:r w:rsidR="0052197E">
        <w:t xml:space="preserve">deslocar-se até o cliente </w:t>
      </w:r>
      <w:r>
        <w:t xml:space="preserve">do que um taxi ligeiramente mais distante, mas que apresente uma rota diferente. Podemos verificar um exemplo dessa situação por meio da </w:t>
      </w:r>
      <w:r w:rsidR="00BE1559">
        <w:fldChar w:fldCharType="begin"/>
      </w:r>
      <w:r>
        <w:instrText xml:space="preserve"> REF _Ref349860974 \h </w:instrText>
      </w:r>
      <w:r w:rsidR="00BE1559">
        <w:fldChar w:fldCharType="separate"/>
      </w:r>
      <w:r w:rsidR="00AA0C23" w:rsidRPr="00DE13AE">
        <w:t xml:space="preserve">Figura </w:t>
      </w:r>
      <w:r w:rsidR="00AA0C23">
        <w:rPr>
          <w:noProof/>
        </w:rPr>
        <w:t>10</w:t>
      </w:r>
      <w:r w:rsidR="00BE1559">
        <w:fldChar w:fldCharType="end"/>
      </w:r>
      <w:r>
        <w:t>.</w:t>
      </w:r>
      <w:r w:rsidR="004475F9">
        <w:t xml:space="preserve"> Nessa imagem, p</w:t>
      </w:r>
      <w:r w:rsidR="00320B1D">
        <w:t xml:space="preserve">odemos </w:t>
      </w:r>
      <w:r w:rsidR="00675141">
        <w:t>ver</w:t>
      </w:r>
      <w:r w:rsidR="00320B1D">
        <w:t xml:space="preserve"> que apesar do T</w:t>
      </w:r>
      <w:r w:rsidR="004475F9">
        <w:t>axist</w:t>
      </w:r>
      <w:r w:rsidR="00320B1D">
        <w:t>a 1 estar mais próximo ao C</w:t>
      </w:r>
      <w:r w:rsidR="004475F9">
        <w:t>liente</w:t>
      </w:r>
      <w:r w:rsidR="00320B1D">
        <w:t xml:space="preserve"> 1</w:t>
      </w:r>
      <w:r w:rsidR="004475F9">
        <w:t xml:space="preserve">que o </w:t>
      </w:r>
      <w:r w:rsidR="00320B1D">
        <w:t xml:space="preserve">Taxista 2, </w:t>
      </w:r>
      <w:r w:rsidR="00AA5285">
        <w:t>utilizando o critério de distânc</w:t>
      </w:r>
      <w:r w:rsidR="005A7088">
        <w:t>ia Euclidiana,</w:t>
      </w:r>
      <w:r w:rsidR="00320B1D">
        <w:t>o T</w:t>
      </w:r>
      <w:r w:rsidR="004475F9">
        <w:t xml:space="preserve">axista 2 deverá </w:t>
      </w:r>
      <w:r w:rsidR="00320B1D">
        <w:t>percorrer uma distância menor que a do Taxista 1 para atender a solicitação.</w:t>
      </w:r>
    </w:p>
    <w:p w:rsidR="00F9214C" w:rsidRDefault="00BC1FFA" w:rsidP="00F9214C">
      <w:pPr>
        <w:keepNext/>
        <w:spacing w:after="0" w:line="276" w:lineRule="auto"/>
        <w:jc w:val="center"/>
      </w:pPr>
      <w:r>
        <w:rPr>
          <w:noProof/>
          <w:lang w:eastAsia="pt-BR"/>
        </w:rPr>
        <w:drawing>
          <wp:inline distT="0" distB="0" distL="0" distR="0">
            <wp:extent cx="5762625" cy="3514725"/>
            <wp:effectExtent l="1905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762625" cy="3514725"/>
                    </a:xfrm>
                    <a:prstGeom prst="rect">
                      <a:avLst/>
                    </a:prstGeom>
                    <a:noFill/>
                    <a:ln w="9525">
                      <a:noFill/>
                      <a:miter lim="800000"/>
                      <a:headEnd/>
                      <a:tailEnd/>
                    </a:ln>
                  </pic:spPr>
                </pic:pic>
              </a:graphicData>
            </a:graphic>
          </wp:inline>
        </w:drawing>
      </w:r>
    </w:p>
    <w:p w:rsidR="00F9214C" w:rsidRPr="00DE13AE" w:rsidRDefault="00F9214C" w:rsidP="00370B14">
      <w:pPr>
        <w:pStyle w:val="Legenda"/>
        <w:spacing w:line="480" w:lineRule="auto"/>
        <w:jc w:val="center"/>
        <w:rPr>
          <w:color w:val="auto"/>
        </w:rPr>
      </w:pPr>
      <w:bookmarkStart w:id="112" w:name="_Ref349860974"/>
      <w:bookmarkStart w:id="113" w:name="_Toc350911927"/>
      <w:r w:rsidRPr="00DE13AE">
        <w:rPr>
          <w:color w:val="auto"/>
        </w:rPr>
        <w:t xml:space="preserve">Figura </w:t>
      </w:r>
      <w:r w:rsidR="00BE1559" w:rsidRPr="00DE13AE">
        <w:rPr>
          <w:color w:val="auto"/>
        </w:rPr>
        <w:fldChar w:fldCharType="begin"/>
      </w:r>
      <w:r w:rsidRPr="00DE13AE">
        <w:rPr>
          <w:color w:val="auto"/>
        </w:rPr>
        <w:instrText xml:space="preserve"> SEQ Figura \* ARABIC </w:instrText>
      </w:r>
      <w:r w:rsidR="00BE1559" w:rsidRPr="00DE13AE">
        <w:rPr>
          <w:color w:val="auto"/>
        </w:rPr>
        <w:fldChar w:fldCharType="separate"/>
      </w:r>
      <w:r w:rsidR="00AA0C23">
        <w:rPr>
          <w:noProof/>
          <w:color w:val="auto"/>
        </w:rPr>
        <w:t>10</w:t>
      </w:r>
      <w:r w:rsidR="00BE1559" w:rsidRPr="00DE13AE">
        <w:rPr>
          <w:color w:val="auto"/>
        </w:rPr>
        <w:fldChar w:fldCharType="end"/>
      </w:r>
      <w:bookmarkEnd w:id="112"/>
      <w:r w:rsidRPr="00DE13AE">
        <w:rPr>
          <w:color w:val="auto"/>
        </w:rPr>
        <w:t>: Exemplo de rotas entre taxistas e um cliente</w:t>
      </w:r>
      <w:bookmarkEnd w:id="113"/>
    </w:p>
    <w:p w:rsidR="006B661F" w:rsidRDefault="006458CD" w:rsidP="00A26792">
      <w:pPr>
        <w:ind w:firstLine="709"/>
      </w:pPr>
      <w:r>
        <w:t xml:space="preserve">A fim de </w:t>
      </w:r>
      <w:r w:rsidR="00E7768A">
        <w:t xml:space="preserve">evitar a situação descrita no exemplo acima, o algoritmo de processamento de requisições de taxi não avalia somente o taxista mais próximo, porém um conjunto de N taxistas próximos ao cliente. </w:t>
      </w:r>
      <w:r w:rsidR="006B661F">
        <w:t xml:space="preserve">Com isso, o processamento mantém-se baixo e </w:t>
      </w:r>
      <w:r>
        <w:t>evita-se</w:t>
      </w:r>
      <w:r w:rsidR="0067298F">
        <w:t xml:space="preserve"> </w:t>
      </w:r>
      <w:r w:rsidR="006B661F">
        <w:t xml:space="preserve">situações </w:t>
      </w:r>
      <w:r w:rsidR="0059779D">
        <w:t>semelhantes</w:t>
      </w:r>
      <w:r w:rsidR="006B661F">
        <w:t>.</w:t>
      </w:r>
    </w:p>
    <w:p w:rsidR="00514DC5" w:rsidRDefault="0067298F" w:rsidP="00A26792">
      <w:pPr>
        <w:ind w:firstLine="709"/>
      </w:pPr>
      <w:r w:rsidRPr="0067298F">
        <w:rPr>
          <w:color w:val="FF0000"/>
        </w:rPr>
        <w:lastRenderedPageBreak/>
        <w:t xml:space="preserve">A limitação da quantidade de </w:t>
      </w:r>
      <w:r w:rsidR="00CE1F92" w:rsidRPr="0067298F">
        <w:rPr>
          <w:color w:val="FF0000"/>
        </w:rPr>
        <w:t xml:space="preserve">taxistas </w:t>
      </w:r>
      <w:r w:rsidRPr="0067298F">
        <w:rPr>
          <w:color w:val="FF0000"/>
        </w:rPr>
        <w:t xml:space="preserve">avaliados para atendimento </w:t>
      </w:r>
      <w:r w:rsidR="00CE1F92" w:rsidRPr="0067298F">
        <w:rPr>
          <w:color w:val="FF0000"/>
        </w:rPr>
        <w:t xml:space="preserve">é </w:t>
      </w:r>
      <w:r w:rsidRPr="0067298F">
        <w:rPr>
          <w:color w:val="FF0000"/>
        </w:rPr>
        <w:t>baseada</w:t>
      </w:r>
      <w:r w:rsidR="00CE1F92" w:rsidRPr="0067298F">
        <w:rPr>
          <w:color w:val="FF0000"/>
        </w:rPr>
        <w:t xml:space="preserve"> principalmente na distância até o cliente.</w:t>
      </w:r>
      <w:r w:rsidR="00CE1F92">
        <w:t xml:space="preserve"> Para isso são filtrados os taxistas que se encontram em determinada faixa de distância Euclidiana até o passageiro. </w:t>
      </w:r>
      <w:r w:rsidR="00563A7F">
        <w:t>Quando existem taxistas dentro dessa faixa, esses são escolhidos para serem avaliados quanto ao menor tempo de atendimento possível.</w:t>
      </w:r>
      <w:r w:rsidR="00514DC5">
        <w:t xml:space="preserve"> Quando não são encontrados taxistas dentro da faixa de distância</w:t>
      </w:r>
      <w:r w:rsidR="00202E10">
        <w:t xml:space="preserve"> mínima</w:t>
      </w:r>
      <w:r w:rsidR="00514DC5">
        <w:t xml:space="preserve"> tomada como limite para filtro, o algoritmo procede do seguinte modo:</w:t>
      </w:r>
    </w:p>
    <w:p w:rsidR="008A34C0" w:rsidRDefault="00202E10" w:rsidP="000D4102">
      <w:pPr>
        <w:pStyle w:val="PargrafodaLista"/>
        <w:numPr>
          <w:ilvl w:val="0"/>
          <w:numId w:val="20"/>
        </w:numPr>
      </w:pPr>
      <w:r>
        <w:t>Aumenta</w:t>
      </w:r>
      <w:r w:rsidR="006458CD">
        <w:t>-se</w:t>
      </w:r>
      <w:r>
        <w:t xml:space="preserve"> a faixa de distância mínima para encontrar taxistas</w:t>
      </w:r>
    </w:p>
    <w:p w:rsidR="00202E10" w:rsidRDefault="00202E10" w:rsidP="00202E10">
      <w:pPr>
        <w:pStyle w:val="PargrafodaLista"/>
        <w:numPr>
          <w:ilvl w:val="1"/>
          <w:numId w:val="20"/>
        </w:numPr>
      </w:pPr>
      <w:r>
        <w:t xml:space="preserve">Caso sejam encontrados taxistas nessa nova faixa, ocorre o processamento </w:t>
      </w:r>
      <w:r w:rsidR="0067298F">
        <w:t>para escolha do melhor veículo para atender a demanda</w:t>
      </w:r>
      <w:r w:rsidR="00A56AA4">
        <w:t>;</w:t>
      </w:r>
    </w:p>
    <w:p w:rsidR="00202E10" w:rsidRDefault="00202E10" w:rsidP="00202E10">
      <w:pPr>
        <w:pStyle w:val="PargrafodaLista"/>
        <w:numPr>
          <w:ilvl w:val="1"/>
          <w:numId w:val="20"/>
        </w:numPr>
      </w:pPr>
      <w:r>
        <w:t>Caso não sejam encontrados taxistas, aumenta-se novamente a faixa de distância</w:t>
      </w:r>
      <w:r w:rsidR="00A56AA4">
        <w:t>;</w:t>
      </w:r>
    </w:p>
    <w:p w:rsidR="00202E10" w:rsidRDefault="00202E10" w:rsidP="00202E10">
      <w:pPr>
        <w:pStyle w:val="PargrafodaLista"/>
        <w:numPr>
          <w:ilvl w:val="2"/>
          <w:numId w:val="20"/>
        </w:numPr>
      </w:pPr>
      <w:r>
        <w:t>Caso seja</w:t>
      </w:r>
      <w:r w:rsidR="0059779D">
        <w:t>m encontrados taxistas, ocorre novo</w:t>
      </w:r>
      <w:r>
        <w:t xml:space="preserve"> processamento </w:t>
      </w:r>
      <w:r w:rsidR="00675141">
        <w:t xml:space="preserve">sobre os </w:t>
      </w:r>
      <w:r>
        <w:t>taxistas encontrados</w:t>
      </w:r>
      <w:r w:rsidR="00A56AA4">
        <w:t>;</w:t>
      </w:r>
    </w:p>
    <w:p w:rsidR="00202E10" w:rsidRDefault="00202E10" w:rsidP="00202E10">
      <w:pPr>
        <w:pStyle w:val="PargrafodaLista"/>
        <w:numPr>
          <w:ilvl w:val="2"/>
          <w:numId w:val="20"/>
        </w:numPr>
      </w:pPr>
      <w:r>
        <w:t>Caso contrário, o sistema conclui que não há taxistas próximos e coloca o cliente na fila de espera de requisição</w:t>
      </w:r>
      <w:r w:rsidR="00A56AA4">
        <w:t>;</w:t>
      </w:r>
    </w:p>
    <w:p w:rsidR="00202E10" w:rsidRDefault="007940FB" w:rsidP="00F05647">
      <w:pPr>
        <w:spacing w:after="0"/>
        <w:ind w:firstLine="709"/>
      </w:pPr>
      <w:r>
        <w:t xml:space="preserve">Podemos compreender melhor </w:t>
      </w:r>
      <w:r w:rsidR="00DE13AE">
        <w:t>ess</w:t>
      </w:r>
      <w:r w:rsidR="00724B4C">
        <w:t>a</w:t>
      </w:r>
      <w:r w:rsidR="00DE13AE">
        <w:t xml:space="preserve"> situação com auxílio da </w:t>
      </w:r>
      <w:r w:rsidR="00BE1559">
        <w:fldChar w:fldCharType="begin"/>
      </w:r>
      <w:r w:rsidR="00724B4C">
        <w:instrText xml:space="preserve"> REF _Ref349863226 \h </w:instrText>
      </w:r>
      <w:r w:rsidR="00BE1559">
        <w:fldChar w:fldCharType="separate"/>
      </w:r>
      <w:r w:rsidR="00AA0C23" w:rsidRPr="00DE13AE">
        <w:t xml:space="preserve">Figura </w:t>
      </w:r>
      <w:r w:rsidR="00AA0C23">
        <w:rPr>
          <w:noProof/>
        </w:rPr>
        <w:t>11</w:t>
      </w:r>
      <w:r w:rsidR="00BE1559">
        <w:fldChar w:fldCharType="end"/>
      </w:r>
      <w:r w:rsidR="00724B4C">
        <w:t xml:space="preserve">. </w:t>
      </w:r>
      <w:r w:rsidR="00F954DE">
        <w:t xml:space="preserve">Em resumo, os taxistas são buscados </w:t>
      </w:r>
      <w:r w:rsidR="00675141">
        <w:t xml:space="preserve">primeiramente </w:t>
      </w:r>
      <w:r w:rsidR="00F954DE">
        <w:t>na região verde dos círculos concêntricos. Caso não sejam encontrados, busca-se na região amarela e</w:t>
      </w:r>
      <w:r w:rsidR="0067298F">
        <w:t>, em sequ</w:t>
      </w:r>
      <w:r w:rsidR="00370B14">
        <w:t>ência,</w:t>
      </w:r>
      <w:r w:rsidR="00F954DE">
        <w:t xml:space="preserve"> caso </w:t>
      </w:r>
      <w:r w:rsidR="00370B14">
        <w:t>seja necessário</w:t>
      </w:r>
      <w:r w:rsidR="00F954DE">
        <w:t xml:space="preserve">, na região vermelha. </w:t>
      </w:r>
      <w:r w:rsidR="00370B14">
        <w:t xml:space="preserve">Se </w:t>
      </w:r>
      <w:r w:rsidR="00F954DE">
        <w:t xml:space="preserve">nenhum taxista </w:t>
      </w:r>
      <w:r w:rsidR="00370B14">
        <w:t xml:space="preserve">for </w:t>
      </w:r>
      <w:r w:rsidR="00F954DE">
        <w:t>encontrado, o algoritmo coloca o cliente na fila de espera.</w:t>
      </w:r>
    </w:p>
    <w:p w:rsidR="00DE13AE" w:rsidRDefault="00043272" w:rsidP="00C167FD">
      <w:pPr>
        <w:keepNext/>
        <w:spacing w:after="0" w:line="360" w:lineRule="auto"/>
        <w:jc w:val="center"/>
      </w:pPr>
      <w:r>
        <w:rPr>
          <w:noProof/>
          <w:lang w:eastAsia="pt-BR"/>
        </w:rPr>
        <w:lastRenderedPageBreak/>
        <w:drawing>
          <wp:inline distT="0" distB="0" distL="0" distR="0">
            <wp:extent cx="4886325" cy="3689014"/>
            <wp:effectExtent l="19050" t="0" r="9525" b="0"/>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4896335" cy="3696571"/>
                    </a:xfrm>
                    <a:prstGeom prst="rect">
                      <a:avLst/>
                    </a:prstGeom>
                    <a:noFill/>
                    <a:ln w="9525">
                      <a:noFill/>
                      <a:miter lim="800000"/>
                      <a:headEnd/>
                      <a:tailEnd/>
                    </a:ln>
                  </pic:spPr>
                </pic:pic>
              </a:graphicData>
            </a:graphic>
          </wp:inline>
        </w:drawing>
      </w:r>
    </w:p>
    <w:p w:rsidR="007B3CB1" w:rsidRPr="007B3CB1" w:rsidRDefault="00DE13AE" w:rsidP="007B3CB1">
      <w:pPr>
        <w:pStyle w:val="Legenda"/>
        <w:spacing w:line="480" w:lineRule="auto"/>
        <w:jc w:val="center"/>
        <w:rPr>
          <w:color w:val="auto"/>
        </w:rPr>
      </w:pPr>
      <w:bookmarkStart w:id="114" w:name="_Ref349863226"/>
      <w:bookmarkStart w:id="115" w:name="_Toc350911928"/>
      <w:r w:rsidRPr="00DE13AE">
        <w:rPr>
          <w:color w:val="auto"/>
        </w:rPr>
        <w:t xml:space="preserve">Figura </w:t>
      </w:r>
      <w:r w:rsidR="00BE1559" w:rsidRPr="00DE13AE">
        <w:rPr>
          <w:color w:val="auto"/>
        </w:rPr>
        <w:fldChar w:fldCharType="begin"/>
      </w:r>
      <w:r w:rsidRPr="00DE13AE">
        <w:rPr>
          <w:color w:val="auto"/>
        </w:rPr>
        <w:instrText xml:space="preserve"> SEQ Figura \* ARABIC </w:instrText>
      </w:r>
      <w:r w:rsidR="00BE1559" w:rsidRPr="00DE13AE">
        <w:rPr>
          <w:color w:val="auto"/>
        </w:rPr>
        <w:fldChar w:fldCharType="separate"/>
      </w:r>
      <w:r w:rsidR="00AA0C23">
        <w:rPr>
          <w:noProof/>
          <w:color w:val="auto"/>
        </w:rPr>
        <w:t>11</w:t>
      </w:r>
      <w:r w:rsidR="00BE1559" w:rsidRPr="00DE13AE">
        <w:rPr>
          <w:color w:val="auto"/>
        </w:rPr>
        <w:fldChar w:fldCharType="end"/>
      </w:r>
      <w:bookmarkEnd w:id="114"/>
      <w:r w:rsidRPr="00DE13AE">
        <w:rPr>
          <w:color w:val="auto"/>
        </w:rPr>
        <w:t>: Método para filtro de taxistas avaliados pelo sistema, de acordo a distância até o cliente.</w:t>
      </w:r>
      <w:bookmarkEnd w:id="115"/>
    </w:p>
    <w:p w:rsidR="00DE13AE" w:rsidRDefault="00D672A6" w:rsidP="00A26792">
      <w:pPr>
        <w:ind w:firstLine="709"/>
      </w:pPr>
      <w:r>
        <w:t>A utilização dos filtros por distância mínima permite que menos taxistas sejam avaliados pel</w:t>
      </w:r>
      <w:r w:rsidR="0067298F">
        <w:t>o sistema, diminuindo o custo do processamento</w:t>
      </w:r>
      <w:r>
        <w:t>.</w:t>
      </w:r>
      <w:r w:rsidR="0019298B">
        <w:t xml:space="preserve"> Nos casos de indisponibilidade de taxista, o sistema aumenta a distância até um número que julga consideravelmente adequado para taxistas e usuários: o taxista não percorre uma distância grande para atender a corrida nem o cliente espera muito tempo pelo serviço.</w:t>
      </w:r>
    </w:p>
    <w:p w:rsidR="00D672A6" w:rsidRDefault="00EB21AF" w:rsidP="00A26792">
      <w:pPr>
        <w:ind w:firstLine="709"/>
      </w:pPr>
      <w:commentRangeStart w:id="116"/>
      <w:r>
        <w:t xml:space="preserve">Para </w:t>
      </w:r>
      <w:r w:rsidR="00720022">
        <w:t xml:space="preserve">finalizar, </w:t>
      </w:r>
      <w:r>
        <w:t xml:space="preserve">o algoritmo, mesmo que a execução resulte em um número grande de taxistas aptos a realizar o atendimento, o software filtra os N primeiros taxistas mais próximos ao cliente, a fim de reduzir o processamento. </w:t>
      </w:r>
      <w:r w:rsidR="00720022">
        <w:t>O taxista com o menor tempo previsto para atendimento será aquele definido como responsável pela requisição.</w:t>
      </w:r>
      <w:commentRangeEnd w:id="116"/>
      <w:r w:rsidR="0067298F">
        <w:rPr>
          <w:rStyle w:val="Refdecomentrio"/>
        </w:rPr>
        <w:commentReference w:id="116"/>
      </w:r>
    </w:p>
    <w:p w:rsidR="00EB21AF" w:rsidRPr="00B375D7" w:rsidRDefault="00EB21AF" w:rsidP="00A26792">
      <w:pPr>
        <w:ind w:firstLine="709"/>
      </w:pPr>
    </w:p>
    <w:p w:rsidR="00D00748" w:rsidRPr="009B64BF" w:rsidRDefault="00D00748" w:rsidP="00D00748">
      <w:pPr>
        <w:pStyle w:val="Ttulo3"/>
      </w:pPr>
      <w:bookmarkStart w:id="117" w:name="_Ref350010707"/>
      <w:bookmarkStart w:id="118" w:name="_Ref350013779"/>
      <w:bookmarkStart w:id="119" w:name="_Toc350911900"/>
      <w:r>
        <w:lastRenderedPageBreak/>
        <w:t>MÉTODO BASEADO EM GPS COM DISTÂNCIA EUCLIDIANA</w:t>
      </w:r>
      <w:bookmarkEnd w:id="117"/>
      <w:bookmarkEnd w:id="118"/>
      <w:bookmarkEnd w:id="119"/>
    </w:p>
    <w:p w:rsidR="007A5CBF" w:rsidRDefault="00C43039" w:rsidP="00D00748">
      <w:r>
        <w:t xml:space="preserve">O método descrito na seção </w:t>
      </w:r>
      <w:r w:rsidR="00BE1559">
        <w:fldChar w:fldCharType="begin"/>
      </w:r>
      <w:r>
        <w:instrText xml:space="preserve"> REF _Ref350011741 \r \h </w:instrText>
      </w:r>
      <w:r w:rsidR="00BE1559">
        <w:fldChar w:fldCharType="separate"/>
      </w:r>
      <w:r w:rsidR="00AA0C23">
        <w:t>5.3.1</w:t>
      </w:r>
      <w:r w:rsidR="00BE1559">
        <w:fldChar w:fldCharType="end"/>
      </w:r>
      <w:r>
        <w:t xml:space="preserve"> utiliza a rota real para estimar a distância entre taxistas e passageiros. No entanto, essa solução tem custo computacional alto, devido a diversas requisições a </w:t>
      </w:r>
      <w:r w:rsidRPr="00C43039">
        <w:rPr>
          <w:i/>
        </w:rPr>
        <w:t>web services</w:t>
      </w:r>
      <w:r>
        <w:t xml:space="preserve"> externos para avaliação do taxista mais próximo.</w:t>
      </w:r>
    </w:p>
    <w:p w:rsidR="00BB1747" w:rsidRDefault="00C43039" w:rsidP="009E5BED">
      <w:pPr>
        <w:ind w:firstLine="709"/>
      </w:pPr>
      <w:r>
        <w:t>Outra possível solução para o problema, com custo computacional reduzido</w:t>
      </w:r>
      <w:r w:rsidR="00215DA8">
        <w:t>,</w:t>
      </w:r>
      <w:r>
        <w:t xml:space="preserve"> </w:t>
      </w:r>
      <w:r w:rsidR="0067298F">
        <w:t>é</w:t>
      </w:r>
      <w:r>
        <w:t xml:space="preserve"> a </w:t>
      </w:r>
      <w:r w:rsidR="00344042">
        <w:t>definição do taxista mais</w:t>
      </w:r>
      <w:r>
        <w:t xml:space="preserve"> pró</w:t>
      </w:r>
      <w:r w:rsidR="00344042">
        <w:t>ximo</w:t>
      </w:r>
      <w:r>
        <w:t xml:space="preserve"> ao cliente, baseado apenas na distância Euclidiana. Conforme vimos na seção </w:t>
      </w:r>
      <w:r w:rsidR="00BE1559">
        <w:fldChar w:fldCharType="begin"/>
      </w:r>
      <w:r>
        <w:instrText xml:space="preserve"> REF _Ref350011917 \r \h </w:instrText>
      </w:r>
      <w:r w:rsidR="00BE1559">
        <w:fldChar w:fldCharType="separate"/>
      </w:r>
      <w:r w:rsidR="00AA0C23">
        <w:t>5.3.1</w:t>
      </w:r>
      <w:r w:rsidR="00BE1559">
        <w:fldChar w:fldCharType="end"/>
      </w:r>
      <w:r>
        <w:t xml:space="preserve">, a utilização da distância Euclidiana tem como desvantagem a possibilidade de taxistas mais próximos </w:t>
      </w:r>
      <w:r w:rsidR="003477A1">
        <w:t>ao cliente</w:t>
      </w:r>
      <w:r w:rsidR="00215DA8">
        <w:t>,</w:t>
      </w:r>
      <w:r>
        <w:t xml:space="preserve"> terem que percorrer</w:t>
      </w:r>
      <w:r w:rsidR="00215DA8">
        <w:t>, em alguns casos,</w:t>
      </w:r>
      <w:r>
        <w:t xml:space="preserve"> um caminho </w:t>
      </w:r>
      <w:r w:rsidR="003477A1">
        <w:t xml:space="preserve">mais longo </w:t>
      </w:r>
      <w:r>
        <w:t>para atendiment</w:t>
      </w:r>
      <w:r w:rsidR="00215DA8">
        <w:t>o</w:t>
      </w:r>
      <w:r>
        <w:t>. Entretanto, devido ao alto custo computacional de processamento</w:t>
      </w:r>
      <w:r w:rsidR="00215DA8">
        <w:t xml:space="preserve"> da solução anterior</w:t>
      </w:r>
      <w:r>
        <w:t xml:space="preserve"> e </w:t>
      </w:r>
      <w:r w:rsidR="00215DA8">
        <w:t xml:space="preserve">a forma como o trânsito é organizado, </w:t>
      </w:r>
      <w:r w:rsidR="00DD5A9E">
        <w:t>podemos utilizar esse método como alternativa para a e</w:t>
      </w:r>
      <w:r w:rsidR="00344042">
        <w:t>scolha do taxista mais próximo, apostando no caso médio.</w:t>
      </w:r>
    </w:p>
    <w:p w:rsidR="00BB1747" w:rsidRDefault="00BB1747" w:rsidP="009E5BED">
      <w:pPr>
        <w:ind w:firstLine="709"/>
      </w:pPr>
      <w:r>
        <w:t xml:space="preserve">De modo semelhante ao que ocorre no algoritmo da seção </w:t>
      </w:r>
      <w:r w:rsidR="00BE1559">
        <w:fldChar w:fldCharType="begin"/>
      </w:r>
      <w:r>
        <w:instrText xml:space="preserve"> REF _Ref350014211 \r \h </w:instrText>
      </w:r>
      <w:r w:rsidR="00BE1559">
        <w:fldChar w:fldCharType="separate"/>
      </w:r>
      <w:r w:rsidR="00AA0C23">
        <w:t>5.3.1</w:t>
      </w:r>
      <w:r w:rsidR="00BE1559">
        <w:fldChar w:fldCharType="end"/>
      </w:r>
      <w:r>
        <w:t xml:space="preserve">, definimos uma distância máxima para que um taxista seja avaliado pelo sistema, de modo que taxistas muito longe do cliente não sejam selecionados para realizar o atendimento. </w:t>
      </w:r>
      <w:r w:rsidR="00344042">
        <w:t>Dessa forma</w:t>
      </w:r>
      <w:r>
        <w:t>, caso não seja encontrado um taxista próximo, o cliente será colocado na fila de espera.</w:t>
      </w:r>
    </w:p>
    <w:p w:rsidR="00704A88" w:rsidRDefault="00704A88" w:rsidP="00704A88"/>
    <w:p w:rsidR="00746B3B" w:rsidRPr="009B64BF" w:rsidRDefault="00746B3B" w:rsidP="00746B3B">
      <w:pPr>
        <w:pStyle w:val="Ttulo3"/>
      </w:pPr>
      <w:bookmarkStart w:id="120" w:name="_Toc350911901"/>
      <w:r>
        <w:t>PROCESSAMENTO DA FILA DE ESPERA</w:t>
      </w:r>
      <w:bookmarkEnd w:id="120"/>
    </w:p>
    <w:p w:rsidR="008C0EB0" w:rsidRDefault="003F08A6" w:rsidP="00396665">
      <w:r>
        <w:t xml:space="preserve">O modelo de processamento de fila de espera utilizado pelo software segue apenas 2 princípios: ordem de entrada na fila de espera e distância entre do cliente até os </w:t>
      </w:r>
      <w:r>
        <w:lastRenderedPageBreak/>
        <w:t>taxis disponíveis.</w:t>
      </w:r>
      <w:r w:rsidR="008F0DB8">
        <w:t xml:space="preserve"> O método </w:t>
      </w:r>
      <w:r w:rsidR="00963D18">
        <w:t>processamento da</w:t>
      </w:r>
      <w:r w:rsidR="008F0DB8">
        <w:t xml:space="preserve"> fila de espera é o mesmo </w:t>
      </w:r>
      <w:r w:rsidR="00CE6BD8">
        <w:t>independente</w:t>
      </w:r>
      <w:r w:rsidR="008F0DB8">
        <w:t xml:space="preserve"> dos algoritmos utilizados para escolha do melhor taxi disponível.</w:t>
      </w:r>
    </w:p>
    <w:p w:rsidR="003F08A6" w:rsidRDefault="00735700" w:rsidP="00832396">
      <w:pPr>
        <w:ind w:firstLine="709"/>
      </w:pPr>
      <w:r>
        <w:t>Quando um cliente não pode ser atendido pelo software devido a indisponibilidade de taxistas</w:t>
      </w:r>
      <w:r w:rsidR="008F0DB8">
        <w:t xml:space="preserve">, ele é colocado na fila de espera até que um taxi esteja desocupado para atendê-lo. </w:t>
      </w:r>
      <w:r w:rsidR="001B3E2C">
        <w:t>São dois os motivos para reavaliação da fila de espera:</w:t>
      </w:r>
    </w:p>
    <w:p w:rsidR="001B3E2C" w:rsidRDefault="00396665" w:rsidP="001B3E2C">
      <w:pPr>
        <w:pStyle w:val="PargrafodaLista"/>
        <w:numPr>
          <w:ilvl w:val="0"/>
          <w:numId w:val="21"/>
        </w:numPr>
      </w:pPr>
      <w:r>
        <w:t xml:space="preserve">Um taxista terminou seu atendimento e agora possui status como </w:t>
      </w:r>
      <w:r w:rsidR="0067298F" w:rsidRPr="0067298F">
        <w:rPr>
          <w:color w:val="FF0000"/>
        </w:rPr>
        <w:t>“L</w:t>
      </w:r>
      <w:r w:rsidRPr="0067298F">
        <w:rPr>
          <w:color w:val="FF0000"/>
        </w:rPr>
        <w:t>ivre</w:t>
      </w:r>
      <w:r w:rsidR="0067298F" w:rsidRPr="0067298F">
        <w:rPr>
          <w:color w:val="FF0000"/>
        </w:rPr>
        <w:t>”</w:t>
      </w:r>
      <w:r w:rsidRPr="0067298F">
        <w:rPr>
          <w:color w:val="FF0000"/>
        </w:rPr>
        <w:t>;</w:t>
      </w:r>
    </w:p>
    <w:p w:rsidR="00396665" w:rsidRDefault="00396665" w:rsidP="001B3E2C">
      <w:pPr>
        <w:pStyle w:val="PargrafodaLista"/>
        <w:numPr>
          <w:ilvl w:val="0"/>
          <w:numId w:val="21"/>
        </w:numPr>
      </w:pPr>
      <w:r>
        <w:t>Reavaliação periódica dos taxis, devido ao caráter dinâmico do sistema, onde os taxistas movimentam-se pela cidade.</w:t>
      </w:r>
    </w:p>
    <w:p w:rsidR="00396665" w:rsidRDefault="007824D2" w:rsidP="00396665">
      <w:pPr>
        <w:ind w:firstLine="709"/>
      </w:pPr>
      <w:r>
        <w:t xml:space="preserve">O modelo de avaliação periódica </w:t>
      </w:r>
      <w:r w:rsidR="0067298F">
        <w:t>do sistema é utilizado com frequ</w:t>
      </w:r>
      <w:r>
        <w:t>ência muito b</w:t>
      </w:r>
      <w:r w:rsidR="0067298F">
        <w:t>aixa, uma vez que devido a frequ</w:t>
      </w:r>
      <w:r>
        <w:t xml:space="preserve">ente alteração dos estados dos taxistas, há </w:t>
      </w:r>
      <w:r w:rsidR="00344042">
        <w:t>constante</w:t>
      </w:r>
      <w:r>
        <w:t xml:space="preserve"> processamento da fila de espera, quando há veículos nela.</w:t>
      </w:r>
    </w:p>
    <w:p w:rsidR="00386A8F" w:rsidRDefault="002F38EE" w:rsidP="00396665">
      <w:pPr>
        <w:ind w:firstLine="709"/>
      </w:pPr>
      <w:r>
        <w:t xml:space="preserve">Ao reprocessar a fila de espera, devido ao término de um atendimento, o sistema utiliza como primeiro critério a região onde o taxista poderá atender aos clientes que estão aguardando por serviços. Para isso, o sistema utiliza o conceito dos círculos de distância vistos na Seção </w:t>
      </w:r>
      <w:r w:rsidR="00BE1559">
        <w:fldChar w:fldCharType="begin"/>
      </w:r>
      <w:r>
        <w:instrText xml:space="preserve"> REF _Ref350015645 \r \h </w:instrText>
      </w:r>
      <w:r w:rsidR="00BE1559">
        <w:fldChar w:fldCharType="separate"/>
      </w:r>
      <w:r w:rsidR="00AA0C23">
        <w:t>5.3.1</w:t>
      </w:r>
      <w:r w:rsidR="00BE1559">
        <w:fldChar w:fldCharType="end"/>
      </w:r>
      <w:r>
        <w:t>.</w:t>
      </w:r>
      <w:r w:rsidR="00626830">
        <w:t xml:space="preserve"> Em seguida, para os taxis dentro da região de atendimento, o sistema avalia o taxista que primeiro entrou na fila, utilizando o conceito FIFO (</w:t>
      </w:r>
      <w:r w:rsidR="00626830" w:rsidRPr="00626830">
        <w:rPr>
          <w:i/>
        </w:rPr>
        <w:t>First In, First Out</w:t>
      </w:r>
      <w:r w:rsidR="00626830">
        <w:t>)</w:t>
      </w:r>
      <w:r w:rsidR="00F45EF9">
        <w:t xml:space="preserve">, independentemente da distância que ele se encontra do taxista recém liberado. </w:t>
      </w:r>
    </w:p>
    <w:p w:rsidR="007824D2" w:rsidRDefault="008B1363" w:rsidP="000D5DDC">
      <w:pPr>
        <w:ind w:firstLine="709"/>
      </w:pPr>
      <w:r>
        <w:t>A utilização d</w:t>
      </w:r>
      <w:r w:rsidR="007D4E3C">
        <w:t>a</w:t>
      </w:r>
      <w:r>
        <w:t xml:space="preserve"> ordem de chegada</w:t>
      </w:r>
      <w:r w:rsidR="00634152">
        <w:t xml:space="preserve"> na fila</w:t>
      </w:r>
      <w:r>
        <w:t xml:space="preserve"> tem como objetivo permitir que todos os clientes sejam igualmente atendidos, </w:t>
      </w:r>
      <w:r w:rsidR="00634152">
        <w:t>sem que um cliente espere por</w:t>
      </w:r>
      <w:r w:rsidR="007D4E3C">
        <w:t xml:space="preserve"> um</w:t>
      </w:r>
      <w:r w:rsidR="00634152">
        <w:t xml:space="preserve"> tempo muito longo, enquanto outros são passados em sua frente</w:t>
      </w:r>
      <w:r w:rsidR="001C7650">
        <w:t>, devido a distância em relação aos taxis desocupados.</w:t>
      </w:r>
      <w:r w:rsidR="00386A8F">
        <w:t xml:space="preserve"> A escolha desse método evita também situações comuns em processamento de filas com prioridade, como o </w:t>
      </w:r>
      <w:r w:rsidR="00386A8F" w:rsidRPr="00386A8F">
        <w:rPr>
          <w:i/>
        </w:rPr>
        <w:t>starvation</w:t>
      </w:r>
      <w:r w:rsidR="00386A8F">
        <w:t xml:space="preserve">. </w:t>
      </w:r>
    </w:p>
    <w:p w:rsidR="009F2682" w:rsidRDefault="009F2682" w:rsidP="00AE62C3">
      <w:pPr>
        <w:pStyle w:val="Ttulo1"/>
      </w:pPr>
      <w:bookmarkStart w:id="121" w:name="_Toc350911902"/>
      <w:r>
        <w:lastRenderedPageBreak/>
        <w:t>TESTES D</w:t>
      </w:r>
      <w:r w:rsidR="00AE62C3">
        <w:t>O</w:t>
      </w:r>
      <w:r w:rsidR="00F45F3E">
        <w:t>S</w:t>
      </w:r>
      <w:r w:rsidR="00AE62C3">
        <w:t xml:space="preserve"> </w:t>
      </w:r>
      <w:r w:rsidR="00891D0D">
        <w:t>ALGORITMOS DE DESPACHO</w:t>
      </w:r>
      <w:bookmarkEnd w:id="121"/>
    </w:p>
    <w:p w:rsidR="00D94DE7" w:rsidRDefault="00D94DE7" w:rsidP="00D94DE7">
      <w:r>
        <w:t xml:space="preserve">Para avaliar o resultado do projeto em relação </w:t>
      </w:r>
      <w:r w:rsidR="00194EA5">
        <w:t>ao método utilizado atualmente -</w:t>
      </w:r>
      <w:r>
        <w:t xml:space="preserve"> </w:t>
      </w:r>
      <w:r w:rsidRPr="00D94DE7">
        <w:rPr>
          <w:i/>
        </w:rPr>
        <w:t>broadcasting</w:t>
      </w:r>
      <w:r>
        <w:t xml:space="preserve"> - foi proposto uma série de testes de desempenho. Os testes têm como objetivo </w:t>
      </w:r>
      <w:r w:rsidR="007C4BAB">
        <w:t>medir</w:t>
      </w:r>
      <w:r>
        <w:t xml:space="preserve"> o desempenho dos algoritmos quando utilizados a fim de minimizar o tempo de espera até o atendimento de requisições.</w:t>
      </w:r>
    </w:p>
    <w:p w:rsidR="009A79BD" w:rsidRDefault="009A79BD" w:rsidP="009A79BD">
      <w:pPr>
        <w:ind w:firstLine="426"/>
      </w:pPr>
      <w:commentRangeStart w:id="122"/>
      <w:r>
        <w:t xml:space="preserve">Apesar de já existirem estudos semelhantes </w:t>
      </w:r>
      <w:r w:rsidR="00CE48D8">
        <w:t>identificando</w:t>
      </w:r>
      <w:r w:rsidR="0017010D">
        <w:t xml:space="preserve"> </w:t>
      </w:r>
      <w:r w:rsidR="00CE48D8">
        <w:t xml:space="preserve">a </w:t>
      </w:r>
      <w:r>
        <w:t xml:space="preserve">melhoria da qualidade de atendimento quando utilizado o modelo baseado em GPS em relação ao modelo </w:t>
      </w:r>
      <w:r w:rsidRPr="00CE48D8">
        <w:rPr>
          <w:i/>
        </w:rPr>
        <w:t>broadcasting</w:t>
      </w:r>
      <w:r w:rsidR="00F45F3E">
        <w:rPr>
          <w:i/>
        </w:rPr>
        <w:t xml:space="preserve"> </w:t>
      </w:r>
      <w:sdt>
        <w:sdtPr>
          <w:id w:val="114291307"/>
          <w:citation/>
        </w:sdtPr>
        <w:sdtContent>
          <w:r w:rsidR="00BE1559">
            <w:fldChar w:fldCharType="begin"/>
          </w:r>
          <w:r w:rsidR="00D25248">
            <w:instrText xml:space="preserve"> CITATION XUZ05 \l 1046 </w:instrText>
          </w:r>
          <w:r w:rsidR="00BE1559">
            <w:fldChar w:fldCharType="separate"/>
          </w:r>
          <w:r w:rsidR="00AA0C23">
            <w:rPr>
              <w:noProof/>
            </w:rPr>
            <w:t xml:space="preserve">(XU, YUAN, </w:t>
          </w:r>
          <w:r w:rsidR="00AA0C23">
            <w:rPr>
              <w:i/>
              <w:iCs/>
              <w:noProof/>
            </w:rPr>
            <w:t>et al.</w:t>
          </w:r>
          <w:r w:rsidR="00AA0C23">
            <w:rPr>
              <w:noProof/>
            </w:rPr>
            <w:t>, 2005)</w:t>
          </w:r>
          <w:r w:rsidR="00BE1559">
            <w:rPr>
              <w:noProof/>
            </w:rPr>
            <w:fldChar w:fldCharType="end"/>
          </w:r>
        </w:sdtContent>
      </w:sdt>
      <w:r>
        <w:t xml:space="preserve"> não </w:t>
      </w:r>
      <w:r w:rsidR="00CE48D8">
        <w:t xml:space="preserve">há estudos comparativos com </w:t>
      </w:r>
      <w:commentRangeStart w:id="123"/>
      <w:r w:rsidR="00D85189">
        <w:t xml:space="preserve">resultados numéricos </w:t>
      </w:r>
      <w:commentRangeEnd w:id="123"/>
      <w:r w:rsidR="00D85189">
        <w:rPr>
          <w:rStyle w:val="Refdecomentrio"/>
        </w:rPr>
        <w:commentReference w:id="123"/>
      </w:r>
      <w:r w:rsidR="00F45F3E">
        <w:t xml:space="preserve"> </w:t>
      </w:r>
      <w:r>
        <w:t>do aumento de eficiência de um modelo em relação ao outro.</w:t>
      </w:r>
      <w:commentRangeEnd w:id="122"/>
      <w:r w:rsidR="005A7088">
        <w:rPr>
          <w:rStyle w:val="Refdecomentrio"/>
        </w:rPr>
        <w:commentReference w:id="122"/>
      </w:r>
    </w:p>
    <w:p w:rsidR="007C4BAB" w:rsidRDefault="00834FBD" w:rsidP="007C4BAB">
      <w:pPr>
        <w:ind w:firstLine="709"/>
      </w:pPr>
      <w:r>
        <w:t>Para a</w:t>
      </w:r>
      <w:r w:rsidR="00AD153B">
        <w:t xml:space="preserve"> </w:t>
      </w:r>
      <w:r>
        <w:t>realização</w:t>
      </w:r>
      <w:r w:rsidR="00B579F5">
        <w:t xml:space="preserve"> dos testes</w:t>
      </w:r>
      <w:r>
        <w:t xml:space="preserve">, foi desenvolvido um ambiente que representa as solicitações dos clientes por serviços de taxi. Nesse ambiente, são colocados os taxistas sobre o mapa de uma cidade e </w:t>
      </w:r>
      <w:r w:rsidR="00AD153B">
        <w:t>são feitas</w:t>
      </w:r>
      <w:r>
        <w:t xml:space="preserve"> requisições que simule</w:t>
      </w:r>
      <w:r w:rsidR="00402144">
        <w:t>m</w:t>
      </w:r>
      <w:r>
        <w:t xml:space="preserve"> a chamada de taxis. O ambiente de testes será descrito com detalhes na Seção </w:t>
      </w:r>
      <w:r w:rsidR="00BE1559">
        <w:fldChar w:fldCharType="begin"/>
      </w:r>
      <w:r w:rsidR="00746DD9">
        <w:instrText xml:space="preserve"> REF _Ref350090199 \r \h </w:instrText>
      </w:r>
      <w:r w:rsidR="00BE1559">
        <w:fldChar w:fldCharType="separate"/>
      </w:r>
      <w:r w:rsidR="00AA0C23">
        <w:t>6.2</w:t>
      </w:r>
      <w:r w:rsidR="00BE1559">
        <w:fldChar w:fldCharType="end"/>
      </w:r>
      <w:r w:rsidR="00746DD9">
        <w:t>.</w:t>
      </w:r>
    </w:p>
    <w:p w:rsidR="00B579F5" w:rsidRDefault="00B579F5" w:rsidP="00B579F5"/>
    <w:p w:rsidR="00B579F5" w:rsidRDefault="00B579F5" w:rsidP="00B579F5">
      <w:pPr>
        <w:pStyle w:val="Ttulo2"/>
      </w:pPr>
      <w:bookmarkStart w:id="124" w:name="_Toc350911903"/>
      <w:r>
        <w:t xml:space="preserve">SIMULAÇÃO DO MÉTODO </w:t>
      </w:r>
      <w:r w:rsidRPr="00B579F5">
        <w:rPr>
          <w:i/>
        </w:rPr>
        <w:t>BROADCASTING</w:t>
      </w:r>
      <w:bookmarkEnd w:id="124"/>
    </w:p>
    <w:p w:rsidR="00B579F5" w:rsidRDefault="00B579F5" w:rsidP="00B579F5">
      <w:r>
        <w:t xml:space="preserve">O método broadcasting, como dito na Seção </w:t>
      </w:r>
      <w:r w:rsidR="00BE1559">
        <w:fldChar w:fldCharType="begin"/>
      </w:r>
      <w:r>
        <w:instrText xml:space="preserve"> REF _Ref350070219 \r \h </w:instrText>
      </w:r>
      <w:r w:rsidR="00BE1559">
        <w:fldChar w:fldCharType="separate"/>
      </w:r>
      <w:r w:rsidR="00AA0C23">
        <w:t>3.1</w:t>
      </w:r>
      <w:r w:rsidR="00BE1559">
        <w:fldChar w:fldCharType="end"/>
      </w:r>
      <w:r w:rsidR="008B4E15">
        <w:t xml:space="preserve">, é aquele utilizado atualmente para escolha do taxista responsável por </w:t>
      </w:r>
      <w:r w:rsidR="001A3113">
        <w:t>atender um cliente a</w:t>
      </w:r>
      <w:r w:rsidR="008B4E15">
        <w:t>pós o telefonema à central</w:t>
      </w:r>
      <w:r w:rsidR="001A3113">
        <w:t xml:space="preserve">. Nele, </w:t>
      </w:r>
      <w:r w:rsidR="008B4E15">
        <w:t>o atendente comunica por rádio aos taxistas sobre a localização do passageiro. Um dos taxistas próximos ao cliente confirma que está disponível e é tomado como responsável.</w:t>
      </w:r>
    </w:p>
    <w:p w:rsidR="008B4E15" w:rsidRDefault="0098069B" w:rsidP="0098069B">
      <w:pPr>
        <w:ind w:firstLine="709"/>
      </w:pPr>
      <w:r>
        <w:t xml:space="preserve">No método </w:t>
      </w:r>
      <w:r w:rsidRPr="0098069B">
        <w:rPr>
          <w:i/>
        </w:rPr>
        <w:t>broadcasting</w:t>
      </w:r>
      <w:r>
        <w:t xml:space="preserve"> não há garant</w:t>
      </w:r>
      <w:r w:rsidR="00050A93">
        <w:t>ias que o taxista mais próximo</w:t>
      </w:r>
      <w:r>
        <w:t xml:space="preserve"> será </w:t>
      </w:r>
      <w:r w:rsidR="00050A93">
        <w:t>o</w:t>
      </w:r>
      <w:r w:rsidR="00F45F3E">
        <w:t xml:space="preserve"> responsável pela</w:t>
      </w:r>
      <w:r>
        <w:t xml:space="preserve"> requisição</w:t>
      </w:r>
      <w:r w:rsidR="003F7A53">
        <w:t xml:space="preserve">, tampouco que o sistema é otimizado para atendimento </w:t>
      </w:r>
      <w:r w:rsidR="003F7A53">
        <w:lastRenderedPageBreak/>
        <w:t>às solicitações</w:t>
      </w:r>
      <w:r>
        <w:t xml:space="preserve">: o taxista que primeiro responde a </w:t>
      </w:r>
      <w:r w:rsidR="00050A93">
        <w:t>demanda</w:t>
      </w:r>
      <w:r w:rsidR="00F67650">
        <w:t xml:space="preserve"> </w:t>
      </w:r>
      <w:r>
        <w:t xml:space="preserve">é aquele </w:t>
      </w:r>
      <w:r w:rsidR="00402144">
        <w:t xml:space="preserve">que </w:t>
      </w:r>
      <w:r w:rsidR="00922BAC">
        <w:t xml:space="preserve">realizará o atendimento. Podemos concluir que </w:t>
      </w:r>
      <w:r w:rsidR="000E482C">
        <w:t xml:space="preserve">a escolha do taxista </w:t>
      </w:r>
      <w:r w:rsidR="00922BAC">
        <w:t>é realizad</w:t>
      </w:r>
      <w:r w:rsidR="000E482C">
        <w:t>a</w:t>
      </w:r>
      <w:r w:rsidR="00F67650">
        <w:t>,</w:t>
      </w:r>
      <w:r w:rsidR="00922BAC">
        <w:t xml:space="preserve"> de certa forma aleatória</w:t>
      </w:r>
      <w:r w:rsidR="000E482C">
        <w:t>, uma vez que o primeiro taxista</w:t>
      </w:r>
      <w:r w:rsidR="00F67650">
        <w:t xml:space="preserve"> </w:t>
      </w:r>
      <w:r w:rsidR="000E482C">
        <w:t xml:space="preserve">em uma região próxima ao cliente </w:t>
      </w:r>
      <w:r w:rsidR="00F67650">
        <w:t xml:space="preserve">que responda ao rádio </w:t>
      </w:r>
      <w:r w:rsidR="000E482C">
        <w:t>será designado para atendê-lo.</w:t>
      </w:r>
    </w:p>
    <w:p w:rsidR="000E482C" w:rsidRDefault="000E482C" w:rsidP="0098069B">
      <w:pPr>
        <w:ind w:firstLine="709"/>
      </w:pPr>
      <w:r>
        <w:t xml:space="preserve">Para simular essa característica do método </w:t>
      </w:r>
      <w:r w:rsidRPr="000E482C">
        <w:rPr>
          <w:i/>
        </w:rPr>
        <w:t>broadcasting</w:t>
      </w:r>
      <w:r>
        <w:t xml:space="preserve">, foi criado um algoritmo que </w:t>
      </w:r>
      <w:r w:rsidR="004A74A6">
        <w:t>representa</w:t>
      </w:r>
      <w:r>
        <w:t xml:space="preserve"> esse comportamento.</w:t>
      </w:r>
      <w:r w:rsidR="00D91709">
        <w:t xml:space="preserve"> Nele, após a solicitação de um cliente, o algoritmo seleciona um conjunto de taxistas próximos</w:t>
      </w:r>
      <w:r w:rsidR="005F315D">
        <w:t xml:space="preserve"> e </w:t>
      </w:r>
      <w:r w:rsidR="004A74A6">
        <w:t>sorteia um taxista</w:t>
      </w:r>
      <w:r w:rsidR="00D91709">
        <w:t xml:space="preserve"> </w:t>
      </w:r>
      <w:r w:rsidR="00050A93">
        <w:t>responsável</w:t>
      </w:r>
      <w:r w:rsidR="00D91709">
        <w:t>.</w:t>
      </w:r>
      <w:r w:rsidR="005F315D">
        <w:t xml:space="preserve"> Através do sorteio, podemos representar </w:t>
      </w:r>
      <w:r w:rsidR="0087141B">
        <w:t>a seleção</w:t>
      </w:r>
      <w:r w:rsidR="004A74A6">
        <w:t xml:space="preserve"> </w:t>
      </w:r>
      <w:r w:rsidR="0087141B">
        <w:t>do taxista que se candidatou para atendimento.</w:t>
      </w:r>
    </w:p>
    <w:p w:rsidR="00B579F5" w:rsidRDefault="00B579F5" w:rsidP="00834FBD"/>
    <w:p w:rsidR="00834FBD" w:rsidRDefault="00834FBD" w:rsidP="00834FBD">
      <w:pPr>
        <w:pStyle w:val="Ttulo2"/>
      </w:pPr>
      <w:bookmarkStart w:id="125" w:name="_Ref350090199"/>
      <w:bookmarkStart w:id="126" w:name="_Toc350911904"/>
      <w:r>
        <w:t>MODELO DE AVALIAÇÃO DOS ALGORITMOS</w:t>
      </w:r>
      <w:bookmarkEnd w:id="125"/>
      <w:bookmarkEnd w:id="126"/>
    </w:p>
    <w:p w:rsidR="00C7215F" w:rsidRPr="00C7215F" w:rsidRDefault="00C7215F" w:rsidP="005A5C7C">
      <w:pPr>
        <w:pStyle w:val="Ttulo3"/>
      </w:pPr>
      <w:bookmarkStart w:id="127" w:name="_Ref350726374"/>
      <w:bookmarkStart w:id="128" w:name="_Toc350911905"/>
      <w:r>
        <w:t xml:space="preserve">SOBRE </w:t>
      </w:r>
      <w:r w:rsidR="00402144">
        <w:t>O SIMULADOR</w:t>
      </w:r>
      <w:bookmarkEnd w:id="127"/>
      <w:bookmarkEnd w:id="128"/>
    </w:p>
    <w:p w:rsidR="00F836D0" w:rsidRDefault="00153631" w:rsidP="00695547">
      <w:pPr>
        <w:ind w:firstLine="709"/>
      </w:pPr>
      <w:r>
        <w:t xml:space="preserve">O simulador desenvolvido para teste das soluções é classificado como um </w:t>
      </w:r>
      <w:r w:rsidR="007C5D97">
        <w:t>S</w:t>
      </w:r>
      <w:r>
        <w:t xml:space="preserve">imulador </w:t>
      </w:r>
      <w:r w:rsidR="007C5D97">
        <w:t>a</w:t>
      </w:r>
      <w:r w:rsidR="004F75F0">
        <w:t xml:space="preserve"> </w:t>
      </w:r>
      <w:r w:rsidR="007C5D97">
        <w:t>E</w:t>
      </w:r>
      <w:r>
        <w:t xml:space="preserve">ventos </w:t>
      </w:r>
      <w:r w:rsidR="007C5D97">
        <w:t>D</w:t>
      </w:r>
      <w:r>
        <w:t>iscretos. Nesse tipo de simulador, o sistema somente tem seu valor alterado no mo</w:t>
      </w:r>
      <w:r w:rsidR="00050A93">
        <w:t>mento em que ocorre um evento</w:t>
      </w:r>
      <w:r w:rsidR="007C5D97">
        <w:t>;</w:t>
      </w:r>
      <w:r w:rsidR="004F75F0">
        <w:t xml:space="preserve"> </w:t>
      </w:r>
      <w:r w:rsidR="00050A93">
        <w:t xml:space="preserve">em outros momentos, nada se modifica </w:t>
      </w:r>
      <w:sdt>
        <w:sdtPr>
          <w:id w:val="114291309"/>
          <w:citation/>
        </w:sdtPr>
        <w:sdtContent>
          <w:r w:rsidR="00BE1559">
            <w:fldChar w:fldCharType="begin"/>
          </w:r>
          <w:r w:rsidR="00D25248">
            <w:instrText xml:space="preserve"> CITATION NOG09 \l 1046 </w:instrText>
          </w:r>
          <w:r w:rsidR="00BE1559">
            <w:fldChar w:fldCharType="separate"/>
          </w:r>
          <w:r w:rsidR="00AA0C23">
            <w:rPr>
              <w:noProof/>
            </w:rPr>
            <w:t>(NOGUEIRA, 2009)</w:t>
          </w:r>
          <w:r w:rsidR="00BE1559">
            <w:rPr>
              <w:noProof/>
            </w:rPr>
            <w:fldChar w:fldCharType="end"/>
          </w:r>
        </w:sdtContent>
      </w:sdt>
      <w:r w:rsidR="007C5D97">
        <w:t xml:space="preserve">. Nos simuladores a eventos discretos, </w:t>
      </w:r>
      <w:r w:rsidR="002F64F3">
        <w:t xml:space="preserve">há direta ou indiretamente, situações de fila e os eventos processados deixam o sistema </w:t>
      </w:r>
      <w:sdt>
        <w:sdtPr>
          <w:id w:val="114291310"/>
          <w:citation/>
        </w:sdtPr>
        <w:sdtContent>
          <w:r w:rsidR="00BE1559">
            <w:fldChar w:fldCharType="begin"/>
          </w:r>
          <w:r w:rsidR="00D25248">
            <w:instrText xml:space="preserve"> CITATION NOG09 \l 1046 </w:instrText>
          </w:r>
          <w:r w:rsidR="00BE1559">
            <w:fldChar w:fldCharType="separate"/>
          </w:r>
          <w:r w:rsidR="00AA0C23">
            <w:rPr>
              <w:noProof/>
            </w:rPr>
            <w:t>(NOGUEIRA, 2009)</w:t>
          </w:r>
          <w:r w:rsidR="00BE1559">
            <w:rPr>
              <w:noProof/>
            </w:rPr>
            <w:fldChar w:fldCharType="end"/>
          </w:r>
        </w:sdtContent>
      </w:sdt>
      <w:r w:rsidR="001D31E6">
        <w:t xml:space="preserve">, como ocorre </w:t>
      </w:r>
      <w:r w:rsidR="00050A93">
        <w:t>nas situações</w:t>
      </w:r>
      <w:r w:rsidR="001D31E6">
        <w:t xml:space="preserve"> de requisições de taxi</w:t>
      </w:r>
      <w:r w:rsidR="00050A93">
        <w:t>.</w:t>
      </w:r>
      <w:r w:rsidR="004F75F0">
        <w:t xml:space="preserve"> </w:t>
      </w:r>
      <w:r w:rsidR="00733101">
        <w:t xml:space="preserve">Esse simulador é adequado ao modelo, uma vez que o evento a ser medido é </w:t>
      </w:r>
      <w:r w:rsidR="001D31E6">
        <w:t xml:space="preserve">a solicitação de atendimento </w:t>
      </w:r>
      <w:r w:rsidR="00733101">
        <w:t>e a métrica utilizada é o tempo de espera.</w:t>
      </w:r>
    </w:p>
    <w:p w:rsidR="00733101" w:rsidRDefault="00733101" w:rsidP="00695547">
      <w:pPr>
        <w:ind w:firstLine="709"/>
      </w:pPr>
      <w:r>
        <w:t>Na literatura, existem softwares que realizam a simulação a eventos discretos com distribuição de probabilidade correspondente ao modelo adotado. No entanto, devido às características da simulação, onde a distribuição d</w:t>
      </w:r>
      <w:r w:rsidR="00FC4004">
        <w:t xml:space="preserve">as requisições é gerada </w:t>
      </w:r>
      <w:r w:rsidR="00FC4004">
        <w:lastRenderedPageBreak/>
        <w:t>de forma aleatória</w:t>
      </w:r>
      <w:r w:rsidR="00F60C07">
        <w:t xml:space="preserve">, porém com distribuição maior de localização no centro do experimento </w:t>
      </w:r>
      <w:r w:rsidR="00FC4004">
        <w:t xml:space="preserve">e também </w:t>
      </w:r>
      <w:r w:rsidR="00247AF6">
        <w:t>a</w:t>
      </w:r>
      <w:r w:rsidR="00FC4004">
        <w:t xml:space="preserve"> simplicidade da implementação, optou-se pela construção de um gerador próprio de requisições.</w:t>
      </w:r>
    </w:p>
    <w:p w:rsidR="00144203" w:rsidRDefault="005F4778" w:rsidP="00323468">
      <w:pPr>
        <w:ind w:firstLine="709"/>
      </w:pPr>
      <w:r w:rsidRPr="005F4778">
        <w:t xml:space="preserve">O gerador construído considera que a probabilidade de ocorrência de um evento em uma área </w:t>
      </w:r>
      <w:r w:rsidR="00323468">
        <w:t xml:space="preserve">periférica </w:t>
      </w:r>
      <w:r w:rsidRPr="005F4778">
        <w:t xml:space="preserve">da cidade </w:t>
      </w:r>
      <w:r w:rsidR="00323468">
        <w:t>é inferior que a probabilidade na região central</w:t>
      </w:r>
      <w:r w:rsidRPr="005F4778">
        <w:t xml:space="preserve">. Na prática, </w:t>
      </w:r>
      <w:r w:rsidR="00323468">
        <w:t xml:space="preserve">apesar algumas regiões terem maior quantidade </w:t>
      </w:r>
      <w:r w:rsidRPr="005F4778">
        <w:t>de atendimentos,</w:t>
      </w:r>
      <w:r w:rsidR="00323468">
        <w:t xml:space="preserve"> a distribuição não é completamente uniforme, visto que alguns locais, como rodoviárias ou praças de eventos, possuem </w:t>
      </w:r>
      <w:r w:rsidRPr="005F4778">
        <w:t xml:space="preserve">demanda </w:t>
      </w:r>
      <w:r w:rsidR="00323468">
        <w:t xml:space="preserve">muito superior </w:t>
      </w:r>
      <w:r w:rsidRPr="005F4778">
        <w:t xml:space="preserve">por serviços. No entanto, essas características comuns a centros urbanos são complexas de serem modeladas, principalmente quando relacionadas a demanda estocástica por serviços de taxi </w:t>
      </w:r>
      <w:sdt>
        <w:sdtPr>
          <w:id w:val="114291308"/>
          <w:citation/>
        </w:sdtPr>
        <w:sdtContent>
          <w:r w:rsidR="00BE1559">
            <w:fldChar w:fldCharType="begin"/>
          </w:r>
          <w:r w:rsidR="00D25248">
            <w:instrText xml:space="preserve"> CITATION CHE09 \l 1046 </w:instrText>
          </w:r>
          <w:r w:rsidR="00BE1559">
            <w:fldChar w:fldCharType="separate"/>
          </w:r>
          <w:r w:rsidR="00AA0C23">
            <w:rPr>
              <w:noProof/>
            </w:rPr>
            <w:t>(CHENG e QU, 2009)</w:t>
          </w:r>
          <w:r w:rsidR="00BE1559">
            <w:rPr>
              <w:noProof/>
            </w:rPr>
            <w:fldChar w:fldCharType="end"/>
          </w:r>
        </w:sdtContent>
      </w:sdt>
      <w:r w:rsidR="00144203" w:rsidRPr="005F4778">
        <w:t>.</w:t>
      </w:r>
    </w:p>
    <w:p w:rsidR="000C577A" w:rsidRDefault="00F92F1E" w:rsidP="000C577A">
      <w:pPr>
        <w:ind w:firstLine="709"/>
      </w:pPr>
      <w:r>
        <w:t xml:space="preserve">Os taxistas, assim como o </w:t>
      </w:r>
      <w:r w:rsidR="000C577A">
        <w:t>gerador de demanda, não foram distribuídos uniformemente pelo mapa. A distr</w:t>
      </w:r>
      <w:r>
        <w:t>ibuição dos taxis é realizada do mesmo modo que a geração de demandas, utilizando o mesmo algoritmo, a fim de que a</w:t>
      </w:r>
      <w:r w:rsidR="000C577A">
        <w:t xml:space="preserve"> região central do sistema possua maior quantidade de veículos</w:t>
      </w:r>
      <w:r>
        <w:t xml:space="preserve"> para</w:t>
      </w:r>
      <w:r w:rsidR="00920CA7">
        <w:t xml:space="preserve"> atender a demanda de veículos. </w:t>
      </w:r>
      <w:r>
        <w:t xml:space="preserve">As </w:t>
      </w:r>
      <w:r w:rsidR="000C577A">
        <w:t>regiões periféri</w:t>
      </w:r>
      <w:r>
        <w:t>cas têm menos taxis disponíveis, e de acordo com o algoritmo de requisição, menos chamados para atendimento.</w:t>
      </w:r>
      <w:r w:rsidR="00F45F3E">
        <w:t xml:space="preserve"> </w:t>
      </w:r>
      <w:r>
        <w:t xml:space="preserve">O sistema através dessas características busca </w:t>
      </w:r>
      <w:r w:rsidR="000C577A">
        <w:t xml:space="preserve">variar a quantidade de taxistas disponíveis para atendimento as requisições, obtendo um modelo mais próximo ao real </w:t>
      </w:r>
    </w:p>
    <w:p w:rsidR="00DA0184" w:rsidRDefault="000C577A" w:rsidP="000C577A">
      <w:pPr>
        <w:ind w:firstLine="709"/>
      </w:pPr>
      <w:r>
        <w:t>A fim de representar de forma mais plausível</w:t>
      </w:r>
      <w:r w:rsidR="00EE64E5">
        <w:t xml:space="preserve"> a dinâmica nos sistemas reais, </w:t>
      </w:r>
      <w:r w:rsidR="00C57F41">
        <w:t xml:space="preserve">simula-se também o deslocamento de taxistas </w:t>
      </w:r>
      <w:r w:rsidR="00EE64E5">
        <w:t xml:space="preserve">pela cidade, </w:t>
      </w:r>
      <w:r w:rsidR="00C57F41">
        <w:t xml:space="preserve">de forma a representar o atendimento de </w:t>
      </w:r>
      <w:r w:rsidR="00EE64E5">
        <w:t xml:space="preserve">requisições. Como o sistema é construído sobre eventos discretos, esses movimentos ocorrem </w:t>
      </w:r>
      <w:r w:rsidR="00C57F41">
        <w:t xml:space="preserve">em </w:t>
      </w:r>
      <w:r w:rsidR="00EE64E5">
        <w:t>sit</w:t>
      </w:r>
      <w:r w:rsidR="008508CA">
        <w:t>uações específicas do software -</w:t>
      </w:r>
      <w:r w:rsidR="00EE64E5">
        <w:t xml:space="preserve"> logo após </w:t>
      </w:r>
      <w:r w:rsidR="00DA0184">
        <w:t>o processamento de um</w:t>
      </w:r>
      <w:r w:rsidR="002A0AAB">
        <w:t>a</w:t>
      </w:r>
      <w:r w:rsidR="00DA0184">
        <w:t xml:space="preserve"> requisição. </w:t>
      </w:r>
    </w:p>
    <w:p w:rsidR="002A0AAB" w:rsidRDefault="002A0AAB" w:rsidP="000C577A">
      <w:pPr>
        <w:ind w:firstLine="709"/>
      </w:pPr>
      <w:r>
        <w:lastRenderedPageBreak/>
        <w:t xml:space="preserve">Outra característica do simulador é quanto à alteração dos estados dos taxistas. Em uma situação real, é comum que após a solicitação de um taxi, em um ponto da cidade, em um intervalo de tempo próximo, outro cliente desembarque de outro taxi em outra região. Isso ocorre devido ao número de requisições que são realizadas durante todo o dia e devido a quantidade de </w:t>
      </w:r>
      <w:r w:rsidR="00C57F41">
        <w:t xml:space="preserve">taxistas </w:t>
      </w:r>
      <w:r>
        <w:t xml:space="preserve">e passageiros </w:t>
      </w:r>
      <w:r w:rsidR="00C57F41">
        <w:t>n</w:t>
      </w:r>
      <w:r>
        <w:t xml:space="preserve">o sistema. </w:t>
      </w:r>
      <w:r w:rsidR="002370CA">
        <w:t xml:space="preserve">O simulador, após o evento de processamento de uma requisição representa essa alteração de estado de </w:t>
      </w:r>
      <w:r w:rsidR="008508CA">
        <w:t>alguns</w:t>
      </w:r>
      <w:r w:rsidR="002370CA">
        <w:t xml:space="preserve"> taxista</w:t>
      </w:r>
      <w:r w:rsidR="008508CA">
        <w:t>s</w:t>
      </w:r>
      <w:r w:rsidR="002370CA">
        <w:t xml:space="preserve"> p</w:t>
      </w:r>
      <w:r w:rsidR="008508CA">
        <w:t>ela cidade, modificando seus estados</w:t>
      </w:r>
      <w:r w:rsidR="002370CA">
        <w:t>, para representar o início ou final de um</w:t>
      </w:r>
      <w:r w:rsidR="00F45F3E">
        <w:t>a</w:t>
      </w:r>
      <w:r w:rsidR="008508CA">
        <w:t xml:space="preserve"> requisição</w:t>
      </w:r>
      <w:r w:rsidR="002370CA">
        <w:t>.</w:t>
      </w:r>
    </w:p>
    <w:p w:rsidR="00F42FBA" w:rsidRDefault="00F42FBA" w:rsidP="000C577A">
      <w:pPr>
        <w:ind w:firstLine="709"/>
      </w:pPr>
    </w:p>
    <w:p w:rsidR="00F42FBA" w:rsidRPr="00C7215F" w:rsidRDefault="00F42FBA" w:rsidP="005A5C7C">
      <w:pPr>
        <w:pStyle w:val="Ttulo3"/>
      </w:pPr>
      <w:bookmarkStart w:id="129" w:name="_Ref350707627"/>
      <w:bookmarkStart w:id="130" w:name="_Toc350911906"/>
      <w:r>
        <w:t>CARACTERÍSTICAS DO SIMULADOR</w:t>
      </w:r>
      <w:bookmarkEnd w:id="129"/>
      <w:bookmarkEnd w:id="130"/>
    </w:p>
    <w:p w:rsidR="00EC474E" w:rsidRDefault="00F42FBA" w:rsidP="000C577A">
      <w:pPr>
        <w:ind w:firstLine="709"/>
      </w:pPr>
      <w:r>
        <w:t>O simulador tem como características a manutenção da razão aproximada entre a quantidade de taxis ocupados e o número total de taxis. Com isso, os testes mantêm-se em um estado estacionário, sem tendência a</w:t>
      </w:r>
      <w:r w:rsidR="00C57F41">
        <w:t>o crescimento ou</w:t>
      </w:r>
      <w:r>
        <w:t xml:space="preserve"> decrescimento da oferta de taxistas em </w:t>
      </w:r>
      <w:r w:rsidR="00C57F41">
        <w:t>relação ao número de passageiros</w:t>
      </w:r>
      <w:r>
        <w:t>.</w:t>
      </w:r>
    </w:p>
    <w:p w:rsidR="0030118A" w:rsidRDefault="00744AAD" w:rsidP="000C577A">
      <w:pPr>
        <w:ind w:firstLine="709"/>
      </w:pPr>
      <w:r>
        <w:t xml:space="preserve">A manutenção de taxis em um estado estacionário garante que o tempo de espera por serviços mantenha-se uniforme. Essa </w:t>
      </w:r>
      <w:r w:rsidR="000E3534">
        <w:t>analogia</w:t>
      </w:r>
      <w:r>
        <w:t xml:space="preserve"> deriva da relação proposta </w:t>
      </w:r>
      <w:r w:rsidR="00517C7A">
        <w:t xml:space="preserve">por </w:t>
      </w:r>
      <w:sdt>
        <w:sdtPr>
          <w:rPr>
            <w:highlight w:val="yellow"/>
          </w:rPr>
          <w:id w:val="114291318"/>
          <w:citation/>
        </w:sdtPr>
        <w:sdtContent>
          <w:r w:rsidR="00BE1559" w:rsidRPr="00B94B00">
            <w:rPr>
              <w:highlight w:val="yellow"/>
            </w:rPr>
            <w:fldChar w:fldCharType="begin"/>
          </w:r>
          <w:r w:rsidRPr="00B94B00">
            <w:rPr>
              <w:highlight w:val="yellow"/>
            </w:rPr>
            <w:instrText xml:space="preserve"> CITATION YAN98 \l 1046 </w:instrText>
          </w:r>
          <w:r w:rsidR="00BE1559" w:rsidRPr="00B94B00">
            <w:rPr>
              <w:highlight w:val="yellow"/>
            </w:rPr>
            <w:fldChar w:fldCharType="separate"/>
          </w:r>
          <w:r w:rsidR="00AA0C23" w:rsidRPr="00AA0C23">
            <w:rPr>
              <w:noProof/>
              <w:highlight w:val="yellow"/>
            </w:rPr>
            <w:t>(YANG e WONG, 1998)</w:t>
          </w:r>
          <w:r w:rsidR="00BE1559" w:rsidRPr="00B94B00">
            <w:rPr>
              <w:highlight w:val="yellow"/>
            </w:rPr>
            <w:fldChar w:fldCharType="end"/>
          </w:r>
        </w:sdtContent>
      </w:sdt>
      <w:r w:rsidRPr="00B94B00">
        <w:rPr>
          <w:highlight w:val="yellow"/>
        </w:rPr>
        <w:t>,</w:t>
      </w:r>
      <w:r>
        <w:t xml:space="preserve"> onde o tempo </w:t>
      </w:r>
      <w:r w:rsidR="00B94B00">
        <w:t xml:space="preserve">de espera por taxi é diretamente relacionado à quantidade de horas vagas dos taxistas. </w:t>
      </w:r>
    </w:p>
    <w:p w:rsidR="003876CF" w:rsidRDefault="00813CB7" w:rsidP="00116110">
      <w:pPr>
        <w:ind w:firstLine="709"/>
      </w:pPr>
      <w:r>
        <w:t xml:space="preserve">Devemos ainda lembrar que a elasticidade da demanda de serviços é ignorada pelo simulador. Na prática, há variação da quantidade de solicitações devido a dias da semana, condições climáticas, vésperas de feriados, entre outros. </w:t>
      </w:r>
      <w:r w:rsidR="0073429C">
        <w:t xml:space="preserve">Porém, durante a simulação, os testes foram realizados sobre condições homogêneas, de modo que não </w:t>
      </w:r>
      <w:r w:rsidR="00517C7A">
        <w:t xml:space="preserve">há </w:t>
      </w:r>
      <w:r w:rsidR="0073429C">
        <w:t xml:space="preserve">variação na oferta </w:t>
      </w:r>
      <w:r w:rsidR="00517C7A">
        <w:t xml:space="preserve">de </w:t>
      </w:r>
      <w:r w:rsidR="0073429C">
        <w:t xml:space="preserve">serviços. Na prática, </w:t>
      </w:r>
      <w:r w:rsidR="0073429C">
        <w:lastRenderedPageBreak/>
        <w:t>supõe-se que o algoritmo foi executado fora de um horário de pico e que a quantidade de solicitações nesse horário manteve-se inalterada.</w:t>
      </w:r>
    </w:p>
    <w:p w:rsidR="00DA581D" w:rsidRDefault="00DA581D" w:rsidP="00116110">
      <w:pPr>
        <w:ind w:firstLine="709"/>
      </w:pPr>
    </w:p>
    <w:p w:rsidR="00270745" w:rsidRDefault="005D019B" w:rsidP="005A5C7C">
      <w:pPr>
        <w:pStyle w:val="Ttulo3"/>
      </w:pPr>
      <w:bookmarkStart w:id="131" w:name="_Ref350707271"/>
      <w:bookmarkStart w:id="132" w:name="_Ref350707289"/>
      <w:bookmarkStart w:id="133" w:name="_Toc350911907"/>
      <w:r>
        <w:t>ALGORITMO DE SIMULAÇÃO</w:t>
      </w:r>
      <w:bookmarkEnd w:id="131"/>
      <w:bookmarkEnd w:id="132"/>
      <w:bookmarkEnd w:id="133"/>
    </w:p>
    <w:p w:rsidR="00270745" w:rsidRDefault="00DF2373" w:rsidP="00132FF4">
      <w:pPr>
        <w:ind w:firstLine="709"/>
      </w:pPr>
      <w:r>
        <w:t>Como resumo do procedimento utilizado para realização dos testes, é possível descrever todo o procedimento no seguinte algoritmo:</w:t>
      </w:r>
    </w:p>
    <w:p w:rsidR="00DF2373" w:rsidRDefault="00706B69" w:rsidP="00132FF4">
      <w:pPr>
        <w:pStyle w:val="PargrafodaLista"/>
        <w:numPr>
          <w:ilvl w:val="0"/>
          <w:numId w:val="22"/>
        </w:numPr>
        <w:ind w:left="993"/>
      </w:pPr>
      <w:r>
        <w:t>O sistema</w:t>
      </w:r>
      <w:r w:rsidR="001E211C">
        <w:t xml:space="preserve"> define</w:t>
      </w:r>
      <w:r>
        <w:t xml:space="preserve"> um número N de taxis e os coloca de modo aleatório na cidade;</w:t>
      </w:r>
    </w:p>
    <w:p w:rsidR="00706B69" w:rsidRDefault="001E211C" w:rsidP="00132FF4">
      <w:pPr>
        <w:pStyle w:val="PargrafodaLista"/>
        <w:numPr>
          <w:ilvl w:val="0"/>
          <w:numId w:val="22"/>
        </w:numPr>
        <w:ind w:left="993"/>
      </w:pPr>
      <w:r>
        <w:t xml:space="preserve">Cerca de metade dos taxis </w:t>
      </w:r>
      <w:r w:rsidR="00706B69">
        <w:t>são marcados como ocupados;</w:t>
      </w:r>
    </w:p>
    <w:p w:rsidR="00706B69" w:rsidRDefault="00706B69" w:rsidP="00132FF4">
      <w:pPr>
        <w:pStyle w:val="PargrafodaLista"/>
        <w:numPr>
          <w:ilvl w:val="0"/>
          <w:numId w:val="22"/>
        </w:numPr>
        <w:ind w:left="993"/>
      </w:pPr>
      <w:r>
        <w:t>Os taxistas movem-se aleatoriamente pela cidade, em eventos discretos sem alterar consideravelmente sua posição atual;</w:t>
      </w:r>
    </w:p>
    <w:p w:rsidR="00706B69" w:rsidRDefault="00C64CBE" w:rsidP="00132FF4">
      <w:pPr>
        <w:pStyle w:val="PargrafodaLista"/>
        <w:numPr>
          <w:ilvl w:val="0"/>
          <w:numId w:val="22"/>
        </w:numPr>
        <w:ind w:left="993"/>
      </w:pPr>
      <w:r>
        <w:t>Alguns taxistas têm</w:t>
      </w:r>
      <w:r w:rsidR="00706B69">
        <w:t xml:space="preserve"> seu status alterado de “Ocu</w:t>
      </w:r>
      <w:r w:rsidR="001E211C">
        <w:t>pado” para “Livre” e vice-versa, simulando o início/final de atendimentos;</w:t>
      </w:r>
    </w:p>
    <w:p w:rsidR="00706B69" w:rsidRDefault="00706B69" w:rsidP="00132FF4">
      <w:pPr>
        <w:pStyle w:val="PargrafodaLista"/>
        <w:numPr>
          <w:ilvl w:val="0"/>
          <w:numId w:val="22"/>
        </w:numPr>
        <w:ind w:left="993"/>
      </w:pPr>
      <w:r>
        <w:t xml:space="preserve">O </w:t>
      </w:r>
      <w:r w:rsidR="001E211C">
        <w:t xml:space="preserve">algoritmo de teste </w:t>
      </w:r>
      <w:r>
        <w:t>simula uma requisição de um passageiro;</w:t>
      </w:r>
    </w:p>
    <w:p w:rsidR="001E211C" w:rsidRDefault="00706B69" w:rsidP="00132FF4">
      <w:pPr>
        <w:pStyle w:val="PargrafodaLista"/>
        <w:numPr>
          <w:ilvl w:val="0"/>
          <w:numId w:val="22"/>
        </w:numPr>
        <w:ind w:left="993"/>
      </w:pPr>
      <w:r>
        <w:t>O sistema de despacho de veículos escolhe o melhor taxista de acordo com o algoritmo utilizado</w:t>
      </w:r>
      <w:r w:rsidR="002300AB">
        <w:t>.</w:t>
      </w:r>
    </w:p>
    <w:p w:rsidR="00706B69" w:rsidRDefault="00706B69" w:rsidP="00132FF4">
      <w:pPr>
        <w:pStyle w:val="PargrafodaLista"/>
        <w:numPr>
          <w:ilvl w:val="0"/>
          <w:numId w:val="22"/>
        </w:numPr>
        <w:ind w:left="993"/>
      </w:pPr>
      <w:r>
        <w:t>O sistema marca o taxista como ocupado, evitando que ele seja responsável por outros atendimentos;</w:t>
      </w:r>
    </w:p>
    <w:p w:rsidR="00385A14" w:rsidRDefault="00706B69" w:rsidP="00132FF4">
      <w:pPr>
        <w:pStyle w:val="PargrafodaLista"/>
        <w:numPr>
          <w:ilvl w:val="0"/>
          <w:numId w:val="22"/>
        </w:numPr>
        <w:ind w:left="993"/>
      </w:pPr>
      <w:r>
        <w:t xml:space="preserve">Se </w:t>
      </w:r>
      <w:r w:rsidR="00253242">
        <w:t>o número de requisições propostas</w:t>
      </w:r>
      <w:r>
        <w:t xml:space="preserve"> no teste ainda não tiver sido atin</w:t>
      </w:r>
      <w:r w:rsidR="001E211C">
        <w:t>gido, o sistema volta ao passo (c)</w:t>
      </w:r>
      <w:r>
        <w:t xml:space="preserve">. Caso contrário, o sistema contabiliza os tempos médios </w:t>
      </w:r>
      <w:r w:rsidR="00F73CE3">
        <w:t xml:space="preserve">para atendimento e o tempo de processamento de cada um dos algoritmos, </w:t>
      </w:r>
      <w:r>
        <w:t>e</w:t>
      </w:r>
      <w:r w:rsidR="00F73CE3">
        <w:t xml:space="preserve"> exibe</w:t>
      </w:r>
      <w:r>
        <w:t xml:space="preserve"> os resultados </w:t>
      </w:r>
      <w:r w:rsidR="009E67D5">
        <w:t>no</w:t>
      </w:r>
      <w:r>
        <w:t xml:space="preserve"> console.</w:t>
      </w:r>
    </w:p>
    <w:p w:rsidR="00A6076A" w:rsidRDefault="00A6076A" w:rsidP="00A6076A">
      <w:pPr>
        <w:ind w:firstLine="426"/>
      </w:pPr>
    </w:p>
    <w:p w:rsidR="00A6076A" w:rsidRDefault="00A6076A" w:rsidP="005A5C7C">
      <w:pPr>
        <w:pStyle w:val="Ttulo3"/>
      </w:pPr>
      <w:bookmarkStart w:id="134" w:name="_Toc350911908"/>
      <w:r>
        <w:lastRenderedPageBreak/>
        <w:t>MÉTODO DE MEDIDA DE TEMPO ATÉ ATENDIMENTO</w:t>
      </w:r>
      <w:bookmarkEnd w:id="134"/>
    </w:p>
    <w:p w:rsidR="00710537" w:rsidRDefault="00A6076A" w:rsidP="00132FF4">
      <w:r>
        <w:t>Para medir o tempo de médio de atendimento, foi utilizado o Google Maps API para estimar o tempo</w:t>
      </w:r>
      <w:r w:rsidR="00710537">
        <w:t xml:space="preserve"> de </w:t>
      </w:r>
      <w:r w:rsidR="00050A93">
        <w:t>deslocamento do taxista até</w:t>
      </w:r>
      <w:r>
        <w:t xml:space="preserve"> o cliente. Esse tempo será aquele </w:t>
      </w:r>
      <w:r w:rsidR="00050A93">
        <w:t>definido</w:t>
      </w:r>
      <w:r w:rsidR="00710537">
        <w:t xml:space="preserve"> como tempo para atendimento. </w:t>
      </w:r>
      <w:r w:rsidR="00050A93">
        <w:t>Foram</w:t>
      </w:r>
      <w:r w:rsidR="00710537">
        <w:t xml:space="preserve"> desconsiderada</w:t>
      </w:r>
      <w:r w:rsidR="00050A93">
        <w:t>s</w:t>
      </w:r>
      <w:r w:rsidR="00710537">
        <w:t xml:space="preserve"> na API do Google Maps as informações de tráfego, de modo que os testes independem das condições de trânsito.</w:t>
      </w:r>
    </w:p>
    <w:p w:rsidR="00A6076A" w:rsidRDefault="00710537" w:rsidP="00710537">
      <w:pPr>
        <w:ind w:firstLine="709"/>
      </w:pPr>
      <w:r>
        <w:t>Para métrica do sistema, quando uma requisição é</w:t>
      </w:r>
      <w:r w:rsidR="00A6076A">
        <w:t xml:space="preserve"> realizada, o </w:t>
      </w:r>
      <w:r>
        <w:t>software seleciona</w:t>
      </w:r>
      <w:r w:rsidR="00A6076A">
        <w:t xml:space="preserve"> o taxista responsável pelo atendimento, de acordo com o </w:t>
      </w:r>
      <w:r>
        <w:t>algoritmo a ser avaliado</w:t>
      </w:r>
      <w:r w:rsidR="00A6076A">
        <w:t xml:space="preserve">. O taxista selecionado terá seu tempo estimado pelo sistema, a partir de sua posição até o cliente. O tempo será computado pelo simulador e após um número pré-definido de requisições, o valor </w:t>
      </w:r>
      <w:r>
        <w:t>total e o valor médio serão medidos.</w:t>
      </w:r>
    </w:p>
    <w:p w:rsidR="00A6076A" w:rsidRDefault="00A6076A" w:rsidP="00132FF4">
      <w:pPr>
        <w:ind w:firstLine="709"/>
      </w:pPr>
      <w:r>
        <w:t xml:space="preserve">O objetivo com esses testes é verificar o tempo médio de atendimento do modo GPS em relação ao </w:t>
      </w:r>
      <w:r w:rsidRPr="004730EE">
        <w:rPr>
          <w:i/>
        </w:rPr>
        <w:t>broadcasting</w:t>
      </w:r>
      <w:r>
        <w:t>, usando a estimativa do tempo de atendimento, uma vez que a simulação real do procedimento é considerada, hoje, inviável.</w:t>
      </w:r>
    </w:p>
    <w:p w:rsidR="00A6076A" w:rsidRDefault="00A6076A" w:rsidP="005D6968">
      <w:pPr>
        <w:ind w:firstLine="426"/>
      </w:pPr>
    </w:p>
    <w:p w:rsidR="006B6F61" w:rsidRDefault="006B6F61" w:rsidP="005A5C7C">
      <w:pPr>
        <w:pStyle w:val="Ttulo3"/>
      </w:pPr>
      <w:bookmarkStart w:id="135" w:name="_Toc350911909"/>
      <w:r>
        <w:t>CONSIDERAÇÕES FINAIS SOBRE O AMBIENTE DE TESTES</w:t>
      </w:r>
      <w:bookmarkEnd w:id="135"/>
    </w:p>
    <w:p w:rsidR="005D019B" w:rsidRDefault="002506A9" w:rsidP="006B6F61">
      <w:r>
        <w:t xml:space="preserve">Para melhor compreensão do ambiente de testes e validação do método criado, indica-se nessa seção situações que foram </w:t>
      </w:r>
      <w:r w:rsidR="007948F2">
        <w:t>desconsideradas nos testes e as justificativas para elas.</w:t>
      </w:r>
      <w:r>
        <w:t xml:space="preserve"> As situações aqui descritas representam implementações</w:t>
      </w:r>
      <w:r w:rsidR="00194EA5">
        <w:t xml:space="preserve"> </w:t>
      </w:r>
      <w:r>
        <w:t xml:space="preserve">que normalmente seriam exigidas para manutenção da robustez do software, mas </w:t>
      </w:r>
      <w:r w:rsidR="00253242">
        <w:t xml:space="preserve">não </w:t>
      </w:r>
      <w:r>
        <w:t xml:space="preserve">foram </w:t>
      </w:r>
      <w:r w:rsidR="007948F2">
        <w:t>desenvolvidas</w:t>
      </w:r>
      <w:r w:rsidR="00253242">
        <w:t>,</w:t>
      </w:r>
      <w:r w:rsidR="00194EA5">
        <w:t xml:space="preserve"> </w:t>
      </w:r>
      <w:r>
        <w:t xml:space="preserve">devido ao ambiente sob controle </w:t>
      </w:r>
      <w:r w:rsidR="007948F2">
        <w:t>dos testes</w:t>
      </w:r>
      <w:r>
        <w:t>.</w:t>
      </w:r>
    </w:p>
    <w:p w:rsidR="009A1D08" w:rsidRDefault="002506A9" w:rsidP="00E55699">
      <w:pPr>
        <w:ind w:firstLine="709"/>
      </w:pPr>
      <w:r>
        <w:lastRenderedPageBreak/>
        <w:t xml:space="preserve">Uma das condições que não </w:t>
      </w:r>
      <w:r w:rsidR="00253242">
        <w:t xml:space="preserve">foi </w:t>
      </w:r>
      <w:r>
        <w:t>ava</w:t>
      </w:r>
      <w:r w:rsidR="00253242">
        <w:t>liada</w:t>
      </w:r>
      <w:r w:rsidR="002C7A51">
        <w:t xml:space="preserve"> pelo sistema é </w:t>
      </w:r>
      <w:r w:rsidR="00253242">
        <w:t xml:space="preserve">a </w:t>
      </w:r>
      <w:r w:rsidR="002C7A51">
        <w:t>simulação</w:t>
      </w:r>
      <w:r>
        <w:t xml:space="preserve"> de movimentação </w:t>
      </w:r>
      <w:r w:rsidR="002C7A51">
        <w:t xml:space="preserve">linear </w:t>
      </w:r>
      <w:r>
        <w:t xml:space="preserve">dos taxistas. Os taxis colocados no sistema movimentam-se </w:t>
      </w:r>
      <w:r w:rsidR="002C7A51">
        <w:t>de modo completamente aleatório</w:t>
      </w:r>
      <w:r>
        <w:t xml:space="preserve"> pela cidade. O motivo para que não ho</w:t>
      </w:r>
      <w:r w:rsidR="003533BE">
        <w:t xml:space="preserve">uvesse preocupação em relação a movimentação </w:t>
      </w:r>
      <w:r w:rsidR="001B6074">
        <w:t xml:space="preserve">dos veículos </w:t>
      </w:r>
      <w:r w:rsidR="002C680C">
        <w:t>é devido</w:t>
      </w:r>
      <w:r w:rsidR="001B6074">
        <w:t xml:space="preserve"> </w:t>
      </w:r>
      <w:r w:rsidR="002C7A51">
        <w:t xml:space="preserve">a realização de requisições </w:t>
      </w:r>
      <w:r w:rsidR="001B6074">
        <w:t xml:space="preserve">em eventos discretos, onde a posição dos veículos </w:t>
      </w:r>
      <w:r w:rsidR="002C680C">
        <w:t>que é importante é aquela no momento em que o evento ocorre</w:t>
      </w:r>
      <w:r w:rsidR="001B6074">
        <w:t xml:space="preserve">. </w:t>
      </w:r>
      <w:r w:rsidR="009A1D08">
        <w:t>Desse modo, a</w:t>
      </w:r>
      <w:r w:rsidR="001B6074">
        <w:t xml:space="preserve"> movimentação dos taxis serve para </w:t>
      </w:r>
      <w:r w:rsidR="009A1D08">
        <w:t>gerar</w:t>
      </w:r>
      <w:r w:rsidR="001B6074">
        <w:t xml:space="preserve"> </w:t>
      </w:r>
      <w:r w:rsidR="009A1D08">
        <w:t xml:space="preserve">maior nível de </w:t>
      </w:r>
      <w:r w:rsidR="001B6074">
        <w:t>aleatoriedade</w:t>
      </w:r>
      <w:r w:rsidR="002C7A51">
        <w:t xml:space="preserve"> do sistema</w:t>
      </w:r>
      <w:r w:rsidR="00DA22C1">
        <w:t>. No modelo de eventos discretos não é importante o trajeto percorrido pelo taxista e sim sua posição atual durante a execução de um evento.</w:t>
      </w:r>
    </w:p>
    <w:p w:rsidR="000461A8" w:rsidRDefault="000461A8" w:rsidP="00E55699">
      <w:pPr>
        <w:ind w:firstLine="709"/>
      </w:pPr>
      <w:r>
        <w:t xml:space="preserve">Outra característica não avaliada pelo software foi a concorrência entre requisições. Em um sistema real, é possível que ao selecionar um taxi para atendimento ao cliente, o mesmo tenha seu estado alterado concorrentemente, em um instante de tempo semelhante, tornando-se indisponível. </w:t>
      </w:r>
      <w:r w:rsidR="00423521">
        <w:t>Entretanto, essa condição foi desprezada pelos testes.</w:t>
      </w:r>
    </w:p>
    <w:p w:rsidR="008F54AD" w:rsidRDefault="008F54AD" w:rsidP="00710537"/>
    <w:p w:rsidR="00313970" w:rsidRDefault="00313970" w:rsidP="00AE62C3">
      <w:pPr>
        <w:pStyle w:val="Ttulo2"/>
      </w:pPr>
      <w:bookmarkStart w:id="136" w:name="_Ref350861974"/>
      <w:bookmarkStart w:id="137" w:name="_Toc350911910"/>
      <w:r>
        <w:t>TESTES DO MODELO</w:t>
      </w:r>
      <w:bookmarkEnd w:id="136"/>
      <w:bookmarkEnd w:id="137"/>
    </w:p>
    <w:p w:rsidR="00313970" w:rsidRDefault="00BC6070" w:rsidP="00313970">
      <w:r>
        <w:t xml:space="preserve">A fim de avaliar os modelos criados, foram elaboradas situações que tentam reproduzir </w:t>
      </w:r>
      <w:r w:rsidR="00DA581D">
        <w:t xml:space="preserve">diferentes </w:t>
      </w:r>
      <w:r>
        <w:t xml:space="preserve">condições </w:t>
      </w:r>
      <w:r w:rsidR="00DA581D">
        <w:t>da busca por taxi nas grandes cidades.</w:t>
      </w:r>
      <w:r w:rsidR="00097FC1">
        <w:t xml:space="preserve"> Os algoritmos utilizados pelo sistema foram </w:t>
      </w:r>
      <w:r w:rsidR="00297A35">
        <w:t>executados</w:t>
      </w:r>
      <w:r w:rsidR="00097FC1">
        <w:t xml:space="preserve"> sob as mesmas condições em todos os momentos, apesar da aleatoriedade das requisições</w:t>
      </w:r>
      <w:r w:rsidR="00297A35">
        <w:t xml:space="preserve"> e da</w:t>
      </w:r>
      <w:r w:rsidR="00ED3A1D">
        <w:t xml:space="preserve"> </w:t>
      </w:r>
      <w:r w:rsidR="00297A35">
        <w:t xml:space="preserve">posição geográfica </w:t>
      </w:r>
      <w:r w:rsidR="00E55699">
        <w:t>dos taxistas.</w:t>
      </w:r>
    </w:p>
    <w:p w:rsidR="00E55699" w:rsidRDefault="00B25319" w:rsidP="00E55699">
      <w:pPr>
        <w:ind w:firstLine="709"/>
      </w:pPr>
      <w:r>
        <w:t xml:space="preserve">Utilizando a mesma condição para todos </w:t>
      </w:r>
      <w:r w:rsidR="004157F9">
        <w:t xml:space="preserve">os algoritmos, </w:t>
      </w:r>
      <w:r w:rsidR="00E55699">
        <w:t xml:space="preserve">garantimos que </w:t>
      </w:r>
      <w:r w:rsidR="004157F9">
        <w:t xml:space="preserve">todos </w:t>
      </w:r>
      <w:r w:rsidR="00325B73">
        <w:t xml:space="preserve">eles </w:t>
      </w:r>
      <w:r>
        <w:t xml:space="preserve">têm um mesmo ambiente </w:t>
      </w:r>
      <w:r w:rsidR="004157F9">
        <w:t xml:space="preserve">para escolha do melhor taxi disponível, evitando </w:t>
      </w:r>
      <w:r w:rsidR="004157F9">
        <w:lastRenderedPageBreak/>
        <w:t xml:space="preserve">possíveis </w:t>
      </w:r>
      <w:r>
        <w:t xml:space="preserve">situações </w:t>
      </w:r>
      <w:r w:rsidR="004157F9">
        <w:t>indesejadas</w:t>
      </w:r>
      <w:r>
        <w:t xml:space="preserve">, além da influencia de </w:t>
      </w:r>
      <w:r w:rsidR="00DE79EF">
        <w:t>diferentes condições</w:t>
      </w:r>
      <w:r w:rsidR="00201596">
        <w:t xml:space="preserve">, devido a casualidades, </w:t>
      </w:r>
      <w:r w:rsidR="00D71BF7">
        <w:t>alterando</w:t>
      </w:r>
      <w:r w:rsidR="00201596">
        <w:t xml:space="preserve"> o resultado médio final.</w:t>
      </w:r>
    </w:p>
    <w:p w:rsidR="003D7C73" w:rsidRDefault="003D7C73" w:rsidP="003D7C73"/>
    <w:p w:rsidR="001E1892" w:rsidRDefault="001E1892" w:rsidP="001E1892">
      <w:pPr>
        <w:pStyle w:val="Ttulo3"/>
      </w:pPr>
      <w:bookmarkStart w:id="138" w:name="_Toc350911911"/>
      <w:r>
        <w:t>CONDIÇÕES PARA OS TESTES</w:t>
      </w:r>
      <w:bookmarkEnd w:id="138"/>
    </w:p>
    <w:p w:rsidR="005845AA" w:rsidRDefault="005845AA" w:rsidP="00ED025E">
      <w:r>
        <w:t>O município de Belo Horizonte foi definido como aquele onde os testes seriam executados, simulando uma condição real. Devido a existência de maior área urbanizada</w:t>
      </w:r>
      <w:r w:rsidR="002D75C6">
        <w:t xml:space="preserve"> no centro da cidade, com </w:t>
      </w:r>
      <w:r w:rsidR="00D30BB4">
        <w:t xml:space="preserve">baixo </w:t>
      </w:r>
      <w:r w:rsidR="002D75C6">
        <w:t xml:space="preserve">número </w:t>
      </w:r>
      <w:r w:rsidR="00D30BB4">
        <w:t xml:space="preserve">de </w:t>
      </w:r>
      <w:r>
        <w:t xml:space="preserve">grandes áreas verdes e com </w:t>
      </w:r>
      <w:r w:rsidR="00D30BB4">
        <w:t>ampla</w:t>
      </w:r>
      <w:r>
        <w:t xml:space="preserve"> malha viária, optou-se pela distribuição dos taxistas </w:t>
      </w:r>
      <w:r w:rsidR="00D30BB4">
        <w:t xml:space="preserve">e das requisições na </w:t>
      </w:r>
      <w:r w:rsidR="002D75C6">
        <w:t>área central</w:t>
      </w:r>
      <w:r w:rsidR="00D30BB4">
        <w:t xml:space="preserve"> e adjacências</w:t>
      </w:r>
      <w:r w:rsidR="002D75C6">
        <w:t>.</w:t>
      </w:r>
    </w:p>
    <w:p w:rsidR="00D10028" w:rsidRDefault="00D10028" w:rsidP="003F772E">
      <w:pPr>
        <w:ind w:firstLine="709"/>
      </w:pPr>
      <w:r>
        <w:t>Além da localização geográfica real de onde os testes foram executados, foram realizados vários ajustes no modelo, a fim de simular condições próximas à</w:t>
      </w:r>
      <w:r w:rsidR="008B6172">
        <w:t>s existentes</w:t>
      </w:r>
      <w:r>
        <w:t>.</w:t>
      </w:r>
      <w:r w:rsidR="00957532">
        <w:t xml:space="preserve"> Foram definidas </w:t>
      </w:r>
      <w:r w:rsidR="000B0933">
        <w:t>duas</w:t>
      </w:r>
      <w:r w:rsidR="00957532">
        <w:t xml:space="preserve"> variações </w:t>
      </w:r>
      <w:r w:rsidR="0080712E">
        <w:t xml:space="preserve">de </w:t>
      </w:r>
      <w:r w:rsidR="00957532">
        <w:t>testes</w:t>
      </w:r>
      <w:r w:rsidR="008B6172">
        <w:t>, a fim de</w:t>
      </w:r>
      <w:r w:rsidR="00957532">
        <w:t xml:space="preserve"> simular a dispo</w:t>
      </w:r>
      <w:r w:rsidR="0080712E">
        <w:t>nibilidade de taxistas. O método escolhido para alterar a disponibilidade foi a variação da quantidade de taxis</w:t>
      </w:r>
      <w:r w:rsidR="00AC4346">
        <w:t xml:space="preserve">, disponíveis em uma mesma área. </w:t>
      </w:r>
      <w:r w:rsidR="00957532">
        <w:t xml:space="preserve"> Com isso houve </w:t>
      </w:r>
      <w:r w:rsidR="00AC4346">
        <w:t>alteração na quantidade de taxistas por km</w:t>
      </w:r>
      <w:r w:rsidR="00AC4346">
        <w:rPr>
          <w:vertAlign w:val="superscript"/>
        </w:rPr>
        <w:t>2</w:t>
      </w:r>
      <w:r w:rsidR="00AC4346">
        <w:t>, simulando situações de maior oferta de serviços.</w:t>
      </w:r>
    </w:p>
    <w:p w:rsidR="00957532" w:rsidRDefault="00957532" w:rsidP="00A02686">
      <w:pPr>
        <w:ind w:firstLine="709"/>
      </w:pPr>
      <w:r>
        <w:t>Conforme informado na seção</w:t>
      </w:r>
      <w:r w:rsidR="0067086B">
        <w:t xml:space="preserve"> </w:t>
      </w:r>
      <w:r w:rsidR="00BE1559">
        <w:fldChar w:fldCharType="begin"/>
      </w:r>
      <w:r w:rsidR="00EE7FB3">
        <w:instrText xml:space="preserve"> REF _Ref350726374 \r \h </w:instrText>
      </w:r>
      <w:r w:rsidR="00BE1559">
        <w:fldChar w:fldCharType="separate"/>
      </w:r>
      <w:r w:rsidR="00AA0C23">
        <w:t>6.2.1</w:t>
      </w:r>
      <w:r w:rsidR="00BE1559">
        <w:fldChar w:fldCharType="end"/>
      </w:r>
      <w:r>
        <w:t xml:space="preserve">, </w:t>
      </w:r>
      <w:r w:rsidR="00EE7FB3">
        <w:t>o sistema procurou</w:t>
      </w:r>
      <w:r w:rsidR="00F45F3E">
        <w:t xml:space="preserve"> </w:t>
      </w:r>
      <w:r w:rsidR="00EE7FB3">
        <w:t>distribuir maior quantidade de taxistas mais próximos ao</w:t>
      </w:r>
      <w:r>
        <w:t xml:space="preserve"> po</w:t>
      </w:r>
      <w:r w:rsidR="008B4A9A">
        <w:t>nto central do experimento</w:t>
      </w:r>
      <w:r w:rsidR="00EE7FB3">
        <w:t>, deixando a periferia com menor quantidade de veículos</w:t>
      </w:r>
      <w:r>
        <w:t xml:space="preserve">. Essa </w:t>
      </w:r>
      <w:r w:rsidR="00B9766A">
        <w:t xml:space="preserve">distribuição </w:t>
      </w:r>
      <w:r>
        <w:t xml:space="preserve">foi </w:t>
      </w:r>
      <w:r w:rsidR="00B9766A">
        <w:t xml:space="preserve">feita </w:t>
      </w:r>
      <w:r>
        <w:t xml:space="preserve">com base em um algoritmo </w:t>
      </w:r>
      <w:r w:rsidR="00B9766A">
        <w:t xml:space="preserve">de </w:t>
      </w:r>
      <w:r w:rsidR="00262844">
        <w:t>posicionamento aleatório</w:t>
      </w:r>
      <w:r w:rsidR="00FA4599">
        <w:t xml:space="preserve"> dos taxistas.</w:t>
      </w:r>
      <w:r w:rsidR="00A02686">
        <w:t xml:space="preserve"> Apesar do software não ter utilizado nenhuma função conhecida para a distribuição de taxistas ao longo da cidade, é possível, através das análises de distância dos taxistas em relação ao ponto central</w:t>
      </w:r>
      <w:r w:rsidR="008E5D82">
        <w:t xml:space="preserve">, verificar </w:t>
      </w:r>
      <w:r w:rsidR="00A02686">
        <w:t>valores médios obtidos pelo algoritmo, durante um total de 10</w:t>
      </w:r>
      <w:r w:rsidR="008E4E22">
        <w:rPr>
          <w:vertAlign w:val="superscript"/>
        </w:rPr>
        <w:t>4</w:t>
      </w:r>
      <w:r w:rsidR="00A02686">
        <w:t xml:space="preserve"> posicionamentos aleatórios</w:t>
      </w:r>
      <w:r w:rsidR="00815290">
        <w:t xml:space="preserve">, distribuídos em 40 amostras de 250 </w:t>
      </w:r>
      <w:r w:rsidR="008E5D82">
        <w:t>localizações</w:t>
      </w:r>
      <w:r w:rsidR="00815290">
        <w:t>.</w:t>
      </w:r>
      <w:r w:rsidR="000D1AAE">
        <w:t xml:space="preserve"> </w:t>
      </w:r>
      <w:r w:rsidR="00CA0CD3">
        <w:t xml:space="preserve">O </w:t>
      </w:r>
      <w:r w:rsidR="000614E9">
        <w:lastRenderedPageBreak/>
        <w:t>histograma</w:t>
      </w:r>
      <w:r w:rsidR="00CA0CD3">
        <w:t xml:space="preserve"> correspondente as</w:t>
      </w:r>
      <w:r w:rsidR="000D1AAE">
        <w:t xml:space="preserve"> </w:t>
      </w:r>
      <w:r w:rsidR="00AA2258">
        <w:t xml:space="preserve">distâncias dos taxistas em relação ao ponto central, bem como a análise estatística </w:t>
      </w:r>
      <w:r w:rsidR="000614E9">
        <w:t xml:space="preserve">de variação das distâncias encontradas para as amostras </w:t>
      </w:r>
      <w:r w:rsidR="00AA2258">
        <w:t xml:space="preserve">podem ser vistas, respectivamente, na </w:t>
      </w:r>
      <w:r w:rsidR="00BE1559">
        <w:fldChar w:fldCharType="begin"/>
      </w:r>
      <w:r w:rsidR="00AA2258">
        <w:instrText xml:space="preserve"> REF _Ref350706718 \h </w:instrText>
      </w:r>
      <w:r w:rsidR="00BE1559">
        <w:fldChar w:fldCharType="separate"/>
      </w:r>
      <w:r w:rsidR="00AA0C23" w:rsidRPr="005B0C66">
        <w:t xml:space="preserve">Figura </w:t>
      </w:r>
      <w:r w:rsidR="00AA0C23">
        <w:rPr>
          <w:noProof/>
        </w:rPr>
        <w:t>12</w:t>
      </w:r>
      <w:r w:rsidR="00BE1559">
        <w:fldChar w:fldCharType="end"/>
      </w:r>
      <w:r w:rsidR="00AA2258">
        <w:t xml:space="preserve"> e na </w:t>
      </w:r>
      <w:r w:rsidR="00BE1559">
        <w:fldChar w:fldCharType="begin"/>
      </w:r>
      <w:r w:rsidR="00C30AFF">
        <w:instrText xml:space="preserve"> REF _Ref350708269 \h </w:instrText>
      </w:r>
      <w:r w:rsidR="00BE1559">
        <w:fldChar w:fldCharType="separate"/>
      </w:r>
      <w:r w:rsidR="00AA0C23" w:rsidRPr="005B0C66">
        <w:t xml:space="preserve">Tabela </w:t>
      </w:r>
      <w:r w:rsidR="00AA0C23">
        <w:rPr>
          <w:noProof/>
        </w:rPr>
        <w:t>3</w:t>
      </w:r>
      <w:r w:rsidR="00BE1559">
        <w:fldChar w:fldCharType="end"/>
      </w:r>
      <w:r w:rsidR="00C30AFF">
        <w:t>.</w:t>
      </w:r>
    </w:p>
    <w:p w:rsidR="00AA2258" w:rsidRDefault="00586670" w:rsidP="005B0C66">
      <w:pPr>
        <w:keepNext/>
        <w:spacing w:after="0" w:line="360" w:lineRule="auto"/>
        <w:jc w:val="center"/>
      </w:pPr>
      <w:r w:rsidRPr="00586670">
        <w:rPr>
          <w:noProof/>
          <w:lang w:eastAsia="pt-BR"/>
        </w:rPr>
        <w:drawing>
          <wp:inline distT="0" distB="0" distL="0" distR="0">
            <wp:extent cx="5612130" cy="3152775"/>
            <wp:effectExtent l="19050" t="0" r="26670" b="0"/>
            <wp:docPr id="3"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957532" w:rsidRPr="00300052" w:rsidRDefault="00AA2258" w:rsidP="00AA2258">
      <w:pPr>
        <w:pStyle w:val="Legenda"/>
        <w:jc w:val="center"/>
        <w:rPr>
          <w:color w:val="auto"/>
        </w:rPr>
      </w:pPr>
      <w:bookmarkStart w:id="139" w:name="_Ref350706718"/>
      <w:bookmarkStart w:id="140" w:name="_Toc350911929"/>
      <w:r w:rsidRPr="005B0C66">
        <w:rPr>
          <w:color w:val="auto"/>
        </w:rPr>
        <w:t xml:space="preserve">Figura </w:t>
      </w:r>
      <w:r w:rsidR="00BE1559" w:rsidRPr="005B0C66">
        <w:rPr>
          <w:color w:val="auto"/>
        </w:rPr>
        <w:fldChar w:fldCharType="begin"/>
      </w:r>
      <w:r w:rsidRPr="005B0C66">
        <w:rPr>
          <w:color w:val="auto"/>
        </w:rPr>
        <w:instrText xml:space="preserve"> SEQ Figura \* ARABIC </w:instrText>
      </w:r>
      <w:r w:rsidR="00BE1559" w:rsidRPr="005B0C66">
        <w:rPr>
          <w:color w:val="auto"/>
        </w:rPr>
        <w:fldChar w:fldCharType="separate"/>
      </w:r>
      <w:r w:rsidR="00AA0C23">
        <w:rPr>
          <w:noProof/>
          <w:color w:val="auto"/>
        </w:rPr>
        <w:t>12</w:t>
      </w:r>
      <w:r w:rsidR="00BE1559" w:rsidRPr="005B0C66">
        <w:rPr>
          <w:color w:val="auto"/>
        </w:rPr>
        <w:fldChar w:fldCharType="end"/>
      </w:r>
      <w:bookmarkEnd w:id="139"/>
      <w:r w:rsidRPr="005B0C66">
        <w:rPr>
          <w:color w:val="auto"/>
        </w:rPr>
        <w:t xml:space="preserve">: </w:t>
      </w:r>
      <w:r w:rsidR="00300052">
        <w:rPr>
          <w:color w:val="auto"/>
        </w:rPr>
        <w:t>Histograma</w:t>
      </w:r>
      <w:r w:rsidRPr="005B0C66">
        <w:rPr>
          <w:color w:val="auto"/>
        </w:rPr>
        <w:t xml:space="preserve"> contendo a distribuição dos taxistas em relação ao ponto central</w:t>
      </w:r>
      <w:r w:rsidR="00300052">
        <w:rPr>
          <w:color w:val="auto"/>
        </w:rPr>
        <w:t xml:space="preserve"> (em 10</w:t>
      </w:r>
      <w:r w:rsidR="00300052">
        <w:rPr>
          <w:color w:val="auto"/>
          <w:vertAlign w:val="superscript"/>
        </w:rPr>
        <w:t>4</w:t>
      </w:r>
      <w:r w:rsidR="00300052">
        <w:rPr>
          <w:color w:val="auto"/>
        </w:rPr>
        <w:t xml:space="preserve"> execuções)</w:t>
      </w:r>
      <w:bookmarkEnd w:id="140"/>
    </w:p>
    <w:p w:rsidR="001C0909" w:rsidRPr="001C0909" w:rsidRDefault="001C0909" w:rsidP="001C0909"/>
    <w:tbl>
      <w:tblPr>
        <w:tblW w:w="5000" w:type="pct"/>
        <w:tblCellMar>
          <w:left w:w="70" w:type="dxa"/>
          <w:right w:w="70" w:type="dxa"/>
        </w:tblCellMar>
        <w:tblLook w:val="04A0"/>
      </w:tblPr>
      <w:tblGrid>
        <w:gridCol w:w="2227"/>
        <w:gridCol w:w="1170"/>
        <w:gridCol w:w="1151"/>
        <w:gridCol w:w="1170"/>
        <w:gridCol w:w="1151"/>
        <w:gridCol w:w="1170"/>
        <w:gridCol w:w="1172"/>
      </w:tblGrid>
      <w:tr w:rsidR="00E03C66" w:rsidRPr="0089528A" w:rsidTr="0089528A">
        <w:trPr>
          <w:trHeight w:val="305"/>
        </w:trPr>
        <w:tc>
          <w:tcPr>
            <w:tcW w:w="5000" w:type="pct"/>
            <w:gridSpan w:val="7"/>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ANOVA</w:t>
            </w:r>
            <w:r w:rsidRPr="0089528A">
              <w:rPr>
                <w:rFonts w:ascii="Calibri" w:eastAsia="Times New Roman" w:hAnsi="Calibri" w:cs="Calibri"/>
                <w:color w:val="000000"/>
                <w:sz w:val="22"/>
                <w:lang w:eastAsia="pt-BR"/>
              </w:rPr>
              <w:t xml:space="preserve"> – FATOR ÚNICO</w:t>
            </w:r>
          </w:p>
        </w:tc>
      </w:tr>
      <w:tr w:rsidR="00E03C66" w:rsidRPr="00E03C66" w:rsidTr="0089528A">
        <w:trPr>
          <w:trHeight w:val="305"/>
        </w:trPr>
        <w:tc>
          <w:tcPr>
            <w:tcW w:w="1209" w:type="pct"/>
            <w:tcBorders>
              <w:top w:val="single" w:sz="8" w:space="0" w:color="auto"/>
              <w:left w:val="nil"/>
              <w:bottom w:val="single" w:sz="4" w:space="0" w:color="auto"/>
              <w:right w:val="nil"/>
            </w:tcBorders>
            <w:shd w:val="clear" w:color="auto" w:fill="auto"/>
            <w:noWrap/>
            <w:vAlign w:val="bottom"/>
            <w:hideMark/>
          </w:tcPr>
          <w:p w:rsidR="00E03C66" w:rsidRPr="00E03C66" w:rsidRDefault="00E03C66" w:rsidP="008F185B">
            <w:pPr>
              <w:spacing w:after="0" w:line="240" w:lineRule="auto"/>
              <w:jc w:val="center"/>
              <w:rPr>
                <w:rFonts w:ascii="Calibri" w:eastAsia="Times New Roman" w:hAnsi="Calibri" w:cs="Calibri"/>
                <w:i/>
                <w:iCs/>
                <w:color w:val="000000"/>
                <w:lang w:eastAsia="pt-BR"/>
              </w:rPr>
            </w:pPr>
            <w:r w:rsidRPr="00E03C66">
              <w:rPr>
                <w:rFonts w:ascii="Calibri" w:eastAsia="Times New Roman" w:hAnsi="Calibri" w:cs="Calibri"/>
                <w:i/>
                <w:iCs/>
                <w:color w:val="000000"/>
                <w:sz w:val="22"/>
                <w:lang w:eastAsia="pt-BR"/>
              </w:rPr>
              <w:t>Fonte da variação</w:t>
            </w:r>
          </w:p>
        </w:tc>
        <w:tc>
          <w:tcPr>
            <w:tcW w:w="635" w:type="pct"/>
            <w:tcBorders>
              <w:top w:val="single" w:sz="8" w:space="0" w:color="auto"/>
              <w:left w:val="nil"/>
              <w:bottom w:val="single" w:sz="4" w:space="0" w:color="auto"/>
              <w:right w:val="nil"/>
            </w:tcBorders>
            <w:shd w:val="clear" w:color="auto" w:fill="auto"/>
            <w:noWrap/>
            <w:vAlign w:val="bottom"/>
            <w:hideMark/>
          </w:tcPr>
          <w:p w:rsidR="00E03C66" w:rsidRPr="00E03C66" w:rsidRDefault="00E03C66" w:rsidP="008F185B">
            <w:pPr>
              <w:spacing w:after="0" w:line="240" w:lineRule="auto"/>
              <w:jc w:val="center"/>
              <w:rPr>
                <w:rFonts w:ascii="Calibri" w:eastAsia="Times New Roman" w:hAnsi="Calibri" w:cs="Calibri"/>
                <w:i/>
                <w:iCs/>
                <w:color w:val="000000"/>
                <w:lang w:eastAsia="pt-BR"/>
              </w:rPr>
            </w:pPr>
            <w:r w:rsidRPr="00E03C66">
              <w:rPr>
                <w:rFonts w:ascii="Calibri" w:eastAsia="Times New Roman" w:hAnsi="Calibri" w:cs="Calibri"/>
                <w:i/>
                <w:iCs/>
                <w:color w:val="000000"/>
                <w:sz w:val="22"/>
                <w:lang w:eastAsia="pt-BR"/>
              </w:rPr>
              <w:t>SQ</w:t>
            </w:r>
          </w:p>
        </w:tc>
        <w:tc>
          <w:tcPr>
            <w:tcW w:w="625" w:type="pct"/>
            <w:tcBorders>
              <w:top w:val="single" w:sz="8" w:space="0" w:color="auto"/>
              <w:left w:val="nil"/>
              <w:bottom w:val="single" w:sz="4" w:space="0" w:color="auto"/>
              <w:right w:val="nil"/>
            </w:tcBorders>
            <w:shd w:val="clear" w:color="auto" w:fill="auto"/>
            <w:noWrap/>
            <w:vAlign w:val="bottom"/>
            <w:hideMark/>
          </w:tcPr>
          <w:p w:rsidR="00E03C66" w:rsidRPr="00E03C66" w:rsidRDefault="00E03C66" w:rsidP="008F185B">
            <w:pPr>
              <w:spacing w:after="0" w:line="240" w:lineRule="auto"/>
              <w:jc w:val="center"/>
              <w:rPr>
                <w:rFonts w:ascii="Calibri" w:eastAsia="Times New Roman" w:hAnsi="Calibri" w:cs="Calibri"/>
                <w:i/>
                <w:iCs/>
                <w:color w:val="000000"/>
                <w:lang w:eastAsia="pt-BR"/>
              </w:rPr>
            </w:pPr>
            <w:r w:rsidRPr="00E03C66">
              <w:rPr>
                <w:rFonts w:ascii="Calibri" w:eastAsia="Times New Roman" w:hAnsi="Calibri" w:cs="Calibri"/>
                <w:i/>
                <w:iCs/>
                <w:color w:val="000000"/>
                <w:sz w:val="22"/>
                <w:lang w:eastAsia="pt-BR"/>
              </w:rPr>
              <w:t>gl</w:t>
            </w:r>
          </w:p>
        </w:tc>
        <w:tc>
          <w:tcPr>
            <w:tcW w:w="635" w:type="pct"/>
            <w:tcBorders>
              <w:top w:val="single" w:sz="8" w:space="0" w:color="auto"/>
              <w:left w:val="nil"/>
              <w:bottom w:val="single" w:sz="4" w:space="0" w:color="auto"/>
              <w:right w:val="nil"/>
            </w:tcBorders>
            <w:shd w:val="clear" w:color="auto" w:fill="auto"/>
            <w:noWrap/>
            <w:vAlign w:val="bottom"/>
            <w:hideMark/>
          </w:tcPr>
          <w:p w:rsidR="00E03C66" w:rsidRPr="00E03C66" w:rsidRDefault="00E03C66" w:rsidP="008F185B">
            <w:pPr>
              <w:spacing w:after="0" w:line="240" w:lineRule="auto"/>
              <w:jc w:val="center"/>
              <w:rPr>
                <w:rFonts w:ascii="Calibri" w:eastAsia="Times New Roman" w:hAnsi="Calibri" w:cs="Calibri"/>
                <w:i/>
                <w:iCs/>
                <w:color w:val="000000"/>
                <w:lang w:eastAsia="pt-BR"/>
              </w:rPr>
            </w:pPr>
            <w:r w:rsidRPr="00E03C66">
              <w:rPr>
                <w:rFonts w:ascii="Calibri" w:eastAsia="Times New Roman" w:hAnsi="Calibri" w:cs="Calibri"/>
                <w:i/>
                <w:iCs/>
                <w:color w:val="000000"/>
                <w:sz w:val="22"/>
                <w:lang w:eastAsia="pt-BR"/>
              </w:rPr>
              <w:t>MQ</w:t>
            </w:r>
          </w:p>
        </w:tc>
        <w:tc>
          <w:tcPr>
            <w:tcW w:w="625" w:type="pct"/>
            <w:tcBorders>
              <w:top w:val="single" w:sz="8" w:space="0" w:color="auto"/>
              <w:left w:val="nil"/>
              <w:bottom w:val="single" w:sz="4" w:space="0" w:color="auto"/>
              <w:right w:val="nil"/>
            </w:tcBorders>
            <w:shd w:val="clear" w:color="auto" w:fill="auto"/>
            <w:noWrap/>
            <w:vAlign w:val="bottom"/>
            <w:hideMark/>
          </w:tcPr>
          <w:p w:rsidR="00E03C66" w:rsidRPr="00E03C66" w:rsidRDefault="00E03C66" w:rsidP="008F185B">
            <w:pPr>
              <w:spacing w:after="0" w:line="240" w:lineRule="auto"/>
              <w:jc w:val="center"/>
              <w:rPr>
                <w:rFonts w:ascii="Calibri" w:eastAsia="Times New Roman" w:hAnsi="Calibri" w:cs="Calibri"/>
                <w:i/>
                <w:iCs/>
                <w:color w:val="000000"/>
                <w:lang w:eastAsia="pt-BR"/>
              </w:rPr>
            </w:pPr>
            <w:r w:rsidRPr="00E03C66">
              <w:rPr>
                <w:rFonts w:ascii="Calibri" w:eastAsia="Times New Roman" w:hAnsi="Calibri" w:cs="Calibri"/>
                <w:i/>
                <w:iCs/>
                <w:color w:val="000000"/>
                <w:sz w:val="22"/>
                <w:lang w:eastAsia="pt-BR"/>
              </w:rPr>
              <w:t>F</w:t>
            </w:r>
          </w:p>
        </w:tc>
        <w:tc>
          <w:tcPr>
            <w:tcW w:w="635" w:type="pct"/>
            <w:tcBorders>
              <w:top w:val="single" w:sz="8" w:space="0" w:color="auto"/>
              <w:left w:val="nil"/>
              <w:bottom w:val="single" w:sz="4" w:space="0" w:color="auto"/>
              <w:right w:val="nil"/>
            </w:tcBorders>
            <w:shd w:val="clear" w:color="auto" w:fill="auto"/>
            <w:noWrap/>
            <w:vAlign w:val="bottom"/>
            <w:hideMark/>
          </w:tcPr>
          <w:p w:rsidR="00E03C66" w:rsidRPr="00E03C66" w:rsidRDefault="00E03C66" w:rsidP="008F185B">
            <w:pPr>
              <w:spacing w:after="0" w:line="240" w:lineRule="auto"/>
              <w:jc w:val="center"/>
              <w:rPr>
                <w:rFonts w:ascii="Calibri" w:eastAsia="Times New Roman" w:hAnsi="Calibri" w:cs="Calibri"/>
                <w:i/>
                <w:iCs/>
                <w:color w:val="000000"/>
                <w:lang w:eastAsia="pt-BR"/>
              </w:rPr>
            </w:pPr>
            <w:r w:rsidRPr="00E03C66">
              <w:rPr>
                <w:rFonts w:ascii="Calibri" w:eastAsia="Times New Roman" w:hAnsi="Calibri" w:cs="Calibri"/>
                <w:i/>
                <w:iCs/>
                <w:color w:val="000000"/>
                <w:sz w:val="22"/>
                <w:lang w:eastAsia="pt-BR"/>
              </w:rPr>
              <w:t>valor-P</w:t>
            </w:r>
          </w:p>
        </w:tc>
        <w:tc>
          <w:tcPr>
            <w:tcW w:w="635" w:type="pct"/>
            <w:tcBorders>
              <w:top w:val="single" w:sz="8" w:space="0" w:color="auto"/>
              <w:left w:val="nil"/>
              <w:bottom w:val="single" w:sz="4" w:space="0" w:color="auto"/>
              <w:right w:val="nil"/>
            </w:tcBorders>
            <w:shd w:val="clear" w:color="auto" w:fill="auto"/>
            <w:noWrap/>
            <w:vAlign w:val="bottom"/>
            <w:hideMark/>
          </w:tcPr>
          <w:p w:rsidR="00E03C66" w:rsidRPr="00E03C66" w:rsidRDefault="00E03C66" w:rsidP="008F185B">
            <w:pPr>
              <w:spacing w:after="0" w:line="240" w:lineRule="auto"/>
              <w:jc w:val="center"/>
              <w:rPr>
                <w:rFonts w:ascii="Calibri" w:eastAsia="Times New Roman" w:hAnsi="Calibri" w:cs="Calibri"/>
                <w:i/>
                <w:iCs/>
                <w:color w:val="000000"/>
                <w:lang w:eastAsia="pt-BR"/>
              </w:rPr>
            </w:pPr>
            <w:r w:rsidRPr="00E03C66">
              <w:rPr>
                <w:rFonts w:ascii="Calibri" w:eastAsia="Times New Roman" w:hAnsi="Calibri" w:cs="Calibri"/>
                <w:i/>
                <w:iCs/>
                <w:color w:val="000000"/>
                <w:sz w:val="22"/>
                <w:lang w:eastAsia="pt-BR"/>
              </w:rPr>
              <w:t>F crítico</w:t>
            </w:r>
          </w:p>
        </w:tc>
      </w:tr>
      <w:tr w:rsidR="00E03C66" w:rsidRPr="00E03C66" w:rsidTr="0089528A">
        <w:trPr>
          <w:trHeight w:val="305"/>
        </w:trPr>
        <w:tc>
          <w:tcPr>
            <w:tcW w:w="1209"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Entre grupos</w:t>
            </w: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15,64235</w:t>
            </w:r>
          </w:p>
        </w:tc>
        <w:tc>
          <w:tcPr>
            <w:tcW w:w="62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39</w:t>
            </w: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0,401086</w:t>
            </w:r>
          </w:p>
        </w:tc>
        <w:tc>
          <w:tcPr>
            <w:tcW w:w="62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0,85183</w:t>
            </w: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0,729861</w:t>
            </w: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1,400522</w:t>
            </w:r>
          </w:p>
        </w:tc>
      </w:tr>
      <w:tr w:rsidR="00E03C66" w:rsidRPr="00E03C66" w:rsidTr="0089528A">
        <w:trPr>
          <w:trHeight w:val="305"/>
        </w:trPr>
        <w:tc>
          <w:tcPr>
            <w:tcW w:w="1209"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Dentro dos grupos</w:t>
            </w: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4689,684</w:t>
            </w:r>
          </w:p>
        </w:tc>
        <w:tc>
          <w:tcPr>
            <w:tcW w:w="62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9960</w:t>
            </w: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0,470852</w:t>
            </w:r>
          </w:p>
        </w:tc>
        <w:tc>
          <w:tcPr>
            <w:tcW w:w="62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r>
      <w:tr w:rsidR="00E03C66" w:rsidRPr="00E03C66" w:rsidTr="0089528A">
        <w:trPr>
          <w:trHeight w:val="305"/>
        </w:trPr>
        <w:tc>
          <w:tcPr>
            <w:tcW w:w="1209"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2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2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r>
      <w:tr w:rsidR="00E03C66" w:rsidRPr="00E03C66" w:rsidTr="0089528A">
        <w:trPr>
          <w:trHeight w:val="305"/>
        </w:trPr>
        <w:tc>
          <w:tcPr>
            <w:tcW w:w="1209" w:type="pct"/>
            <w:tcBorders>
              <w:top w:val="nil"/>
              <w:left w:val="nil"/>
              <w:bottom w:val="single" w:sz="8" w:space="0" w:color="auto"/>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Total</w:t>
            </w:r>
          </w:p>
        </w:tc>
        <w:tc>
          <w:tcPr>
            <w:tcW w:w="635" w:type="pct"/>
            <w:tcBorders>
              <w:top w:val="nil"/>
              <w:left w:val="nil"/>
              <w:bottom w:val="single" w:sz="8" w:space="0" w:color="auto"/>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4705,327</w:t>
            </w:r>
          </w:p>
        </w:tc>
        <w:tc>
          <w:tcPr>
            <w:tcW w:w="625" w:type="pct"/>
            <w:tcBorders>
              <w:top w:val="nil"/>
              <w:left w:val="nil"/>
              <w:bottom w:val="single" w:sz="8" w:space="0" w:color="auto"/>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9999</w:t>
            </w:r>
          </w:p>
        </w:tc>
        <w:tc>
          <w:tcPr>
            <w:tcW w:w="635" w:type="pct"/>
            <w:tcBorders>
              <w:top w:val="nil"/>
              <w:left w:val="nil"/>
              <w:bottom w:val="single" w:sz="8" w:space="0" w:color="auto"/>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 </w:t>
            </w:r>
          </w:p>
        </w:tc>
        <w:tc>
          <w:tcPr>
            <w:tcW w:w="625" w:type="pct"/>
            <w:tcBorders>
              <w:top w:val="nil"/>
              <w:left w:val="nil"/>
              <w:bottom w:val="single" w:sz="8" w:space="0" w:color="auto"/>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 </w:t>
            </w:r>
          </w:p>
        </w:tc>
        <w:tc>
          <w:tcPr>
            <w:tcW w:w="635" w:type="pct"/>
            <w:tcBorders>
              <w:top w:val="nil"/>
              <w:left w:val="nil"/>
              <w:bottom w:val="single" w:sz="8" w:space="0" w:color="auto"/>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 </w:t>
            </w:r>
          </w:p>
        </w:tc>
        <w:tc>
          <w:tcPr>
            <w:tcW w:w="635" w:type="pct"/>
            <w:tcBorders>
              <w:top w:val="nil"/>
              <w:left w:val="nil"/>
              <w:bottom w:val="single" w:sz="8" w:space="0" w:color="auto"/>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 </w:t>
            </w:r>
          </w:p>
        </w:tc>
      </w:tr>
    </w:tbl>
    <w:p w:rsidR="005B0C66" w:rsidRPr="00945BA7" w:rsidRDefault="005B0C66" w:rsidP="00E03C66">
      <w:pPr>
        <w:pStyle w:val="Legenda"/>
        <w:spacing w:before="240" w:line="360" w:lineRule="auto"/>
        <w:jc w:val="center"/>
        <w:rPr>
          <w:color w:val="auto"/>
        </w:rPr>
      </w:pPr>
      <w:bookmarkStart w:id="141" w:name="_Ref350708269"/>
      <w:bookmarkStart w:id="142" w:name="_Toc350911938"/>
      <w:r w:rsidRPr="005B0C66">
        <w:rPr>
          <w:color w:val="auto"/>
        </w:rPr>
        <w:t xml:space="preserve">Tabela </w:t>
      </w:r>
      <w:r w:rsidR="00BE1559" w:rsidRPr="005B0C66">
        <w:rPr>
          <w:color w:val="auto"/>
        </w:rPr>
        <w:fldChar w:fldCharType="begin"/>
      </w:r>
      <w:r w:rsidRPr="005B0C66">
        <w:rPr>
          <w:color w:val="auto"/>
        </w:rPr>
        <w:instrText xml:space="preserve"> SEQ Tabela \* ARABIC </w:instrText>
      </w:r>
      <w:r w:rsidR="00BE1559" w:rsidRPr="005B0C66">
        <w:rPr>
          <w:color w:val="auto"/>
        </w:rPr>
        <w:fldChar w:fldCharType="separate"/>
      </w:r>
      <w:r w:rsidR="00AA0C23">
        <w:rPr>
          <w:noProof/>
          <w:color w:val="auto"/>
        </w:rPr>
        <w:t>3</w:t>
      </w:r>
      <w:r w:rsidR="00BE1559" w:rsidRPr="005B0C66">
        <w:rPr>
          <w:color w:val="auto"/>
        </w:rPr>
        <w:fldChar w:fldCharType="end"/>
      </w:r>
      <w:bookmarkEnd w:id="141"/>
      <w:r w:rsidRPr="005B0C66">
        <w:rPr>
          <w:color w:val="auto"/>
        </w:rPr>
        <w:t>: Análise estatística da distância entre os taxistas e o ponto central da cidade.</w:t>
      </w:r>
      <w:bookmarkEnd w:id="142"/>
    </w:p>
    <w:p w:rsidR="00945BA7" w:rsidRDefault="00945BA7" w:rsidP="005B0C66">
      <w:pPr>
        <w:spacing w:before="240"/>
        <w:ind w:firstLine="709"/>
      </w:pPr>
      <w:r>
        <w:t xml:space="preserve">A partir da avaliação estatística dos pontos gerados, </w:t>
      </w:r>
      <w:r w:rsidR="00FC5554">
        <w:t>pode-se</w:t>
      </w:r>
      <w:r>
        <w:t xml:space="preserve"> iniciar a construção dos testes do sistema, de acordo com as configurações adotadas. Abaixo estão descritas as configurações </w:t>
      </w:r>
      <w:r w:rsidR="00011E8F">
        <w:t>tomadas</w:t>
      </w:r>
      <w:r>
        <w:t xml:space="preserve">, através de valores numéricos, completando as informações </w:t>
      </w:r>
      <w:r w:rsidR="00011E8F">
        <w:t xml:space="preserve">existentes na seção </w:t>
      </w:r>
      <w:r w:rsidR="00BE1559">
        <w:fldChar w:fldCharType="begin"/>
      </w:r>
      <w:r w:rsidR="00011E8F">
        <w:instrText xml:space="preserve"> REF _Ref350090199 \r \h </w:instrText>
      </w:r>
      <w:r w:rsidR="00BE1559">
        <w:fldChar w:fldCharType="separate"/>
      </w:r>
      <w:r w:rsidR="00AA0C23">
        <w:t>6.2</w:t>
      </w:r>
      <w:r w:rsidR="00BE1559">
        <w:fldChar w:fldCharType="end"/>
      </w:r>
      <w:r>
        <w:t>:</w:t>
      </w:r>
    </w:p>
    <w:p w:rsidR="00CB337B" w:rsidRDefault="00B4352C" w:rsidP="00B4352C">
      <w:pPr>
        <w:pStyle w:val="PargrafodaLista"/>
        <w:numPr>
          <w:ilvl w:val="0"/>
          <w:numId w:val="23"/>
        </w:numPr>
      </w:pPr>
      <w:r>
        <w:t>Coordenadas do ponto inicial: (</w:t>
      </w:r>
      <w:r w:rsidRPr="00B4352C">
        <w:t>-19.918001</w:t>
      </w:r>
      <w:r w:rsidR="001244B6">
        <w:t>º</w:t>
      </w:r>
      <w:r w:rsidRPr="00B4352C">
        <w:t>, -43.934455</w:t>
      </w:r>
      <w:r w:rsidR="001244B6">
        <w:t>º</w:t>
      </w:r>
      <w:r>
        <w:t>)</w:t>
      </w:r>
    </w:p>
    <w:p w:rsidR="00977E51" w:rsidRDefault="00977E51" w:rsidP="00B4352C">
      <w:pPr>
        <w:pStyle w:val="PargrafodaLista"/>
        <w:numPr>
          <w:ilvl w:val="0"/>
          <w:numId w:val="23"/>
        </w:numPr>
      </w:pPr>
      <w:r>
        <w:lastRenderedPageBreak/>
        <w:t>Taxa de ocupação média dos taxistas: 0,5</w:t>
      </w:r>
    </w:p>
    <w:p w:rsidR="00B4352C" w:rsidRDefault="00B4352C" w:rsidP="00B4352C">
      <w:pPr>
        <w:pStyle w:val="PargrafodaLista"/>
        <w:numPr>
          <w:ilvl w:val="0"/>
          <w:numId w:val="23"/>
        </w:numPr>
      </w:pPr>
      <w:r>
        <w:t>Probabilidade de taxistas a leste do ponto inicial: 0,5</w:t>
      </w:r>
    </w:p>
    <w:p w:rsidR="00B4352C" w:rsidRDefault="00B4352C" w:rsidP="00B4352C">
      <w:pPr>
        <w:pStyle w:val="PargrafodaLista"/>
        <w:numPr>
          <w:ilvl w:val="0"/>
          <w:numId w:val="23"/>
        </w:numPr>
      </w:pPr>
      <w:r>
        <w:t>Probabilidade de taxistas a norte do ponto inicial: 0,5</w:t>
      </w:r>
    </w:p>
    <w:p w:rsidR="00B4352C" w:rsidRDefault="00B4352C" w:rsidP="00B4352C">
      <w:pPr>
        <w:pStyle w:val="PargrafodaLista"/>
        <w:numPr>
          <w:ilvl w:val="0"/>
          <w:numId w:val="23"/>
        </w:numPr>
      </w:pPr>
      <w:r>
        <w:t>Números de taxistas avaliados nos círculos próximos ao cliente: 7</w:t>
      </w:r>
    </w:p>
    <w:p w:rsidR="00B4352C" w:rsidRDefault="0053505A" w:rsidP="00B4352C">
      <w:pPr>
        <w:pStyle w:val="PargrafodaLista"/>
        <w:numPr>
          <w:ilvl w:val="0"/>
          <w:numId w:val="23"/>
        </w:numPr>
      </w:pPr>
      <w:r>
        <w:t>Raios de busca dos círculos: 0,7km, 1,2</w:t>
      </w:r>
      <w:r w:rsidR="00B4352C">
        <w:t>km</w:t>
      </w:r>
      <w:r w:rsidR="00153C1D">
        <w:t xml:space="preserve"> e</w:t>
      </w:r>
      <w:r>
        <w:t xml:space="preserve"> 1</w:t>
      </w:r>
      <w:r w:rsidR="00B4352C">
        <w:t>,5km</w:t>
      </w:r>
    </w:p>
    <w:p w:rsidR="00B4352C" w:rsidRDefault="00B4352C" w:rsidP="00B4352C">
      <w:pPr>
        <w:pStyle w:val="PargrafodaLista"/>
        <w:numPr>
          <w:ilvl w:val="0"/>
          <w:numId w:val="23"/>
        </w:numPr>
      </w:pPr>
      <w:r>
        <w:t>Probabilidade de movimentação de um taxista: 0,9</w:t>
      </w:r>
    </w:p>
    <w:p w:rsidR="00823EF8" w:rsidRDefault="00B4352C" w:rsidP="00823EF8">
      <w:pPr>
        <w:pStyle w:val="PargrafodaLista"/>
        <w:numPr>
          <w:ilvl w:val="0"/>
          <w:numId w:val="23"/>
        </w:numPr>
      </w:pPr>
      <w:r>
        <w:t>Probabilidade</w:t>
      </w:r>
      <w:r w:rsidR="00AC0AFC">
        <w:t xml:space="preserve"> máxima</w:t>
      </w:r>
      <w:r>
        <w:t xml:space="preserve"> da alteração do status de um taxista (“Livre” para “Ocupado” ou vice-versa): 0,1</w:t>
      </w:r>
    </w:p>
    <w:p w:rsidR="004A700A" w:rsidRDefault="00E159DC" w:rsidP="00977E51">
      <w:pPr>
        <w:spacing w:before="240"/>
        <w:ind w:firstLine="709"/>
      </w:pPr>
      <w:r>
        <w:t xml:space="preserve">O sistema executou em cada teste </w:t>
      </w:r>
      <w:r w:rsidR="00BD1945">
        <w:t>30</w:t>
      </w:r>
      <w:r>
        <w:t xml:space="preserve"> solicitações de atendimento de taxi, realizados em eventos discretos, conforme especificado no algoritmo da seção </w:t>
      </w:r>
      <w:r w:rsidR="00BE1559">
        <w:fldChar w:fldCharType="begin"/>
      </w:r>
      <w:r>
        <w:instrText xml:space="preserve"> REF _Ref350707289 \r \h </w:instrText>
      </w:r>
      <w:r w:rsidR="00BE1559">
        <w:fldChar w:fldCharType="separate"/>
      </w:r>
      <w:r w:rsidR="00AA0C23">
        <w:t>6.2.3</w:t>
      </w:r>
      <w:r w:rsidR="00BE1559">
        <w:fldChar w:fldCharType="end"/>
      </w:r>
      <w:r w:rsidR="00E951E9">
        <w:t xml:space="preserve"> e conforme as condições descritas na seção </w:t>
      </w:r>
      <w:r w:rsidR="00BE1559">
        <w:fldChar w:fldCharType="begin"/>
      </w:r>
      <w:r w:rsidR="00E951E9">
        <w:instrText xml:space="preserve"> REF _Ref350707627 \r \h </w:instrText>
      </w:r>
      <w:r w:rsidR="00BE1559">
        <w:fldChar w:fldCharType="separate"/>
      </w:r>
      <w:r w:rsidR="00AA0C23">
        <w:t>6.2.2</w:t>
      </w:r>
      <w:r w:rsidR="00BE1559">
        <w:fldChar w:fldCharType="end"/>
      </w:r>
      <w:r w:rsidR="00E951E9">
        <w:t>.</w:t>
      </w:r>
      <w:r>
        <w:t xml:space="preserve"> O número de testes executados foi de </w:t>
      </w:r>
      <w:commentRangeStart w:id="143"/>
      <w:r w:rsidR="00BD1945">
        <w:t>1</w:t>
      </w:r>
      <w:r w:rsidR="00503793">
        <w:t>4</w:t>
      </w:r>
      <w:r w:rsidR="00BD1945">
        <w:t xml:space="preserve"> </w:t>
      </w:r>
      <w:r>
        <w:t>execuções</w:t>
      </w:r>
      <w:commentRangeEnd w:id="143"/>
      <w:r w:rsidR="00BD1945">
        <w:t xml:space="preserve"> para cada um dos algoritmos</w:t>
      </w:r>
      <w:r w:rsidR="007134A4">
        <w:rPr>
          <w:rStyle w:val="Refdecomentrio"/>
        </w:rPr>
        <w:commentReference w:id="143"/>
      </w:r>
      <w:r>
        <w:t>, com configuração de quantidade de requisição semelhante, porém com localização de taxistas e clientes diferentes</w:t>
      </w:r>
      <w:r w:rsidR="0067628C">
        <w:t>, devido a aleatoriedade das amostras</w:t>
      </w:r>
      <w:r w:rsidR="00551385">
        <w:t>.</w:t>
      </w:r>
    </w:p>
    <w:p w:rsidR="002E4FBA" w:rsidRDefault="002E4FBA" w:rsidP="00977E51">
      <w:pPr>
        <w:spacing w:before="240"/>
        <w:ind w:firstLine="709"/>
      </w:pPr>
      <w:r>
        <w:t xml:space="preserve">Os testes procuraram representar, em escalas reduzidas as condições avaliadas na cidade de Belo Horizonte. Para isso, estimou-se a quantidade de taxistas que rodam na cidade em um determinado horário e sobre ele procedeu-se alterações, de modo a representar as condições encontradas. </w:t>
      </w:r>
    </w:p>
    <w:p w:rsidR="00C96661" w:rsidRDefault="00C96661" w:rsidP="00977E51">
      <w:pPr>
        <w:spacing w:before="240"/>
        <w:ind w:firstLine="709"/>
      </w:pPr>
      <w:r>
        <w:t xml:space="preserve">A cidade de Belo Horizonte, segundo estimativas da empresa de transporte urbano da cidade, têm em média 60.000 corridas por dia </w:t>
      </w:r>
      <w:r w:rsidRPr="00C96661">
        <w:rPr>
          <w:highlight w:val="yellow"/>
        </w:rPr>
        <w:t>(FONTE!!)</w:t>
      </w:r>
      <w:r w:rsidR="00DA1B2B">
        <w:t>, com média de 12 corridas por taxista.</w:t>
      </w:r>
      <w:r w:rsidR="00FC5554">
        <w:t xml:space="preserve"> </w:t>
      </w:r>
      <w:r w:rsidR="00DA1B2B">
        <w:t xml:space="preserve">Na cidade, </w:t>
      </w:r>
      <w:r w:rsidR="00192F71">
        <w:t xml:space="preserve">existem 5961 taxis cadastrados, que trabalham </w:t>
      </w:r>
      <w:r w:rsidR="00DA1B2B">
        <w:t>aproximadamente</w:t>
      </w:r>
      <w:r w:rsidR="00192F71">
        <w:t xml:space="preserve"> 13 horas por dia, segundo estimativas </w:t>
      </w:r>
      <w:r w:rsidR="00192F71" w:rsidRPr="00192F71">
        <w:rPr>
          <w:highlight w:val="yellow"/>
        </w:rPr>
        <w:t>(FONTE!!)</w:t>
      </w:r>
      <w:r w:rsidR="00192F71">
        <w:t xml:space="preserve">. </w:t>
      </w:r>
      <w:r w:rsidR="00DA1B2B">
        <w:t>Como os valores médios não correspondem ao número de t</w:t>
      </w:r>
      <w:r w:rsidR="00FC5554">
        <w:t>axistas que rodam por dia, a BHt</w:t>
      </w:r>
      <w:r w:rsidR="00DA1B2B">
        <w:t>rans</w:t>
      </w:r>
      <w:r w:rsidR="00FC5554">
        <w:t>, empresa responsável por gerenciar a atividade de taxis em Belo Horizonte,</w:t>
      </w:r>
      <w:r w:rsidR="00DA1B2B">
        <w:t xml:space="preserve"> </w:t>
      </w:r>
      <w:r w:rsidR="00DA1B2B">
        <w:lastRenderedPageBreak/>
        <w:t xml:space="preserve">estima que cerca de 1500 taxistas não rodam </w:t>
      </w:r>
      <w:r w:rsidR="00FC5554">
        <w:t>a cada</w:t>
      </w:r>
      <w:r w:rsidR="00DA1B2B">
        <w:t xml:space="preserve"> dia, enquanto que o sindicato estima esse número em 600 veículos </w:t>
      </w:r>
      <w:r w:rsidR="00DA1B2B" w:rsidRPr="00DA1B2B">
        <w:rPr>
          <w:highlight w:val="yellow"/>
        </w:rPr>
        <w:t>(FONTE!!)</w:t>
      </w:r>
      <w:r w:rsidR="00DA1B2B">
        <w:t>. Realizando uma média, devido a divergência de informações, temos um número de 1050 placas que não trabalham em um dia.</w:t>
      </w:r>
    </w:p>
    <w:p w:rsidR="00DA1B2B" w:rsidRDefault="00DD725A" w:rsidP="00977E51">
      <w:pPr>
        <w:spacing w:before="240"/>
        <w:ind w:firstLine="709"/>
      </w:pPr>
      <w:r>
        <w:t>Para realizarmos os testes, consideraremos as informações acima, supondo que a distribuição de requisições se</w:t>
      </w:r>
      <w:r w:rsidR="00FA53DD">
        <w:t>ja homogênea durante todo o dia -</w:t>
      </w:r>
      <w:r>
        <w:t xml:space="preserve"> o que não ocorre na prática. Nessa representação, em um dado instante de tempo haveria </w:t>
      </w:r>
      <w:commentRangeStart w:id="144"/>
      <w:r>
        <w:t xml:space="preserve">2708 taxistas </w:t>
      </w:r>
      <w:commentRangeEnd w:id="144"/>
      <w:r w:rsidR="00FA53DD">
        <w:rPr>
          <w:rStyle w:val="Refdecomentrio"/>
        </w:rPr>
        <w:commentReference w:id="144"/>
      </w:r>
      <w:r>
        <w:t xml:space="preserve">trabalhando, considerando o número de horas trabalhadas por placa. </w:t>
      </w:r>
      <w:r w:rsidR="008F185B">
        <w:t>A área total de Belo Horizonte é de 331,40 km</w:t>
      </w:r>
      <w:r w:rsidR="008F185B">
        <w:rPr>
          <w:vertAlign w:val="superscript"/>
        </w:rPr>
        <w:t>2</w:t>
      </w:r>
      <w:r w:rsidR="008F185B">
        <w:t xml:space="preserve">. Através dessa informação, podemos definir </w:t>
      </w:r>
      <w:r w:rsidR="00A8432C">
        <w:t xml:space="preserve">a existência de um taxista a cada </w:t>
      </w:r>
      <w:commentRangeStart w:id="145"/>
      <w:r w:rsidR="00A8432C">
        <w:t>0,12 km</w:t>
      </w:r>
      <w:r w:rsidR="0014172F">
        <w:rPr>
          <w:vertAlign w:val="superscript"/>
        </w:rPr>
        <w:t>2</w:t>
      </w:r>
      <w:commentRangeEnd w:id="145"/>
      <w:r w:rsidR="00FA53DD">
        <w:rPr>
          <w:rStyle w:val="Refdecomentrio"/>
        </w:rPr>
        <w:commentReference w:id="145"/>
      </w:r>
      <w:r w:rsidR="0014172F">
        <w:t>.</w:t>
      </w:r>
    </w:p>
    <w:p w:rsidR="0014172F" w:rsidRDefault="0014172F" w:rsidP="00977E51">
      <w:pPr>
        <w:spacing w:before="240"/>
        <w:ind w:firstLine="709"/>
      </w:pPr>
      <w:r>
        <w:t xml:space="preserve">Para a construção de um modelo de avaliação, tomaremos um número aproximado de taxistas em uma área restrita da cidade. Em seguida avaliaremos o aumento do número de taxistas, bem como a diminuição da oferta de serviços, em um modelo reduzido. No teste correspondente ao caso médio, teremos uma quantidade de 300 taxistas em uma área de aproximadamente </w:t>
      </w:r>
      <w:commentRangeStart w:id="146"/>
      <w:r>
        <w:t>34,84 km</w:t>
      </w:r>
      <w:r>
        <w:rPr>
          <w:vertAlign w:val="superscript"/>
        </w:rPr>
        <w:t>2</w:t>
      </w:r>
      <w:commentRangeEnd w:id="146"/>
      <w:r w:rsidR="00FA53DD">
        <w:rPr>
          <w:rStyle w:val="Refdecomentrio"/>
        </w:rPr>
        <w:commentReference w:id="146"/>
      </w:r>
      <w:r>
        <w:t>, com uma taxa média de</w:t>
      </w:r>
      <w:r w:rsidR="00FA53DD">
        <w:t xml:space="preserve"> </w:t>
      </w:r>
      <w:commentRangeStart w:id="147"/>
      <w:r w:rsidR="00570B7A">
        <w:t>8,61</w:t>
      </w:r>
      <w:r>
        <w:t xml:space="preserve"> taxista por km</w:t>
      </w:r>
      <w:r>
        <w:rPr>
          <w:vertAlign w:val="superscript"/>
        </w:rPr>
        <w:t>2</w:t>
      </w:r>
      <w:r w:rsidR="00570B7A">
        <w:t xml:space="preserve"> </w:t>
      </w:r>
      <w:commentRangeEnd w:id="147"/>
      <w:r w:rsidR="00FA53DD">
        <w:rPr>
          <w:rStyle w:val="Refdecomentrio"/>
        </w:rPr>
        <w:commentReference w:id="147"/>
      </w:r>
      <w:r w:rsidR="00570B7A">
        <w:t xml:space="preserve">ou um taxista a cada </w:t>
      </w:r>
      <w:commentRangeStart w:id="148"/>
      <w:r w:rsidR="00570B7A">
        <w:t>0,116 km</w:t>
      </w:r>
      <w:r w:rsidR="00570B7A">
        <w:rPr>
          <w:vertAlign w:val="superscript"/>
        </w:rPr>
        <w:t>2</w:t>
      </w:r>
      <w:commentRangeEnd w:id="148"/>
      <w:r w:rsidR="00FA53DD">
        <w:rPr>
          <w:rStyle w:val="Refdecomentrio"/>
        </w:rPr>
        <w:commentReference w:id="148"/>
      </w:r>
      <w:r>
        <w:t>.</w:t>
      </w:r>
    </w:p>
    <w:p w:rsidR="00D05846" w:rsidRPr="0014172F" w:rsidRDefault="000B0933" w:rsidP="00977E51">
      <w:pPr>
        <w:spacing w:before="240"/>
        <w:ind w:firstLine="709"/>
        <w:rPr>
          <w:sz w:val="28"/>
        </w:rPr>
      </w:pPr>
      <w:r>
        <w:t>No teste alternativo, com menor quantidade de taxistas disponíveis para atendimento a uma requisiç</w:t>
      </w:r>
      <w:r w:rsidR="00D501C4">
        <w:t>ão,</w:t>
      </w:r>
      <w:r w:rsidR="00C2402D">
        <w:t xml:space="preserve"> </w:t>
      </w:r>
      <w:r>
        <w:t xml:space="preserve">foram colocados no sistema a quantidade de 200 taxistas, sendo cerca de 50% </w:t>
      </w:r>
      <w:r w:rsidR="005615E1">
        <w:t>deles estão com status “L</w:t>
      </w:r>
      <w:r>
        <w:t>ivre</w:t>
      </w:r>
      <w:r w:rsidR="005615E1">
        <w:t>”</w:t>
      </w:r>
      <w:r>
        <w:t xml:space="preserve"> p</w:t>
      </w:r>
      <w:r w:rsidR="005615E1">
        <w:t>ara o atendimento a requisições, do mesmo modo que o primeiro teste.</w:t>
      </w:r>
      <w:r>
        <w:t xml:space="preserve"> </w:t>
      </w:r>
      <w:r w:rsidR="00904E14">
        <w:t xml:space="preserve">Com isso, buscamos </w:t>
      </w:r>
      <w:r w:rsidR="005615E1">
        <w:t>restringir</w:t>
      </w:r>
      <w:r>
        <w:t xml:space="preserve"> a oferta de serviços na cidade,</w:t>
      </w:r>
      <w:r w:rsidR="005615E1">
        <w:t xml:space="preserve"> através da quantidade de taxis disponíveis para atendimento</w:t>
      </w:r>
      <w:r>
        <w:t>.</w:t>
      </w:r>
    </w:p>
    <w:p w:rsidR="004A700A" w:rsidRDefault="00AC0B99" w:rsidP="0007323C">
      <w:pPr>
        <w:pStyle w:val="Ttulo3"/>
      </w:pPr>
      <w:bookmarkStart w:id="149" w:name="_Toc350911912"/>
      <w:r>
        <w:lastRenderedPageBreak/>
        <w:t>RESULTADOS DOS TESTES</w:t>
      </w:r>
      <w:bookmarkEnd w:id="149"/>
    </w:p>
    <w:p w:rsidR="00DF7EF2" w:rsidRPr="00355DE5" w:rsidRDefault="00355DE5" w:rsidP="00E159DC">
      <w:pPr>
        <w:spacing w:before="240"/>
        <w:ind w:firstLine="709"/>
        <w:rPr>
          <w:sz w:val="22"/>
        </w:rPr>
      </w:pPr>
      <w:r>
        <w:t xml:space="preserve">A primeira análise a ser realizada sobre os dados obtidos na execução do </w:t>
      </w:r>
      <w:r w:rsidR="003D36C0">
        <w:t>teste principal</w:t>
      </w:r>
      <w:r>
        <w:t xml:space="preserve"> é o estudo de variabilidade das amostras, de acordo com o algoritmo utilizado para escolha do melhor taxista disponível. </w:t>
      </w:r>
      <w:r w:rsidR="006F04FC">
        <w:t xml:space="preserve">A </w:t>
      </w:r>
      <w:r w:rsidR="00BE1559">
        <w:fldChar w:fldCharType="begin"/>
      </w:r>
      <w:r w:rsidR="00D20241">
        <w:instrText xml:space="preserve"> REF _Ref350707968 \h </w:instrText>
      </w:r>
      <w:r w:rsidR="00BE1559">
        <w:fldChar w:fldCharType="separate"/>
      </w:r>
      <w:r w:rsidR="00AA0C23" w:rsidRPr="006F04FC">
        <w:t xml:space="preserve">Tabela </w:t>
      </w:r>
      <w:r w:rsidR="00AA0C23">
        <w:rPr>
          <w:noProof/>
        </w:rPr>
        <w:t>4</w:t>
      </w:r>
      <w:r w:rsidR="00BE1559">
        <w:fldChar w:fldCharType="end"/>
      </w:r>
      <w:r w:rsidR="00D20241">
        <w:t xml:space="preserve"> mostra o estudo da variabilidade </w:t>
      </w:r>
      <w:r w:rsidR="00AF70BD">
        <w:t>d</w:t>
      </w:r>
      <w:r w:rsidR="00FC462D">
        <w:t>as amostras</w:t>
      </w:r>
      <w:r>
        <w:t>.</w:t>
      </w:r>
    </w:p>
    <w:tbl>
      <w:tblPr>
        <w:tblW w:w="5000" w:type="pct"/>
        <w:tblCellMar>
          <w:left w:w="70" w:type="dxa"/>
          <w:right w:w="70" w:type="dxa"/>
        </w:tblCellMar>
        <w:tblLook w:val="04A0"/>
      </w:tblPr>
      <w:tblGrid>
        <w:gridCol w:w="2372"/>
        <w:gridCol w:w="1286"/>
        <w:gridCol w:w="626"/>
        <w:gridCol w:w="1223"/>
        <w:gridCol w:w="1138"/>
        <w:gridCol w:w="1286"/>
        <w:gridCol w:w="1280"/>
      </w:tblGrid>
      <w:tr w:rsidR="00930CC7" w:rsidRPr="00930CC7" w:rsidTr="00930CC7">
        <w:trPr>
          <w:trHeight w:val="315"/>
        </w:trPr>
        <w:tc>
          <w:tcPr>
            <w:tcW w:w="5000" w:type="pct"/>
            <w:gridSpan w:val="7"/>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ANOVA</w:t>
            </w:r>
            <w:r>
              <w:rPr>
                <w:rFonts w:ascii="Calibri" w:eastAsia="Times New Roman" w:hAnsi="Calibri" w:cs="Calibri"/>
                <w:color w:val="000000"/>
                <w:sz w:val="22"/>
                <w:lang w:eastAsia="pt-BR"/>
              </w:rPr>
              <w:t xml:space="preserve"> - </w:t>
            </w:r>
            <w:r w:rsidRPr="00930CC7">
              <w:rPr>
                <w:rFonts w:ascii="Calibri" w:eastAsia="Times New Roman" w:hAnsi="Calibri" w:cs="Calibri"/>
                <w:color w:val="000000"/>
                <w:sz w:val="22"/>
                <w:lang w:eastAsia="pt-BR"/>
              </w:rPr>
              <w:t>Método GPS com Estimativa do Tempo Mínimo de Atendimento</w:t>
            </w:r>
          </w:p>
        </w:tc>
      </w:tr>
      <w:tr w:rsidR="00930CC7" w:rsidRPr="00930CC7" w:rsidTr="00930CC7">
        <w:trPr>
          <w:trHeight w:val="300"/>
        </w:trPr>
        <w:tc>
          <w:tcPr>
            <w:tcW w:w="1287" w:type="pct"/>
            <w:tcBorders>
              <w:top w:val="single" w:sz="8" w:space="0" w:color="auto"/>
              <w:left w:val="nil"/>
              <w:bottom w:val="single" w:sz="4" w:space="0" w:color="auto"/>
              <w:right w:val="nil"/>
            </w:tcBorders>
            <w:shd w:val="clear" w:color="auto" w:fill="auto"/>
            <w:noWrap/>
            <w:vAlign w:val="bottom"/>
            <w:hideMark/>
          </w:tcPr>
          <w:p w:rsidR="00930CC7" w:rsidRPr="00930CC7" w:rsidRDefault="00930CC7" w:rsidP="00930CC7">
            <w:pPr>
              <w:spacing w:after="0" w:line="240" w:lineRule="auto"/>
              <w:jc w:val="center"/>
              <w:rPr>
                <w:rFonts w:ascii="Calibri" w:eastAsia="Times New Roman" w:hAnsi="Calibri" w:cs="Calibri"/>
                <w:i/>
                <w:iCs/>
                <w:color w:val="000000"/>
                <w:lang w:eastAsia="pt-BR"/>
              </w:rPr>
            </w:pPr>
            <w:r w:rsidRPr="00930CC7">
              <w:rPr>
                <w:rFonts w:ascii="Calibri" w:eastAsia="Times New Roman" w:hAnsi="Calibri" w:cs="Calibri"/>
                <w:i/>
                <w:iCs/>
                <w:color w:val="000000"/>
                <w:sz w:val="22"/>
                <w:lang w:eastAsia="pt-BR"/>
              </w:rPr>
              <w:t>Fonte da variação</w:t>
            </w:r>
          </w:p>
        </w:tc>
        <w:tc>
          <w:tcPr>
            <w:tcW w:w="698" w:type="pct"/>
            <w:tcBorders>
              <w:top w:val="single" w:sz="8" w:space="0" w:color="auto"/>
              <w:left w:val="nil"/>
              <w:bottom w:val="single" w:sz="4" w:space="0" w:color="auto"/>
              <w:right w:val="nil"/>
            </w:tcBorders>
            <w:shd w:val="clear" w:color="auto" w:fill="auto"/>
            <w:noWrap/>
            <w:vAlign w:val="bottom"/>
            <w:hideMark/>
          </w:tcPr>
          <w:p w:rsidR="00930CC7" w:rsidRPr="00930CC7" w:rsidRDefault="00930CC7" w:rsidP="00930CC7">
            <w:pPr>
              <w:spacing w:after="0" w:line="240" w:lineRule="auto"/>
              <w:jc w:val="center"/>
              <w:rPr>
                <w:rFonts w:ascii="Calibri" w:eastAsia="Times New Roman" w:hAnsi="Calibri" w:cs="Calibri"/>
                <w:i/>
                <w:iCs/>
                <w:color w:val="000000"/>
                <w:lang w:eastAsia="pt-BR"/>
              </w:rPr>
            </w:pPr>
            <w:r w:rsidRPr="00930CC7">
              <w:rPr>
                <w:rFonts w:ascii="Calibri" w:eastAsia="Times New Roman" w:hAnsi="Calibri" w:cs="Calibri"/>
                <w:i/>
                <w:iCs/>
                <w:color w:val="000000"/>
                <w:sz w:val="22"/>
                <w:lang w:eastAsia="pt-BR"/>
              </w:rPr>
              <w:t>SQ</w:t>
            </w:r>
          </w:p>
        </w:tc>
        <w:tc>
          <w:tcPr>
            <w:tcW w:w="340" w:type="pct"/>
            <w:tcBorders>
              <w:top w:val="single" w:sz="8" w:space="0" w:color="auto"/>
              <w:left w:val="nil"/>
              <w:bottom w:val="single" w:sz="4" w:space="0" w:color="auto"/>
              <w:right w:val="nil"/>
            </w:tcBorders>
            <w:shd w:val="clear" w:color="auto" w:fill="auto"/>
            <w:noWrap/>
            <w:vAlign w:val="bottom"/>
            <w:hideMark/>
          </w:tcPr>
          <w:p w:rsidR="00930CC7" w:rsidRPr="00930CC7" w:rsidRDefault="00930CC7" w:rsidP="00930CC7">
            <w:pPr>
              <w:spacing w:after="0" w:line="240" w:lineRule="auto"/>
              <w:jc w:val="center"/>
              <w:rPr>
                <w:rFonts w:ascii="Calibri" w:eastAsia="Times New Roman" w:hAnsi="Calibri" w:cs="Calibri"/>
                <w:i/>
                <w:iCs/>
                <w:color w:val="000000"/>
                <w:lang w:eastAsia="pt-BR"/>
              </w:rPr>
            </w:pPr>
            <w:r w:rsidRPr="00930CC7">
              <w:rPr>
                <w:rFonts w:ascii="Calibri" w:eastAsia="Times New Roman" w:hAnsi="Calibri" w:cs="Calibri"/>
                <w:i/>
                <w:iCs/>
                <w:color w:val="000000"/>
                <w:sz w:val="22"/>
                <w:lang w:eastAsia="pt-BR"/>
              </w:rPr>
              <w:t>gl</w:t>
            </w:r>
          </w:p>
        </w:tc>
        <w:tc>
          <w:tcPr>
            <w:tcW w:w="664" w:type="pct"/>
            <w:tcBorders>
              <w:top w:val="single" w:sz="8" w:space="0" w:color="auto"/>
              <w:left w:val="nil"/>
              <w:bottom w:val="single" w:sz="4" w:space="0" w:color="auto"/>
              <w:right w:val="nil"/>
            </w:tcBorders>
            <w:shd w:val="clear" w:color="auto" w:fill="auto"/>
            <w:noWrap/>
            <w:vAlign w:val="bottom"/>
            <w:hideMark/>
          </w:tcPr>
          <w:p w:rsidR="00930CC7" w:rsidRPr="00930CC7" w:rsidRDefault="00930CC7" w:rsidP="00930CC7">
            <w:pPr>
              <w:spacing w:after="0" w:line="240" w:lineRule="auto"/>
              <w:jc w:val="center"/>
              <w:rPr>
                <w:rFonts w:ascii="Calibri" w:eastAsia="Times New Roman" w:hAnsi="Calibri" w:cs="Calibri"/>
                <w:i/>
                <w:iCs/>
                <w:color w:val="000000"/>
                <w:lang w:eastAsia="pt-BR"/>
              </w:rPr>
            </w:pPr>
            <w:r w:rsidRPr="00930CC7">
              <w:rPr>
                <w:rFonts w:ascii="Calibri" w:eastAsia="Times New Roman" w:hAnsi="Calibri" w:cs="Calibri"/>
                <w:i/>
                <w:iCs/>
                <w:color w:val="000000"/>
                <w:sz w:val="22"/>
                <w:lang w:eastAsia="pt-BR"/>
              </w:rPr>
              <w:t>MQ</w:t>
            </w:r>
          </w:p>
        </w:tc>
        <w:tc>
          <w:tcPr>
            <w:tcW w:w="618" w:type="pct"/>
            <w:tcBorders>
              <w:top w:val="single" w:sz="8" w:space="0" w:color="auto"/>
              <w:left w:val="nil"/>
              <w:bottom w:val="single" w:sz="4" w:space="0" w:color="auto"/>
              <w:right w:val="nil"/>
            </w:tcBorders>
            <w:shd w:val="clear" w:color="auto" w:fill="auto"/>
            <w:noWrap/>
            <w:vAlign w:val="bottom"/>
            <w:hideMark/>
          </w:tcPr>
          <w:p w:rsidR="00930CC7" w:rsidRPr="00930CC7" w:rsidRDefault="00930CC7" w:rsidP="00930CC7">
            <w:pPr>
              <w:spacing w:after="0" w:line="240" w:lineRule="auto"/>
              <w:jc w:val="center"/>
              <w:rPr>
                <w:rFonts w:ascii="Calibri" w:eastAsia="Times New Roman" w:hAnsi="Calibri" w:cs="Calibri"/>
                <w:i/>
                <w:iCs/>
                <w:color w:val="000000"/>
                <w:lang w:eastAsia="pt-BR"/>
              </w:rPr>
            </w:pPr>
            <w:r w:rsidRPr="00930CC7">
              <w:rPr>
                <w:rFonts w:ascii="Calibri" w:eastAsia="Times New Roman" w:hAnsi="Calibri" w:cs="Calibri"/>
                <w:i/>
                <w:iCs/>
                <w:color w:val="000000"/>
                <w:sz w:val="22"/>
                <w:lang w:eastAsia="pt-BR"/>
              </w:rPr>
              <w:t>F</w:t>
            </w:r>
          </w:p>
        </w:tc>
        <w:tc>
          <w:tcPr>
            <w:tcW w:w="698" w:type="pct"/>
            <w:tcBorders>
              <w:top w:val="single" w:sz="8" w:space="0" w:color="auto"/>
              <w:left w:val="nil"/>
              <w:bottom w:val="single" w:sz="4" w:space="0" w:color="auto"/>
              <w:right w:val="nil"/>
            </w:tcBorders>
            <w:shd w:val="clear" w:color="auto" w:fill="auto"/>
            <w:noWrap/>
            <w:vAlign w:val="bottom"/>
            <w:hideMark/>
          </w:tcPr>
          <w:p w:rsidR="00930CC7" w:rsidRPr="00930CC7" w:rsidRDefault="00930CC7" w:rsidP="00930CC7">
            <w:pPr>
              <w:spacing w:after="0" w:line="240" w:lineRule="auto"/>
              <w:jc w:val="center"/>
              <w:rPr>
                <w:rFonts w:ascii="Calibri" w:eastAsia="Times New Roman" w:hAnsi="Calibri" w:cs="Calibri"/>
                <w:i/>
                <w:iCs/>
                <w:color w:val="000000"/>
                <w:lang w:eastAsia="pt-BR"/>
              </w:rPr>
            </w:pPr>
            <w:r w:rsidRPr="00930CC7">
              <w:rPr>
                <w:rFonts w:ascii="Calibri" w:eastAsia="Times New Roman" w:hAnsi="Calibri" w:cs="Calibri"/>
                <w:i/>
                <w:iCs/>
                <w:color w:val="000000"/>
                <w:sz w:val="22"/>
                <w:lang w:eastAsia="pt-BR"/>
              </w:rPr>
              <w:t>valor-P</w:t>
            </w:r>
          </w:p>
        </w:tc>
        <w:tc>
          <w:tcPr>
            <w:tcW w:w="696" w:type="pct"/>
            <w:tcBorders>
              <w:top w:val="single" w:sz="8" w:space="0" w:color="auto"/>
              <w:left w:val="nil"/>
              <w:bottom w:val="single" w:sz="4" w:space="0" w:color="auto"/>
              <w:right w:val="nil"/>
            </w:tcBorders>
            <w:shd w:val="clear" w:color="auto" w:fill="auto"/>
            <w:noWrap/>
            <w:vAlign w:val="bottom"/>
            <w:hideMark/>
          </w:tcPr>
          <w:p w:rsidR="00930CC7" w:rsidRPr="00930CC7" w:rsidRDefault="00930CC7" w:rsidP="00930CC7">
            <w:pPr>
              <w:spacing w:after="0" w:line="240" w:lineRule="auto"/>
              <w:jc w:val="center"/>
              <w:rPr>
                <w:rFonts w:ascii="Calibri" w:eastAsia="Times New Roman" w:hAnsi="Calibri" w:cs="Calibri"/>
                <w:i/>
                <w:iCs/>
                <w:color w:val="000000"/>
                <w:lang w:eastAsia="pt-BR"/>
              </w:rPr>
            </w:pPr>
            <w:r w:rsidRPr="00930CC7">
              <w:rPr>
                <w:rFonts w:ascii="Calibri" w:eastAsia="Times New Roman" w:hAnsi="Calibri" w:cs="Calibri"/>
                <w:i/>
                <w:iCs/>
                <w:color w:val="000000"/>
                <w:sz w:val="22"/>
                <w:lang w:eastAsia="pt-BR"/>
              </w:rPr>
              <w:t>F crítico</w:t>
            </w:r>
          </w:p>
        </w:tc>
      </w:tr>
      <w:tr w:rsidR="00930CC7" w:rsidRPr="00930CC7" w:rsidTr="00930CC7">
        <w:trPr>
          <w:trHeight w:val="300"/>
        </w:trPr>
        <w:tc>
          <w:tcPr>
            <w:tcW w:w="1287"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Entre grupos</w:t>
            </w:r>
          </w:p>
        </w:tc>
        <w:tc>
          <w:tcPr>
            <w:tcW w:w="69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3,31E-06</w:t>
            </w:r>
          </w:p>
        </w:tc>
        <w:tc>
          <w:tcPr>
            <w:tcW w:w="340"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13</w:t>
            </w:r>
          </w:p>
        </w:tc>
        <w:tc>
          <w:tcPr>
            <w:tcW w:w="664"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2,55E-07</w:t>
            </w:r>
          </w:p>
        </w:tc>
        <w:tc>
          <w:tcPr>
            <w:tcW w:w="61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0,38634</w:t>
            </w:r>
          </w:p>
        </w:tc>
        <w:tc>
          <w:tcPr>
            <w:tcW w:w="69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0,973872</w:t>
            </w:r>
          </w:p>
        </w:tc>
        <w:tc>
          <w:tcPr>
            <w:tcW w:w="696"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1,744308</w:t>
            </w:r>
          </w:p>
        </w:tc>
      </w:tr>
      <w:tr w:rsidR="00930CC7" w:rsidRPr="00930CC7" w:rsidTr="00930CC7">
        <w:trPr>
          <w:trHeight w:val="300"/>
        </w:trPr>
        <w:tc>
          <w:tcPr>
            <w:tcW w:w="1287"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Dentro dos grupos</w:t>
            </w:r>
          </w:p>
        </w:tc>
        <w:tc>
          <w:tcPr>
            <w:tcW w:w="69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0,000268</w:t>
            </w:r>
          </w:p>
        </w:tc>
        <w:tc>
          <w:tcPr>
            <w:tcW w:w="340"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406</w:t>
            </w:r>
          </w:p>
        </w:tc>
        <w:tc>
          <w:tcPr>
            <w:tcW w:w="664"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6,6E-07</w:t>
            </w:r>
          </w:p>
        </w:tc>
        <w:tc>
          <w:tcPr>
            <w:tcW w:w="61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69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696"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r>
      <w:tr w:rsidR="00930CC7" w:rsidRPr="00930CC7" w:rsidTr="00930CC7">
        <w:trPr>
          <w:trHeight w:val="300"/>
        </w:trPr>
        <w:tc>
          <w:tcPr>
            <w:tcW w:w="1287"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69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340"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664"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61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69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696"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r>
      <w:tr w:rsidR="00930CC7" w:rsidRPr="00930CC7" w:rsidTr="00930CC7">
        <w:trPr>
          <w:trHeight w:val="315"/>
        </w:trPr>
        <w:tc>
          <w:tcPr>
            <w:tcW w:w="1287" w:type="pct"/>
            <w:tcBorders>
              <w:top w:val="nil"/>
              <w:left w:val="nil"/>
              <w:bottom w:val="single" w:sz="8" w:space="0" w:color="auto"/>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Total</w:t>
            </w:r>
          </w:p>
        </w:tc>
        <w:tc>
          <w:tcPr>
            <w:tcW w:w="698" w:type="pct"/>
            <w:tcBorders>
              <w:top w:val="nil"/>
              <w:left w:val="nil"/>
              <w:bottom w:val="single" w:sz="8" w:space="0" w:color="auto"/>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0,000271</w:t>
            </w:r>
          </w:p>
        </w:tc>
        <w:tc>
          <w:tcPr>
            <w:tcW w:w="340" w:type="pct"/>
            <w:tcBorders>
              <w:top w:val="nil"/>
              <w:left w:val="nil"/>
              <w:bottom w:val="single" w:sz="8" w:space="0" w:color="auto"/>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419</w:t>
            </w:r>
          </w:p>
        </w:tc>
        <w:tc>
          <w:tcPr>
            <w:tcW w:w="664" w:type="pct"/>
            <w:tcBorders>
              <w:top w:val="nil"/>
              <w:left w:val="nil"/>
              <w:bottom w:val="single" w:sz="8" w:space="0" w:color="auto"/>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 </w:t>
            </w:r>
          </w:p>
        </w:tc>
        <w:tc>
          <w:tcPr>
            <w:tcW w:w="618" w:type="pct"/>
            <w:tcBorders>
              <w:top w:val="nil"/>
              <w:left w:val="nil"/>
              <w:bottom w:val="single" w:sz="8" w:space="0" w:color="auto"/>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 </w:t>
            </w:r>
          </w:p>
        </w:tc>
        <w:tc>
          <w:tcPr>
            <w:tcW w:w="698" w:type="pct"/>
            <w:tcBorders>
              <w:top w:val="nil"/>
              <w:left w:val="nil"/>
              <w:bottom w:val="single" w:sz="8" w:space="0" w:color="auto"/>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 </w:t>
            </w:r>
          </w:p>
        </w:tc>
        <w:tc>
          <w:tcPr>
            <w:tcW w:w="696" w:type="pct"/>
            <w:tcBorders>
              <w:top w:val="nil"/>
              <w:left w:val="nil"/>
              <w:bottom w:val="single" w:sz="8" w:space="0" w:color="auto"/>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 </w:t>
            </w:r>
          </w:p>
        </w:tc>
      </w:tr>
    </w:tbl>
    <w:p w:rsidR="009A1E99" w:rsidRDefault="009A1E99" w:rsidP="00DD66A5">
      <w:pPr>
        <w:spacing w:after="0" w:line="240" w:lineRule="auto"/>
        <w:rPr>
          <w:sz w:val="22"/>
        </w:rPr>
      </w:pPr>
    </w:p>
    <w:tbl>
      <w:tblPr>
        <w:tblW w:w="5000" w:type="pct"/>
        <w:tblCellMar>
          <w:left w:w="70" w:type="dxa"/>
          <w:right w:w="70" w:type="dxa"/>
        </w:tblCellMar>
        <w:tblLook w:val="04A0"/>
      </w:tblPr>
      <w:tblGrid>
        <w:gridCol w:w="2330"/>
        <w:gridCol w:w="44"/>
        <w:gridCol w:w="1221"/>
        <w:gridCol w:w="64"/>
        <w:gridCol w:w="551"/>
        <w:gridCol w:w="76"/>
        <w:gridCol w:w="1127"/>
        <w:gridCol w:w="96"/>
        <w:gridCol w:w="1138"/>
        <w:gridCol w:w="31"/>
        <w:gridCol w:w="1255"/>
        <w:gridCol w:w="11"/>
        <w:gridCol w:w="1267"/>
      </w:tblGrid>
      <w:tr w:rsidR="004E485B" w:rsidRPr="005E43BB" w:rsidTr="004E485B">
        <w:trPr>
          <w:trHeight w:val="315"/>
        </w:trPr>
        <w:tc>
          <w:tcPr>
            <w:tcW w:w="5000" w:type="pct"/>
            <w:gridSpan w:val="13"/>
            <w:tcBorders>
              <w:top w:val="nil"/>
              <w:left w:val="nil"/>
              <w:bottom w:val="nil"/>
              <w:right w:val="nil"/>
            </w:tcBorders>
            <w:shd w:val="clear" w:color="auto" w:fill="auto"/>
            <w:noWrap/>
            <w:vAlign w:val="bottom"/>
            <w:hideMark/>
          </w:tcPr>
          <w:p w:rsidR="004E485B" w:rsidRPr="004E485B" w:rsidRDefault="004E485B" w:rsidP="004E485B">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ANOVA</w:t>
            </w:r>
            <w:r>
              <w:rPr>
                <w:rFonts w:ascii="Calibri" w:eastAsia="Times New Roman" w:hAnsi="Calibri" w:cs="Calibri"/>
                <w:color w:val="000000"/>
                <w:sz w:val="22"/>
                <w:lang w:eastAsia="pt-BR"/>
              </w:rPr>
              <w:t xml:space="preserve"> – Método GPS com Distância Euclidiana</w:t>
            </w:r>
          </w:p>
        </w:tc>
      </w:tr>
      <w:tr w:rsidR="004E485B" w:rsidRPr="005E43BB" w:rsidTr="004E485B">
        <w:trPr>
          <w:trHeight w:val="300"/>
        </w:trPr>
        <w:tc>
          <w:tcPr>
            <w:tcW w:w="1288" w:type="pct"/>
            <w:gridSpan w:val="2"/>
            <w:tcBorders>
              <w:top w:val="single" w:sz="8" w:space="0" w:color="auto"/>
              <w:left w:val="nil"/>
              <w:bottom w:val="single" w:sz="4" w:space="0" w:color="auto"/>
              <w:right w:val="nil"/>
            </w:tcBorders>
            <w:shd w:val="clear" w:color="auto" w:fill="auto"/>
            <w:noWrap/>
            <w:vAlign w:val="bottom"/>
            <w:hideMark/>
          </w:tcPr>
          <w:p w:rsidR="004E485B" w:rsidRPr="005E43BB" w:rsidRDefault="004E485B" w:rsidP="00C34D84">
            <w:pPr>
              <w:spacing w:after="0" w:line="240" w:lineRule="auto"/>
              <w:jc w:val="center"/>
              <w:rPr>
                <w:rFonts w:ascii="Calibri" w:eastAsia="Times New Roman" w:hAnsi="Calibri" w:cs="Calibri"/>
                <w:i/>
                <w:iCs/>
                <w:color w:val="000000"/>
                <w:lang w:eastAsia="pt-BR"/>
              </w:rPr>
            </w:pPr>
            <w:r w:rsidRPr="005E43BB">
              <w:rPr>
                <w:rFonts w:ascii="Calibri" w:eastAsia="Times New Roman" w:hAnsi="Calibri" w:cs="Calibri"/>
                <w:i/>
                <w:iCs/>
                <w:color w:val="000000"/>
                <w:sz w:val="22"/>
                <w:lang w:eastAsia="pt-BR"/>
              </w:rPr>
              <w:t>Fonte da variação</w:t>
            </w:r>
          </w:p>
        </w:tc>
        <w:tc>
          <w:tcPr>
            <w:tcW w:w="698" w:type="pct"/>
            <w:gridSpan w:val="2"/>
            <w:tcBorders>
              <w:top w:val="single" w:sz="8" w:space="0" w:color="auto"/>
              <w:left w:val="nil"/>
              <w:bottom w:val="single" w:sz="4" w:space="0" w:color="auto"/>
              <w:right w:val="nil"/>
            </w:tcBorders>
            <w:shd w:val="clear" w:color="auto" w:fill="auto"/>
            <w:noWrap/>
            <w:vAlign w:val="bottom"/>
            <w:hideMark/>
          </w:tcPr>
          <w:p w:rsidR="004E485B" w:rsidRPr="005E43BB" w:rsidRDefault="004E485B" w:rsidP="00C34D84">
            <w:pPr>
              <w:spacing w:after="0" w:line="240" w:lineRule="auto"/>
              <w:jc w:val="center"/>
              <w:rPr>
                <w:rFonts w:ascii="Calibri" w:eastAsia="Times New Roman" w:hAnsi="Calibri" w:cs="Calibri"/>
                <w:i/>
                <w:iCs/>
                <w:color w:val="000000"/>
                <w:lang w:eastAsia="pt-BR"/>
              </w:rPr>
            </w:pPr>
            <w:r w:rsidRPr="005E43BB">
              <w:rPr>
                <w:rFonts w:ascii="Calibri" w:eastAsia="Times New Roman" w:hAnsi="Calibri" w:cs="Calibri"/>
                <w:i/>
                <w:iCs/>
                <w:color w:val="000000"/>
                <w:sz w:val="22"/>
                <w:lang w:eastAsia="pt-BR"/>
              </w:rPr>
              <w:t>SQ</w:t>
            </w:r>
          </w:p>
        </w:tc>
        <w:tc>
          <w:tcPr>
            <w:tcW w:w="340" w:type="pct"/>
            <w:gridSpan w:val="2"/>
            <w:tcBorders>
              <w:top w:val="single" w:sz="8" w:space="0" w:color="auto"/>
              <w:left w:val="nil"/>
              <w:bottom w:val="single" w:sz="4" w:space="0" w:color="auto"/>
              <w:right w:val="nil"/>
            </w:tcBorders>
            <w:shd w:val="clear" w:color="auto" w:fill="auto"/>
            <w:noWrap/>
            <w:vAlign w:val="bottom"/>
            <w:hideMark/>
          </w:tcPr>
          <w:p w:rsidR="004E485B" w:rsidRPr="005E43BB" w:rsidRDefault="004E485B" w:rsidP="00C34D84">
            <w:pPr>
              <w:spacing w:after="0" w:line="240" w:lineRule="auto"/>
              <w:jc w:val="center"/>
              <w:rPr>
                <w:rFonts w:ascii="Calibri" w:eastAsia="Times New Roman" w:hAnsi="Calibri" w:cs="Calibri"/>
                <w:i/>
                <w:iCs/>
                <w:color w:val="000000"/>
                <w:lang w:eastAsia="pt-BR"/>
              </w:rPr>
            </w:pPr>
            <w:r w:rsidRPr="005E43BB">
              <w:rPr>
                <w:rFonts w:ascii="Calibri" w:eastAsia="Times New Roman" w:hAnsi="Calibri" w:cs="Calibri"/>
                <w:i/>
                <w:iCs/>
                <w:color w:val="000000"/>
                <w:sz w:val="22"/>
                <w:lang w:eastAsia="pt-BR"/>
              </w:rPr>
              <w:t>gl</w:t>
            </w:r>
          </w:p>
        </w:tc>
        <w:tc>
          <w:tcPr>
            <w:tcW w:w="664" w:type="pct"/>
            <w:gridSpan w:val="2"/>
            <w:tcBorders>
              <w:top w:val="single" w:sz="8" w:space="0" w:color="auto"/>
              <w:left w:val="nil"/>
              <w:bottom w:val="single" w:sz="4" w:space="0" w:color="auto"/>
              <w:right w:val="nil"/>
            </w:tcBorders>
            <w:shd w:val="clear" w:color="auto" w:fill="auto"/>
            <w:noWrap/>
            <w:vAlign w:val="bottom"/>
            <w:hideMark/>
          </w:tcPr>
          <w:p w:rsidR="004E485B" w:rsidRPr="005E43BB" w:rsidRDefault="004E485B" w:rsidP="00C34D84">
            <w:pPr>
              <w:spacing w:after="0" w:line="240" w:lineRule="auto"/>
              <w:jc w:val="center"/>
              <w:rPr>
                <w:rFonts w:ascii="Calibri" w:eastAsia="Times New Roman" w:hAnsi="Calibri" w:cs="Calibri"/>
                <w:i/>
                <w:iCs/>
                <w:color w:val="000000"/>
                <w:lang w:eastAsia="pt-BR"/>
              </w:rPr>
            </w:pPr>
            <w:r w:rsidRPr="005E43BB">
              <w:rPr>
                <w:rFonts w:ascii="Calibri" w:eastAsia="Times New Roman" w:hAnsi="Calibri" w:cs="Calibri"/>
                <w:i/>
                <w:iCs/>
                <w:color w:val="000000"/>
                <w:sz w:val="22"/>
                <w:lang w:eastAsia="pt-BR"/>
              </w:rPr>
              <w:t>MQ</w:t>
            </w:r>
          </w:p>
        </w:tc>
        <w:tc>
          <w:tcPr>
            <w:tcW w:w="618" w:type="pct"/>
            <w:tcBorders>
              <w:top w:val="single" w:sz="8" w:space="0" w:color="auto"/>
              <w:left w:val="nil"/>
              <w:bottom w:val="single" w:sz="4" w:space="0" w:color="auto"/>
              <w:right w:val="nil"/>
            </w:tcBorders>
            <w:shd w:val="clear" w:color="auto" w:fill="auto"/>
            <w:noWrap/>
            <w:vAlign w:val="bottom"/>
            <w:hideMark/>
          </w:tcPr>
          <w:p w:rsidR="004E485B" w:rsidRPr="005E43BB" w:rsidRDefault="004E485B" w:rsidP="00C34D84">
            <w:pPr>
              <w:spacing w:after="0" w:line="240" w:lineRule="auto"/>
              <w:jc w:val="center"/>
              <w:rPr>
                <w:rFonts w:ascii="Calibri" w:eastAsia="Times New Roman" w:hAnsi="Calibri" w:cs="Calibri"/>
                <w:i/>
                <w:iCs/>
                <w:color w:val="000000"/>
                <w:lang w:eastAsia="pt-BR"/>
              </w:rPr>
            </w:pPr>
            <w:r w:rsidRPr="005E43BB">
              <w:rPr>
                <w:rFonts w:ascii="Calibri" w:eastAsia="Times New Roman" w:hAnsi="Calibri" w:cs="Calibri"/>
                <w:i/>
                <w:iCs/>
                <w:color w:val="000000"/>
                <w:sz w:val="22"/>
                <w:lang w:eastAsia="pt-BR"/>
              </w:rPr>
              <w:t>F</w:t>
            </w:r>
          </w:p>
        </w:tc>
        <w:tc>
          <w:tcPr>
            <w:tcW w:w="698" w:type="pct"/>
            <w:gridSpan w:val="2"/>
            <w:tcBorders>
              <w:top w:val="single" w:sz="8" w:space="0" w:color="auto"/>
              <w:left w:val="nil"/>
              <w:bottom w:val="single" w:sz="4" w:space="0" w:color="auto"/>
              <w:right w:val="nil"/>
            </w:tcBorders>
            <w:shd w:val="clear" w:color="auto" w:fill="auto"/>
            <w:noWrap/>
            <w:vAlign w:val="bottom"/>
            <w:hideMark/>
          </w:tcPr>
          <w:p w:rsidR="004E485B" w:rsidRPr="005E43BB" w:rsidRDefault="004E485B" w:rsidP="00C34D84">
            <w:pPr>
              <w:spacing w:after="0" w:line="240" w:lineRule="auto"/>
              <w:jc w:val="center"/>
              <w:rPr>
                <w:rFonts w:ascii="Calibri" w:eastAsia="Times New Roman" w:hAnsi="Calibri" w:cs="Calibri"/>
                <w:i/>
                <w:iCs/>
                <w:color w:val="000000"/>
                <w:lang w:eastAsia="pt-BR"/>
              </w:rPr>
            </w:pPr>
            <w:r w:rsidRPr="005E43BB">
              <w:rPr>
                <w:rFonts w:ascii="Calibri" w:eastAsia="Times New Roman" w:hAnsi="Calibri" w:cs="Calibri"/>
                <w:i/>
                <w:iCs/>
                <w:color w:val="000000"/>
                <w:sz w:val="22"/>
                <w:lang w:eastAsia="pt-BR"/>
              </w:rPr>
              <w:t>valor-P</w:t>
            </w:r>
          </w:p>
        </w:tc>
        <w:tc>
          <w:tcPr>
            <w:tcW w:w="695" w:type="pct"/>
            <w:gridSpan w:val="2"/>
            <w:tcBorders>
              <w:top w:val="single" w:sz="8" w:space="0" w:color="auto"/>
              <w:left w:val="nil"/>
              <w:bottom w:val="single" w:sz="4" w:space="0" w:color="auto"/>
              <w:right w:val="nil"/>
            </w:tcBorders>
            <w:shd w:val="clear" w:color="auto" w:fill="auto"/>
            <w:noWrap/>
            <w:vAlign w:val="bottom"/>
            <w:hideMark/>
          </w:tcPr>
          <w:p w:rsidR="004E485B" w:rsidRPr="005E43BB" w:rsidRDefault="004E485B" w:rsidP="00C34D84">
            <w:pPr>
              <w:spacing w:after="0" w:line="240" w:lineRule="auto"/>
              <w:jc w:val="center"/>
              <w:rPr>
                <w:rFonts w:ascii="Calibri" w:eastAsia="Times New Roman" w:hAnsi="Calibri" w:cs="Calibri"/>
                <w:i/>
                <w:iCs/>
                <w:color w:val="000000"/>
                <w:lang w:eastAsia="pt-BR"/>
              </w:rPr>
            </w:pPr>
            <w:r w:rsidRPr="005E43BB">
              <w:rPr>
                <w:rFonts w:ascii="Calibri" w:eastAsia="Times New Roman" w:hAnsi="Calibri" w:cs="Calibri"/>
                <w:i/>
                <w:iCs/>
                <w:color w:val="000000"/>
                <w:sz w:val="22"/>
                <w:lang w:eastAsia="pt-BR"/>
              </w:rPr>
              <w:t>F crítico</w:t>
            </w:r>
          </w:p>
        </w:tc>
      </w:tr>
      <w:tr w:rsidR="004E485B" w:rsidRPr="005E43BB" w:rsidTr="004E485B">
        <w:trPr>
          <w:trHeight w:val="300"/>
        </w:trPr>
        <w:tc>
          <w:tcPr>
            <w:tcW w:w="1288"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Entre grupos</w:t>
            </w:r>
          </w:p>
        </w:tc>
        <w:tc>
          <w:tcPr>
            <w:tcW w:w="698"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1,3E-05</w:t>
            </w:r>
          </w:p>
        </w:tc>
        <w:tc>
          <w:tcPr>
            <w:tcW w:w="340"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13</w:t>
            </w:r>
          </w:p>
        </w:tc>
        <w:tc>
          <w:tcPr>
            <w:tcW w:w="664"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9,96E-07</w:t>
            </w:r>
          </w:p>
        </w:tc>
        <w:tc>
          <w:tcPr>
            <w:tcW w:w="618" w:type="pct"/>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0,58152</w:t>
            </w:r>
          </w:p>
        </w:tc>
        <w:tc>
          <w:tcPr>
            <w:tcW w:w="698"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0,869174</w:t>
            </w:r>
          </w:p>
        </w:tc>
        <w:tc>
          <w:tcPr>
            <w:tcW w:w="695"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1,744308</w:t>
            </w:r>
          </w:p>
        </w:tc>
      </w:tr>
      <w:tr w:rsidR="004E485B" w:rsidRPr="005E43BB" w:rsidTr="004E485B">
        <w:trPr>
          <w:trHeight w:val="300"/>
        </w:trPr>
        <w:tc>
          <w:tcPr>
            <w:tcW w:w="1288"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Dentro dos grupos</w:t>
            </w:r>
          </w:p>
        </w:tc>
        <w:tc>
          <w:tcPr>
            <w:tcW w:w="698"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0,000696</w:t>
            </w:r>
          </w:p>
        </w:tc>
        <w:tc>
          <w:tcPr>
            <w:tcW w:w="340"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406</w:t>
            </w:r>
          </w:p>
        </w:tc>
        <w:tc>
          <w:tcPr>
            <w:tcW w:w="664"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1,71E-06</w:t>
            </w:r>
          </w:p>
        </w:tc>
        <w:tc>
          <w:tcPr>
            <w:tcW w:w="618" w:type="pct"/>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p>
        </w:tc>
        <w:tc>
          <w:tcPr>
            <w:tcW w:w="698"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p>
        </w:tc>
        <w:tc>
          <w:tcPr>
            <w:tcW w:w="695"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p>
        </w:tc>
      </w:tr>
      <w:tr w:rsidR="004E485B" w:rsidRPr="005E43BB" w:rsidTr="004E485B">
        <w:trPr>
          <w:trHeight w:val="300"/>
        </w:trPr>
        <w:tc>
          <w:tcPr>
            <w:tcW w:w="1288"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p>
        </w:tc>
        <w:tc>
          <w:tcPr>
            <w:tcW w:w="698"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p>
        </w:tc>
        <w:tc>
          <w:tcPr>
            <w:tcW w:w="340"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p>
        </w:tc>
        <w:tc>
          <w:tcPr>
            <w:tcW w:w="664"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p>
        </w:tc>
        <w:tc>
          <w:tcPr>
            <w:tcW w:w="618" w:type="pct"/>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p>
        </w:tc>
        <w:tc>
          <w:tcPr>
            <w:tcW w:w="698"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p>
        </w:tc>
        <w:tc>
          <w:tcPr>
            <w:tcW w:w="695"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p>
        </w:tc>
      </w:tr>
      <w:tr w:rsidR="004E485B" w:rsidRPr="005E43BB" w:rsidTr="004E485B">
        <w:trPr>
          <w:trHeight w:val="315"/>
        </w:trPr>
        <w:tc>
          <w:tcPr>
            <w:tcW w:w="1288" w:type="pct"/>
            <w:gridSpan w:val="2"/>
            <w:tcBorders>
              <w:top w:val="nil"/>
              <w:left w:val="nil"/>
              <w:bottom w:val="single" w:sz="8" w:space="0" w:color="auto"/>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Total</w:t>
            </w:r>
          </w:p>
        </w:tc>
        <w:tc>
          <w:tcPr>
            <w:tcW w:w="698" w:type="pct"/>
            <w:gridSpan w:val="2"/>
            <w:tcBorders>
              <w:top w:val="nil"/>
              <w:left w:val="nil"/>
              <w:bottom w:val="single" w:sz="8" w:space="0" w:color="auto"/>
              <w:right w:val="nil"/>
            </w:tcBorders>
            <w:shd w:val="clear" w:color="auto" w:fill="auto"/>
            <w:noWrap/>
            <w:vAlign w:val="bottom"/>
            <w:hideMark/>
          </w:tcPr>
          <w:p w:rsidR="004E485B" w:rsidRPr="005E43BB" w:rsidRDefault="004E485B" w:rsidP="00C34D8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0,000709</w:t>
            </w:r>
          </w:p>
        </w:tc>
        <w:tc>
          <w:tcPr>
            <w:tcW w:w="340" w:type="pct"/>
            <w:gridSpan w:val="2"/>
            <w:tcBorders>
              <w:top w:val="nil"/>
              <w:left w:val="nil"/>
              <w:bottom w:val="single" w:sz="8" w:space="0" w:color="auto"/>
              <w:right w:val="nil"/>
            </w:tcBorders>
            <w:shd w:val="clear" w:color="auto" w:fill="auto"/>
            <w:noWrap/>
            <w:vAlign w:val="bottom"/>
            <w:hideMark/>
          </w:tcPr>
          <w:p w:rsidR="004E485B" w:rsidRPr="005E43BB" w:rsidRDefault="004E485B" w:rsidP="00C34D8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419</w:t>
            </w:r>
          </w:p>
        </w:tc>
        <w:tc>
          <w:tcPr>
            <w:tcW w:w="664" w:type="pct"/>
            <w:gridSpan w:val="2"/>
            <w:tcBorders>
              <w:top w:val="nil"/>
              <w:left w:val="nil"/>
              <w:bottom w:val="single" w:sz="8" w:space="0" w:color="auto"/>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 </w:t>
            </w:r>
          </w:p>
        </w:tc>
        <w:tc>
          <w:tcPr>
            <w:tcW w:w="618" w:type="pct"/>
            <w:tcBorders>
              <w:top w:val="nil"/>
              <w:left w:val="nil"/>
              <w:bottom w:val="single" w:sz="8" w:space="0" w:color="auto"/>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 </w:t>
            </w:r>
          </w:p>
        </w:tc>
        <w:tc>
          <w:tcPr>
            <w:tcW w:w="698" w:type="pct"/>
            <w:gridSpan w:val="2"/>
            <w:tcBorders>
              <w:top w:val="nil"/>
              <w:left w:val="nil"/>
              <w:bottom w:val="single" w:sz="8" w:space="0" w:color="auto"/>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 </w:t>
            </w:r>
          </w:p>
        </w:tc>
        <w:tc>
          <w:tcPr>
            <w:tcW w:w="695" w:type="pct"/>
            <w:gridSpan w:val="2"/>
            <w:tcBorders>
              <w:top w:val="nil"/>
              <w:left w:val="nil"/>
              <w:bottom w:val="single" w:sz="8" w:space="0" w:color="auto"/>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 </w:t>
            </w:r>
          </w:p>
        </w:tc>
      </w:tr>
      <w:tr w:rsidR="00CF77A8" w:rsidRPr="00CF77A8" w:rsidTr="00CF77A8">
        <w:trPr>
          <w:trHeight w:val="315"/>
        </w:trPr>
        <w:tc>
          <w:tcPr>
            <w:tcW w:w="5000" w:type="pct"/>
            <w:gridSpan w:val="13"/>
            <w:tcBorders>
              <w:top w:val="nil"/>
              <w:left w:val="nil"/>
              <w:bottom w:val="nil"/>
              <w:right w:val="nil"/>
            </w:tcBorders>
            <w:shd w:val="clear" w:color="auto" w:fill="auto"/>
            <w:noWrap/>
            <w:vAlign w:val="bottom"/>
            <w:hideMark/>
          </w:tcPr>
          <w:p w:rsidR="004E485B" w:rsidRDefault="004E485B" w:rsidP="00CF77A8">
            <w:pPr>
              <w:spacing w:after="0" w:line="240" w:lineRule="auto"/>
              <w:jc w:val="left"/>
              <w:rPr>
                <w:rFonts w:ascii="Calibri" w:eastAsia="Times New Roman" w:hAnsi="Calibri" w:cs="Calibri"/>
                <w:color w:val="000000"/>
                <w:lang w:eastAsia="pt-BR"/>
              </w:rPr>
            </w:pPr>
          </w:p>
          <w:p w:rsidR="00CF77A8" w:rsidRPr="00CF77A8" w:rsidRDefault="00CF77A8" w:rsidP="004E485B">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ANOVA</w:t>
            </w:r>
            <w:r>
              <w:rPr>
                <w:rFonts w:ascii="Calibri" w:eastAsia="Times New Roman" w:hAnsi="Calibri" w:cs="Calibri"/>
                <w:color w:val="000000"/>
                <w:sz w:val="22"/>
                <w:lang w:eastAsia="pt-BR"/>
              </w:rPr>
              <w:t xml:space="preserve"> – </w:t>
            </w:r>
            <w:r w:rsidR="004E485B">
              <w:rPr>
                <w:rFonts w:ascii="Calibri" w:eastAsia="Times New Roman" w:hAnsi="Calibri" w:cs="Calibri"/>
                <w:color w:val="000000"/>
                <w:sz w:val="22"/>
                <w:lang w:eastAsia="pt-BR"/>
              </w:rPr>
              <w:t xml:space="preserve">Método </w:t>
            </w:r>
            <w:r w:rsidR="004E485B" w:rsidRPr="004E485B">
              <w:rPr>
                <w:rFonts w:ascii="Calibri" w:eastAsia="Times New Roman" w:hAnsi="Calibri" w:cs="Calibri"/>
                <w:i/>
                <w:color w:val="000000"/>
                <w:sz w:val="22"/>
                <w:lang w:eastAsia="pt-BR"/>
              </w:rPr>
              <w:t>Broadcasting</w:t>
            </w:r>
          </w:p>
        </w:tc>
      </w:tr>
      <w:tr w:rsidR="00CF77A8" w:rsidRPr="00CF77A8" w:rsidTr="004E485B">
        <w:trPr>
          <w:trHeight w:val="300"/>
        </w:trPr>
        <w:tc>
          <w:tcPr>
            <w:tcW w:w="1264" w:type="pct"/>
            <w:tcBorders>
              <w:top w:val="single" w:sz="8" w:space="0" w:color="auto"/>
              <w:left w:val="nil"/>
              <w:bottom w:val="single" w:sz="4" w:space="0" w:color="auto"/>
              <w:right w:val="nil"/>
            </w:tcBorders>
            <w:shd w:val="clear" w:color="auto" w:fill="auto"/>
            <w:noWrap/>
            <w:vAlign w:val="bottom"/>
            <w:hideMark/>
          </w:tcPr>
          <w:p w:rsidR="00CF77A8" w:rsidRPr="00CF77A8" w:rsidRDefault="00CF77A8" w:rsidP="00CF77A8">
            <w:pPr>
              <w:spacing w:after="0" w:line="240" w:lineRule="auto"/>
              <w:jc w:val="center"/>
              <w:rPr>
                <w:rFonts w:ascii="Calibri" w:eastAsia="Times New Roman" w:hAnsi="Calibri" w:cs="Calibri"/>
                <w:i/>
                <w:iCs/>
                <w:color w:val="000000"/>
                <w:lang w:eastAsia="pt-BR"/>
              </w:rPr>
            </w:pPr>
            <w:r w:rsidRPr="00CF77A8">
              <w:rPr>
                <w:rFonts w:ascii="Calibri" w:eastAsia="Times New Roman" w:hAnsi="Calibri" w:cs="Calibri"/>
                <w:i/>
                <w:iCs/>
                <w:color w:val="000000"/>
                <w:sz w:val="22"/>
                <w:lang w:eastAsia="pt-BR"/>
              </w:rPr>
              <w:t>Fonte da variação</w:t>
            </w:r>
          </w:p>
        </w:tc>
        <w:tc>
          <w:tcPr>
            <w:tcW w:w="687" w:type="pct"/>
            <w:gridSpan w:val="2"/>
            <w:tcBorders>
              <w:top w:val="single" w:sz="8" w:space="0" w:color="auto"/>
              <w:left w:val="nil"/>
              <w:bottom w:val="single" w:sz="4" w:space="0" w:color="auto"/>
              <w:right w:val="nil"/>
            </w:tcBorders>
            <w:shd w:val="clear" w:color="auto" w:fill="auto"/>
            <w:noWrap/>
            <w:vAlign w:val="bottom"/>
            <w:hideMark/>
          </w:tcPr>
          <w:p w:rsidR="00CF77A8" w:rsidRPr="00CF77A8" w:rsidRDefault="00CF77A8" w:rsidP="00CF77A8">
            <w:pPr>
              <w:spacing w:after="0" w:line="240" w:lineRule="auto"/>
              <w:jc w:val="center"/>
              <w:rPr>
                <w:rFonts w:ascii="Calibri" w:eastAsia="Times New Roman" w:hAnsi="Calibri" w:cs="Calibri"/>
                <w:i/>
                <w:iCs/>
                <w:color w:val="000000"/>
                <w:lang w:eastAsia="pt-BR"/>
              </w:rPr>
            </w:pPr>
            <w:r w:rsidRPr="00CF77A8">
              <w:rPr>
                <w:rFonts w:ascii="Calibri" w:eastAsia="Times New Roman" w:hAnsi="Calibri" w:cs="Calibri"/>
                <w:i/>
                <w:iCs/>
                <w:color w:val="000000"/>
                <w:sz w:val="22"/>
                <w:lang w:eastAsia="pt-BR"/>
              </w:rPr>
              <w:t>SQ</w:t>
            </w:r>
          </w:p>
        </w:tc>
        <w:tc>
          <w:tcPr>
            <w:tcW w:w="334" w:type="pct"/>
            <w:gridSpan w:val="2"/>
            <w:tcBorders>
              <w:top w:val="single" w:sz="8" w:space="0" w:color="auto"/>
              <w:left w:val="nil"/>
              <w:bottom w:val="single" w:sz="4" w:space="0" w:color="auto"/>
              <w:right w:val="nil"/>
            </w:tcBorders>
            <w:shd w:val="clear" w:color="auto" w:fill="auto"/>
            <w:noWrap/>
            <w:vAlign w:val="bottom"/>
            <w:hideMark/>
          </w:tcPr>
          <w:p w:rsidR="00CF77A8" w:rsidRPr="00CF77A8" w:rsidRDefault="00CF77A8" w:rsidP="00CF77A8">
            <w:pPr>
              <w:spacing w:after="0" w:line="240" w:lineRule="auto"/>
              <w:jc w:val="center"/>
              <w:rPr>
                <w:rFonts w:ascii="Calibri" w:eastAsia="Times New Roman" w:hAnsi="Calibri" w:cs="Calibri"/>
                <w:i/>
                <w:iCs/>
                <w:color w:val="000000"/>
                <w:lang w:eastAsia="pt-BR"/>
              </w:rPr>
            </w:pPr>
            <w:r w:rsidRPr="00CF77A8">
              <w:rPr>
                <w:rFonts w:ascii="Calibri" w:eastAsia="Times New Roman" w:hAnsi="Calibri" w:cs="Calibri"/>
                <w:i/>
                <w:iCs/>
                <w:color w:val="000000"/>
                <w:sz w:val="22"/>
                <w:lang w:eastAsia="pt-BR"/>
              </w:rPr>
              <w:t>gl</w:t>
            </w:r>
          </w:p>
        </w:tc>
        <w:tc>
          <w:tcPr>
            <w:tcW w:w="653" w:type="pct"/>
            <w:gridSpan w:val="2"/>
            <w:tcBorders>
              <w:top w:val="single" w:sz="8" w:space="0" w:color="auto"/>
              <w:left w:val="nil"/>
              <w:bottom w:val="single" w:sz="4" w:space="0" w:color="auto"/>
              <w:right w:val="nil"/>
            </w:tcBorders>
            <w:shd w:val="clear" w:color="auto" w:fill="auto"/>
            <w:noWrap/>
            <w:vAlign w:val="bottom"/>
            <w:hideMark/>
          </w:tcPr>
          <w:p w:rsidR="00CF77A8" w:rsidRPr="00CF77A8" w:rsidRDefault="00CF77A8" w:rsidP="00CF77A8">
            <w:pPr>
              <w:spacing w:after="0" w:line="240" w:lineRule="auto"/>
              <w:jc w:val="center"/>
              <w:rPr>
                <w:rFonts w:ascii="Calibri" w:eastAsia="Times New Roman" w:hAnsi="Calibri" w:cs="Calibri"/>
                <w:i/>
                <w:iCs/>
                <w:color w:val="000000"/>
                <w:lang w:eastAsia="pt-BR"/>
              </w:rPr>
            </w:pPr>
            <w:r w:rsidRPr="00CF77A8">
              <w:rPr>
                <w:rFonts w:ascii="Calibri" w:eastAsia="Times New Roman" w:hAnsi="Calibri" w:cs="Calibri"/>
                <w:i/>
                <w:iCs/>
                <w:color w:val="000000"/>
                <w:sz w:val="22"/>
                <w:lang w:eastAsia="pt-BR"/>
              </w:rPr>
              <w:t>MQ</w:t>
            </w:r>
          </w:p>
        </w:tc>
        <w:tc>
          <w:tcPr>
            <w:tcW w:w="687" w:type="pct"/>
            <w:gridSpan w:val="3"/>
            <w:tcBorders>
              <w:top w:val="single" w:sz="8" w:space="0" w:color="auto"/>
              <w:left w:val="nil"/>
              <w:bottom w:val="single" w:sz="4" w:space="0" w:color="auto"/>
              <w:right w:val="nil"/>
            </w:tcBorders>
            <w:shd w:val="clear" w:color="auto" w:fill="auto"/>
            <w:noWrap/>
            <w:vAlign w:val="bottom"/>
            <w:hideMark/>
          </w:tcPr>
          <w:p w:rsidR="00CF77A8" w:rsidRPr="00CF77A8" w:rsidRDefault="00CF77A8" w:rsidP="00CF77A8">
            <w:pPr>
              <w:spacing w:after="0" w:line="240" w:lineRule="auto"/>
              <w:jc w:val="center"/>
              <w:rPr>
                <w:rFonts w:ascii="Calibri" w:eastAsia="Times New Roman" w:hAnsi="Calibri" w:cs="Calibri"/>
                <w:i/>
                <w:iCs/>
                <w:color w:val="000000"/>
                <w:lang w:eastAsia="pt-BR"/>
              </w:rPr>
            </w:pPr>
            <w:r w:rsidRPr="00CF77A8">
              <w:rPr>
                <w:rFonts w:ascii="Calibri" w:eastAsia="Times New Roman" w:hAnsi="Calibri" w:cs="Calibri"/>
                <w:i/>
                <w:iCs/>
                <w:color w:val="000000"/>
                <w:sz w:val="22"/>
                <w:lang w:eastAsia="pt-BR"/>
              </w:rPr>
              <w:t>F</w:t>
            </w:r>
          </w:p>
        </w:tc>
        <w:tc>
          <w:tcPr>
            <w:tcW w:w="687" w:type="pct"/>
            <w:gridSpan w:val="2"/>
            <w:tcBorders>
              <w:top w:val="single" w:sz="8" w:space="0" w:color="auto"/>
              <w:left w:val="nil"/>
              <w:bottom w:val="single" w:sz="4" w:space="0" w:color="auto"/>
              <w:right w:val="nil"/>
            </w:tcBorders>
            <w:shd w:val="clear" w:color="auto" w:fill="auto"/>
            <w:noWrap/>
            <w:vAlign w:val="bottom"/>
            <w:hideMark/>
          </w:tcPr>
          <w:p w:rsidR="00CF77A8" w:rsidRPr="00CF77A8" w:rsidRDefault="00CF77A8" w:rsidP="00CF77A8">
            <w:pPr>
              <w:spacing w:after="0" w:line="240" w:lineRule="auto"/>
              <w:jc w:val="center"/>
              <w:rPr>
                <w:rFonts w:ascii="Calibri" w:eastAsia="Times New Roman" w:hAnsi="Calibri" w:cs="Calibri"/>
                <w:i/>
                <w:iCs/>
                <w:color w:val="000000"/>
                <w:lang w:eastAsia="pt-BR"/>
              </w:rPr>
            </w:pPr>
            <w:r w:rsidRPr="00CF77A8">
              <w:rPr>
                <w:rFonts w:ascii="Calibri" w:eastAsia="Times New Roman" w:hAnsi="Calibri" w:cs="Calibri"/>
                <w:i/>
                <w:iCs/>
                <w:color w:val="000000"/>
                <w:sz w:val="22"/>
                <w:lang w:eastAsia="pt-BR"/>
              </w:rPr>
              <w:t>valor-P</w:t>
            </w:r>
          </w:p>
        </w:tc>
        <w:tc>
          <w:tcPr>
            <w:tcW w:w="688" w:type="pct"/>
            <w:tcBorders>
              <w:top w:val="single" w:sz="8" w:space="0" w:color="auto"/>
              <w:left w:val="nil"/>
              <w:bottom w:val="single" w:sz="4" w:space="0" w:color="auto"/>
              <w:right w:val="nil"/>
            </w:tcBorders>
            <w:shd w:val="clear" w:color="auto" w:fill="auto"/>
            <w:noWrap/>
            <w:vAlign w:val="bottom"/>
            <w:hideMark/>
          </w:tcPr>
          <w:p w:rsidR="00CF77A8" w:rsidRPr="00CF77A8" w:rsidRDefault="00CF77A8" w:rsidP="00CF77A8">
            <w:pPr>
              <w:spacing w:after="0" w:line="240" w:lineRule="auto"/>
              <w:jc w:val="center"/>
              <w:rPr>
                <w:rFonts w:ascii="Calibri" w:eastAsia="Times New Roman" w:hAnsi="Calibri" w:cs="Calibri"/>
                <w:i/>
                <w:iCs/>
                <w:color w:val="000000"/>
                <w:lang w:eastAsia="pt-BR"/>
              </w:rPr>
            </w:pPr>
            <w:r w:rsidRPr="00CF77A8">
              <w:rPr>
                <w:rFonts w:ascii="Calibri" w:eastAsia="Times New Roman" w:hAnsi="Calibri" w:cs="Calibri"/>
                <w:i/>
                <w:iCs/>
                <w:color w:val="000000"/>
                <w:sz w:val="22"/>
                <w:lang w:eastAsia="pt-BR"/>
              </w:rPr>
              <w:t>F crítico</w:t>
            </w:r>
          </w:p>
        </w:tc>
      </w:tr>
      <w:tr w:rsidR="00CF77A8" w:rsidRPr="00CF77A8" w:rsidTr="004E485B">
        <w:trPr>
          <w:trHeight w:val="300"/>
        </w:trPr>
        <w:tc>
          <w:tcPr>
            <w:tcW w:w="1264" w:type="pct"/>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Entre grupos</w:t>
            </w:r>
          </w:p>
        </w:tc>
        <w:tc>
          <w:tcPr>
            <w:tcW w:w="687"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1,67E-05</w:t>
            </w:r>
          </w:p>
        </w:tc>
        <w:tc>
          <w:tcPr>
            <w:tcW w:w="334"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13</w:t>
            </w:r>
          </w:p>
        </w:tc>
        <w:tc>
          <w:tcPr>
            <w:tcW w:w="653"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1,29E-06</w:t>
            </w:r>
          </w:p>
        </w:tc>
        <w:tc>
          <w:tcPr>
            <w:tcW w:w="687" w:type="pct"/>
            <w:gridSpan w:val="3"/>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0,753108</w:t>
            </w:r>
          </w:p>
        </w:tc>
        <w:tc>
          <w:tcPr>
            <w:tcW w:w="687"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0,709828</w:t>
            </w:r>
          </w:p>
        </w:tc>
        <w:tc>
          <w:tcPr>
            <w:tcW w:w="688" w:type="pct"/>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1,744308</w:t>
            </w:r>
          </w:p>
        </w:tc>
      </w:tr>
      <w:tr w:rsidR="00CF77A8" w:rsidRPr="00CF77A8" w:rsidTr="004E485B">
        <w:trPr>
          <w:trHeight w:val="300"/>
        </w:trPr>
        <w:tc>
          <w:tcPr>
            <w:tcW w:w="1264" w:type="pct"/>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Dentro dos grupos</w:t>
            </w:r>
          </w:p>
        </w:tc>
        <w:tc>
          <w:tcPr>
            <w:tcW w:w="687"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0,000693</w:t>
            </w:r>
          </w:p>
        </w:tc>
        <w:tc>
          <w:tcPr>
            <w:tcW w:w="334"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406</w:t>
            </w:r>
          </w:p>
        </w:tc>
        <w:tc>
          <w:tcPr>
            <w:tcW w:w="653"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1,71E-06</w:t>
            </w:r>
          </w:p>
        </w:tc>
        <w:tc>
          <w:tcPr>
            <w:tcW w:w="687" w:type="pct"/>
            <w:gridSpan w:val="3"/>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687"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688" w:type="pct"/>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r>
      <w:tr w:rsidR="00CF77A8" w:rsidRPr="00CF77A8" w:rsidTr="004E485B">
        <w:trPr>
          <w:trHeight w:val="300"/>
        </w:trPr>
        <w:tc>
          <w:tcPr>
            <w:tcW w:w="1264" w:type="pct"/>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687"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334"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653"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687" w:type="pct"/>
            <w:gridSpan w:val="3"/>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687"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688" w:type="pct"/>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r>
      <w:tr w:rsidR="00CF77A8" w:rsidRPr="00CF77A8" w:rsidTr="004E485B">
        <w:trPr>
          <w:trHeight w:val="315"/>
        </w:trPr>
        <w:tc>
          <w:tcPr>
            <w:tcW w:w="1264" w:type="pct"/>
            <w:tcBorders>
              <w:top w:val="nil"/>
              <w:left w:val="nil"/>
              <w:bottom w:val="single" w:sz="8" w:space="0" w:color="auto"/>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Total</w:t>
            </w:r>
          </w:p>
        </w:tc>
        <w:tc>
          <w:tcPr>
            <w:tcW w:w="687" w:type="pct"/>
            <w:gridSpan w:val="2"/>
            <w:tcBorders>
              <w:top w:val="nil"/>
              <w:left w:val="nil"/>
              <w:bottom w:val="single" w:sz="8" w:space="0" w:color="auto"/>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0,00071</w:t>
            </w:r>
          </w:p>
        </w:tc>
        <w:tc>
          <w:tcPr>
            <w:tcW w:w="334" w:type="pct"/>
            <w:gridSpan w:val="2"/>
            <w:tcBorders>
              <w:top w:val="nil"/>
              <w:left w:val="nil"/>
              <w:bottom w:val="single" w:sz="8" w:space="0" w:color="auto"/>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419</w:t>
            </w:r>
          </w:p>
        </w:tc>
        <w:tc>
          <w:tcPr>
            <w:tcW w:w="653" w:type="pct"/>
            <w:gridSpan w:val="2"/>
            <w:tcBorders>
              <w:top w:val="nil"/>
              <w:left w:val="nil"/>
              <w:bottom w:val="single" w:sz="8" w:space="0" w:color="auto"/>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 </w:t>
            </w:r>
          </w:p>
        </w:tc>
        <w:tc>
          <w:tcPr>
            <w:tcW w:w="687" w:type="pct"/>
            <w:gridSpan w:val="3"/>
            <w:tcBorders>
              <w:top w:val="nil"/>
              <w:left w:val="nil"/>
              <w:bottom w:val="single" w:sz="8" w:space="0" w:color="auto"/>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 </w:t>
            </w:r>
          </w:p>
        </w:tc>
        <w:tc>
          <w:tcPr>
            <w:tcW w:w="687" w:type="pct"/>
            <w:gridSpan w:val="2"/>
            <w:tcBorders>
              <w:top w:val="nil"/>
              <w:left w:val="nil"/>
              <w:bottom w:val="single" w:sz="8" w:space="0" w:color="auto"/>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 </w:t>
            </w:r>
          </w:p>
        </w:tc>
        <w:tc>
          <w:tcPr>
            <w:tcW w:w="688" w:type="pct"/>
            <w:tcBorders>
              <w:top w:val="nil"/>
              <w:left w:val="nil"/>
              <w:bottom w:val="single" w:sz="8" w:space="0" w:color="auto"/>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 </w:t>
            </w:r>
          </w:p>
        </w:tc>
      </w:tr>
    </w:tbl>
    <w:p w:rsidR="00E159DC" w:rsidRPr="003727CA" w:rsidRDefault="006F04FC" w:rsidP="00AA55BF">
      <w:pPr>
        <w:pStyle w:val="Legenda"/>
        <w:spacing w:before="240" w:line="360" w:lineRule="auto"/>
        <w:jc w:val="center"/>
        <w:rPr>
          <w:color w:val="auto"/>
        </w:rPr>
      </w:pPr>
      <w:bookmarkStart w:id="150" w:name="_Ref350707968"/>
      <w:bookmarkStart w:id="151" w:name="_Ref350707959"/>
      <w:bookmarkStart w:id="152" w:name="_Toc350911939"/>
      <w:r w:rsidRPr="006F04FC">
        <w:rPr>
          <w:color w:val="auto"/>
        </w:rPr>
        <w:t xml:space="preserve">Tabela </w:t>
      </w:r>
      <w:r w:rsidR="00BE1559" w:rsidRPr="006F04FC">
        <w:rPr>
          <w:color w:val="auto"/>
        </w:rPr>
        <w:fldChar w:fldCharType="begin"/>
      </w:r>
      <w:r w:rsidRPr="006F04FC">
        <w:rPr>
          <w:color w:val="auto"/>
        </w:rPr>
        <w:instrText xml:space="preserve"> SEQ Tabela \* ARABIC </w:instrText>
      </w:r>
      <w:r w:rsidR="00BE1559" w:rsidRPr="006F04FC">
        <w:rPr>
          <w:color w:val="auto"/>
        </w:rPr>
        <w:fldChar w:fldCharType="separate"/>
      </w:r>
      <w:r w:rsidR="00AA0C23">
        <w:rPr>
          <w:noProof/>
          <w:color w:val="auto"/>
        </w:rPr>
        <w:t>4</w:t>
      </w:r>
      <w:r w:rsidR="00BE1559" w:rsidRPr="006F04FC">
        <w:rPr>
          <w:color w:val="auto"/>
        </w:rPr>
        <w:fldChar w:fldCharType="end"/>
      </w:r>
      <w:bookmarkEnd w:id="150"/>
      <w:r w:rsidRPr="006F04FC">
        <w:rPr>
          <w:color w:val="auto"/>
        </w:rPr>
        <w:t>: Análise estatística da variabilidade dos testes.</w:t>
      </w:r>
      <w:bookmarkEnd w:id="151"/>
      <w:bookmarkEnd w:id="152"/>
    </w:p>
    <w:p w:rsidR="003727CA" w:rsidRDefault="003727CA" w:rsidP="003727CA">
      <w:pPr>
        <w:ind w:firstLine="709"/>
      </w:pPr>
      <w:r>
        <w:t xml:space="preserve">A partir dessas informações, podemos mostrar os resultados obtidos por meio das execuções dos algoritmos. </w:t>
      </w:r>
      <w:r w:rsidR="009B52C7">
        <w:t>O primeiro resultado obtido pelas execuções é o tempo de espera</w:t>
      </w:r>
      <w:r w:rsidR="00EA40A3">
        <w:t xml:space="preserve"> médio</w:t>
      </w:r>
      <w:r w:rsidR="009B52C7">
        <w:t xml:space="preserve"> dos clientes até o atendimento de uma requisição, que pode ser visto na </w:t>
      </w:r>
      <w:r w:rsidR="00BE1559">
        <w:fldChar w:fldCharType="begin"/>
      </w:r>
      <w:r w:rsidR="009B52C7">
        <w:instrText xml:space="preserve"> REF _Ref350711628 \h </w:instrText>
      </w:r>
      <w:r w:rsidR="00BE1559">
        <w:fldChar w:fldCharType="separate"/>
      </w:r>
      <w:r w:rsidR="00AA0C23" w:rsidRPr="009B52C7">
        <w:t xml:space="preserve">Figura </w:t>
      </w:r>
      <w:r w:rsidR="00AA0C23">
        <w:rPr>
          <w:noProof/>
        </w:rPr>
        <w:t>13</w:t>
      </w:r>
      <w:r w:rsidR="00BE1559">
        <w:fldChar w:fldCharType="end"/>
      </w:r>
      <w:r w:rsidR="009B52C7">
        <w:t>.</w:t>
      </w:r>
    </w:p>
    <w:p w:rsidR="009B52C7" w:rsidRDefault="008520B8" w:rsidP="009B52C7">
      <w:pPr>
        <w:keepNext/>
        <w:spacing w:after="0" w:line="360" w:lineRule="auto"/>
        <w:jc w:val="center"/>
      </w:pPr>
      <w:r w:rsidRPr="008520B8">
        <w:rPr>
          <w:noProof/>
          <w:lang w:eastAsia="pt-BR"/>
        </w:rPr>
        <w:lastRenderedPageBreak/>
        <w:drawing>
          <wp:inline distT="0" distB="0" distL="0" distR="0">
            <wp:extent cx="5612130" cy="2709545"/>
            <wp:effectExtent l="19050" t="0" r="26670" b="0"/>
            <wp:docPr id="2"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FC462D" w:rsidRPr="00456D07" w:rsidRDefault="009B52C7" w:rsidP="00456D07">
      <w:pPr>
        <w:pStyle w:val="Legenda"/>
        <w:spacing w:line="480" w:lineRule="auto"/>
        <w:jc w:val="center"/>
        <w:rPr>
          <w:color w:val="auto"/>
        </w:rPr>
      </w:pPr>
      <w:bookmarkStart w:id="153" w:name="_Ref350711628"/>
      <w:bookmarkStart w:id="154" w:name="_Toc350911930"/>
      <w:r w:rsidRPr="009B52C7">
        <w:rPr>
          <w:color w:val="auto"/>
        </w:rPr>
        <w:t xml:space="preserve">Figura </w:t>
      </w:r>
      <w:r w:rsidR="00BE1559" w:rsidRPr="009B52C7">
        <w:rPr>
          <w:color w:val="auto"/>
        </w:rPr>
        <w:fldChar w:fldCharType="begin"/>
      </w:r>
      <w:r w:rsidRPr="009B52C7">
        <w:rPr>
          <w:color w:val="auto"/>
        </w:rPr>
        <w:instrText xml:space="preserve"> SEQ Figura \* ARABIC </w:instrText>
      </w:r>
      <w:r w:rsidR="00BE1559" w:rsidRPr="009B52C7">
        <w:rPr>
          <w:color w:val="auto"/>
        </w:rPr>
        <w:fldChar w:fldCharType="separate"/>
      </w:r>
      <w:r w:rsidR="00AA0C23">
        <w:rPr>
          <w:noProof/>
          <w:color w:val="auto"/>
        </w:rPr>
        <w:t>13</w:t>
      </w:r>
      <w:r w:rsidR="00BE1559" w:rsidRPr="009B52C7">
        <w:rPr>
          <w:color w:val="auto"/>
        </w:rPr>
        <w:fldChar w:fldCharType="end"/>
      </w:r>
      <w:bookmarkEnd w:id="153"/>
      <w:r w:rsidRPr="009B52C7">
        <w:rPr>
          <w:color w:val="auto"/>
        </w:rPr>
        <w:t>: Tempo médio de espera dos taxistas nas amostras, por tipo de requisição.</w:t>
      </w:r>
      <w:bookmarkEnd w:id="154"/>
    </w:p>
    <w:p w:rsidR="00456D07" w:rsidRDefault="00456D07" w:rsidP="007872F0">
      <w:pPr>
        <w:ind w:firstLine="709"/>
      </w:pPr>
      <w:r>
        <w:t>As informações correspondentes a distância média percorrida pelos taxistas nas amostras pode ser vista por meio da</w:t>
      </w:r>
      <w:r w:rsidR="007106A7">
        <w:t xml:space="preserve"> </w:t>
      </w:r>
      <w:r w:rsidR="00BE1559">
        <w:fldChar w:fldCharType="begin"/>
      </w:r>
      <w:r w:rsidR="005B1FA0">
        <w:instrText xml:space="preserve"> REF _Ref350711717 \h </w:instrText>
      </w:r>
      <w:r w:rsidR="00BE1559">
        <w:fldChar w:fldCharType="separate"/>
      </w:r>
      <w:r w:rsidR="00AA0C23" w:rsidRPr="009B52C7">
        <w:t xml:space="preserve">Figura </w:t>
      </w:r>
      <w:r w:rsidR="00AA0C23">
        <w:rPr>
          <w:noProof/>
        </w:rPr>
        <w:t>14</w:t>
      </w:r>
      <w:r w:rsidR="00BE1559">
        <w:fldChar w:fldCharType="end"/>
      </w:r>
      <w:r w:rsidR="005B1FA0">
        <w:t>.</w:t>
      </w:r>
    </w:p>
    <w:p w:rsidR="00456D07" w:rsidRDefault="008520B8" w:rsidP="00456D07">
      <w:pPr>
        <w:keepNext/>
        <w:spacing w:after="0" w:line="360" w:lineRule="auto"/>
        <w:jc w:val="center"/>
      </w:pPr>
      <w:r w:rsidRPr="008520B8">
        <w:rPr>
          <w:noProof/>
          <w:lang w:eastAsia="pt-BR"/>
        </w:rPr>
        <w:drawing>
          <wp:inline distT="0" distB="0" distL="0" distR="0">
            <wp:extent cx="5305425" cy="2733675"/>
            <wp:effectExtent l="19050" t="0" r="9525" b="0"/>
            <wp:docPr id="5"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456D07" w:rsidRDefault="00456D07" w:rsidP="00135F63">
      <w:pPr>
        <w:pStyle w:val="Legenda"/>
        <w:spacing w:line="480" w:lineRule="auto"/>
        <w:jc w:val="center"/>
        <w:rPr>
          <w:color w:val="auto"/>
        </w:rPr>
      </w:pPr>
      <w:bookmarkStart w:id="155" w:name="_Ref350711717"/>
      <w:bookmarkStart w:id="156" w:name="_Toc350911931"/>
      <w:r w:rsidRPr="009B52C7">
        <w:rPr>
          <w:color w:val="auto"/>
        </w:rPr>
        <w:t xml:space="preserve">Figura </w:t>
      </w:r>
      <w:r w:rsidR="00BE1559" w:rsidRPr="009B52C7">
        <w:rPr>
          <w:color w:val="auto"/>
        </w:rPr>
        <w:fldChar w:fldCharType="begin"/>
      </w:r>
      <w:r w:rsidRPr="009B52C7">
        <w:rPr>
          <w:color w:val="auto"/>
        </w:rPr>
        <w:instrText xml:space="preserve"> SEQ Figura \* ARABIC </w:instrText>
      </w:r>
      <w:r w:rsidR="00BE1559" w:rsidRPr="009B52C7">
        <w:rPr>
          <w:color w:val="auto"/>
        </w:rPr>
        <w:fldChar w:fldCharType="separate"/>
      </w:r>
      <w:r w:rsidR="00AA0C23">
        <w:rPr>
          <w:noProof/>
          <w:color w:val="auto"/>
        </w:rPr>
        <w:t>14</w:t>
      </w:r>
      <w:r w:rsidR="00BE1559" w:rsidRPr="009B52C7">
        <w:rPr>
          <w:color w:val="auto"/>
        </w:rPr>
        <w:fldChar w:fldCharType="end"/>
      </w:r>
      <w:bookmarkEnd w:id="155"/>
      <w:r w:rsidRPr="009B52C7">
        <w:rPr>
          <w:color w:val="auto"/>
        </w:rPr>
        <w:t xml:space="preserve">: </w:t>
      </w:r>
      <w:r w:rsidR="005B1FA0">
        <w:rPr>
          <w:color w:val="auto"/>
        </w:rPr>
        <w:t>Distância média</w:t>
      </w:r>
      <w:r w:rsidRPr="009B52C7">
        <w:rPr>
          <w:color w:val="auto"/>
        </w:rPr>
        <w:t xml:space="preserve"> de espera dos taxistas nas amostras, por tipo de requisição.</w:t>
      </w:r>
      <w:bookmarkEnd w:id="156"/>
    </w:p>
    <w:p w:rsidR="00135F63" w:rsidRPr="00135F63" w:rsidRDefault="00135F63" w:rsidP="00061ACC">
      <w:pPr>
        <w:ind w:firstLine="709"/>
      </w:pPr>
      <w:r>
        <w:t>Podemos correlacionar o tempo médio de espera com a distância percorrida pelos taxistas. Como sabemos,</w:t>
      </w:r>
      <w:r w:rsidR="00F15BCA">
        <w:t xml:space="preserve"> o tempo médio para atendimento está ligado à</w:t>
      </w:r>
      <w:r>
        <w:t xml:space="preserve"> distância </w:t>
      </w:r>
      <w:r w:rsidR="00F15BCA">
        <w:t xml:space="preserve">que o taxista deve percorrer até o cliente: quanto mais longe o taxista, </w:t>
      </w:r>
      <w:r w:rsidR="00BE0D21">
        <w:t>maior o tempo que</w:t>
      </w:r>
      <w:r w:rsidR="00F15BCA">
        <w:t xml:space="preserve"> o cliente deverá esperar até ser atendido. Como os testes propostos não consideram trânsito, </w:t>
      </w:r>
      <w:r w:rsidR="00BE0D21">
        <w:t xml:space="preserve">o que poderia causar variação na distância em </w:t>
      </w:r>
      <w:r w:rsidR="00BE0D21">
        <w:lastRenderedPageBreak/>
        <w:t>relação ao tempo de espera</w:t>
      </w:r>
      <w:r w:rsidR="00D818A5">
        <w:t>, é possível correlacionar</w:t>
      </w:r>
      <w:r w:rsidR="00BE0D21">
        <w:t xml:space="preserve"> essas duas métricas, conforme vemos </w:t>
      </w:r>
      <w:r w:rsidR="00D818A5">
        <w:t>n</w:t>
      </w:r>
      <w:r w:rsidR="00CF6D40">
        <w:t xml:space="preserve">a </w:t>
      </w:r>
      <w:r w:rsidR="00BE1559">
        <w:fldChar w:fldCharType="begin"/>
      </w:r>
      <w:r w:rsidR="00CF6D40">
        <w:instrText xml:space="preserve"> REF _Ref350711987 \h </w:instrText>
      </w:r>
      <w:r w:rsidR="00BE1559">
        <w:fldChar w:fldCharType="separate"/>
      </w:r>
      <w:r w:rsidR="00AA0C23" w:rsidRPr="009B52C7">
        <w:t xml:space="preserve">Figura </w:t>
      </w:r>
      <w:r w:rsidR="00AA0C23">
        <w:rPr>
          <w:noProof/>
        </w:rPr>
        <w:t>15</w:t>
      </w:r>
      <w:r w:rsidR="00BE1559">
        <w:fldChar w:fldCharType="end"/>
      </w:r>
      <w:r w:rsidR="00CF6D40">
        <w:t xml:space="preserve">. </w:t>
      </w:r>
    </w:p>
    <w:p w:rsidR="00CF6D40" w:rsidRDefault="00082B60" w:rsidP="00CF6D40">
      <w:pPr>
        <w:keepNext/>
        <w:spacing w:after="0" w:line="360" w:lineRule="auto"/>
        <w:jc w:val="center"/>
      </w:pPr>
      <w:r w:rsidRPr="00082B60">
        <w:rPr>
          <w:noProof/>
          <w:lang w:eastAsia="pt-BR"/>
        </w:rPr>
        <w:drawing>
          <wp:inline distT="0" distB="0" distL="0" distR="0">
            <wp:extent cx="5612130" cy="2734945"/>
            <wp:effectExtent l="19050" t="0" r="26670" b="8255"/>
            <wp:docPr id="9"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sidRPr="00082B60">
        <w:rPr>
          <w:rStyle w:val="Refdecomentrio"/>
          <w:sz w:val="24"/>
        </w:rPr>
        <w:t xml:space="preserve"> </w:t>
      </w:r>
    </w:p>
    <w:p w:rsidR="00CF6D40" w:rsidRDefault="00CF6D40" w:rsidP="00CF6D40">
      <w:pPr>
        <w:pStyle w:val="Legenda"/>
        <w:spacing w:line="480" w:lineRule="auto"/>
        <w:jc w:val="center"/>
        <w:rPr>
          <w:color w:val="auto"/>
        </w:rPr>
      </w:pPr>
      <w:bookmarkStart w:id="157" w:name="_Ref350711987"/>
      <w:bookmarkStart w:id="158" w:name="_Toc350911932"/>
      <w:r w:rsidRPr="009B52C7">
        <w:rPr>
          <w:color w:val="auto"/>
        </w:rPr>
        <w:t xml:space="preserve">Figura </w:t>
      </w:r>
      <w:r w:rsidR="00BE1559" w:rsidRPr="009B52C7">
        <w:rPr>
          <w:color w:val="auto"/>
        </w:rPr>
        <w:fldChar w:fldCharType="begin"/>
      </w:r>
      <w:r w:rsidRPr="009B52C7">
        <w:rPr>
          <w:color w:val="auto"/>
        </w:rPr>
        <w:instrText xml:space="preserve"> SEQ Figura \* ARABIC </w:instrText>
      </w:r>
      <w:r w:rsidR="00BE1559" w:rsidRPr="009B52C7">
        <w:rPr>
          <w:color w:val="auto"/>
        </w:rPr>
        <w:fldChar w:fldCharType="separate"/>
      </w:r>
      <w:r w:rsidR="00AA0C23">
        <w:rPr>
          <w:noProof/>
          <w:color w:val="auto"/>
        </w:rPr>
        <w:t>15</w:t>
      </w:r>
      <w:r w:rsidR="00BE1559" w:rsidRPr="009B52C7">
        <w:rPr>
          <w:color w:val="auto"/>
        </w:rPr>
        <w:fldChar w:fldCharType="end"/>
      </w:r>
      <w:bookmarkEnd w:id="157"/>
      <w:r w:rsidRPr="009B52C7">
        <w:rPr>
          <w:color w:val="auto"/>
        </w:rPr>
        <w:t xml:space="preserve">: </w:t>
      </w:r>
      <w:r>
        <w:rPr>
          <w:color w:val="auto"/>
        </w:rPr>
        <w:t>Correlação entre o tempo de atendimento e a distância percorrida.</w:t>
      </w:r>
      <w:bookmarkEnd w:id="158"/>
    </w:p>
    <w:p w:rsidR="00456D07" w:rsidRDefault="00E80D5B" w:rsidP="001019E9">
      <w:pPr>
        <w:ind w:firstLine="709"/>
      </w:pPr>
      <w:r>
        <w:t>Por fim, devemos avaliar o tempo de execução dos algoritmos a fim de que possamos avaliar o tempo de resposta</w:t>
      </w:r>
      <w:r w:rsidR="00D52CB3">
        <w:t xml:space="preserve"> de cada um </w:t>
      </w:r>
      <w:r w:rsidR="00622CEA">
        <w:t>deles</w:t>
      </w:r>
      <w:r>
        <w:t xml:space="preserve"> e medir sua eficiência na busca pelo melhor taxista disponível para atender as requisições. A avaliação do tempo</w:t>
      </w:r>
      <w:r w:rsidR="00B73B6C">
        <w:t xml:space="preserve"> médio</w:t>
      </w:r>
      <w:r>
        <w:t xml:space="preserve"> de execução dos algoritmos pode ser vista na </w:t>
      </w:r>
      <w:r w:rsidR="00BE1559">
        <w:fldChar w:fldCharType="begin"/>
      </w:r>
      <w:r>
        <w:instrText xml:space="preserve"> REF _Ref350712103 \h </w:instrText>
      </w:r>
      <w:r w:rsidR="00BE1559">
        <w:fldChar w:fldCharType="separate"/>
      </w:r>
      <w:r w:rsidR="00AA0C23" w:rsidRPr="009B52C7">
        <w:t xml:space="preserve">Figura </w:t>
      </w:r>
      <w:r w:rsidR="00AA0C23">
        <w:rPr>
          <w:noProof/>
        </w:rPr>
        <w:t>16</w:t>
      </w:r>
      <w:r w:rsidR="00BE1559">
        <w:fldChar w:fldCharType="end"/>
      </w:r>
      <w:r w:rsidR="000309B9">
        <w:t>.</w:t>
      </w:r>
    </w:p>
    <w:p w:rsidR="00E80D5B" w:rsidRDefault="00BF66F8" w:rsidP="00E80D5B">
      <w:pPr>
        <w:keepNext/>
        <w:spacing w:after="0" w:line="360" w:lineRule="auto"/>
        <w:jc w:val="center"/>
      </w:pPr>
      <w:r w:rsidRPr="00BF66F8">
        <w:rPr>
          <w:noProof/>
          <w:lang w:eastAsia="pt-BR"/>
        </w:rPr>
        <w:drawing>
          <wp:inline distT="0" distB="0" distL="0" distR="0">
            <wp:extent cx="5612130" cy="2600325"/>
            <wp:effectExtent l="19050" t="0" r="26670" b="0"/>
            <wp:docPr id="8"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80D5B" w:rsidRDefault="00E80D5B" w:rsidP="00E80D5B">
      <w:pPr>
        <w:pStyle w:val="Legenda"/>
        <w:spacing w:line="480" w:lineRule="auto"/>
        <w:jc w:val="center"/>
        <w:rPr>
          <w:color w:val="auto"/>
        </w:rPr>
      </w:pPr>
      <w:bookmarkStart w:id="159" w:name="_Ref350712103"/>
      <w:bookmarkStart w:id="160" w:name="_Toc350911933"/>
      <w:r w:rsidRPr="009B52C7">
        <w:rPr>
          <w:color w:val="auto"/>
        </w:rPr>
        <w:t xml:space="preserve">Figura </w:t>
      </w:r>
      <w:r w:rsidR="00BE1559" w:rsidRPr="009B52C7">
        <w:rPr>
          <w:color w:val="auto"/>
        </w:rPr>
        <w:fldChar w:fldCharType="begin"/>
      </w:r>
      <w:r w:rsidRPr="009B52C7">
        <w:rPr>
          <w:color w:val="auto"/>
        </w:rPr>
        <w:instrText xml:space="preserve"> SEQ Figura \* ARABIC </w:instrText>
      </w:r>
      <w:r w:rsidR="00BE1559" w:rsidRPr="009B52C7">
        <w:rPr>
          <w:color w:val="auto"/>
        </w:rPr>
        <w:fldChar w:fldCharType="separate"/>
      </w:r>
      <w:r w:rsidR="00AA0C23">
        <w:rPr>
          <w:noProof/>
          <w:color w:val="auto"/>
        </w:rPr>
        <w:t>16</w:t>
      </w:r>
      <w:r w:rsidR="00BE1559" w:rsidRPr="009B52C7">
        <w:rPr>
          <w:color w:val="auto"/>
        </w:rPr>
        <w:fldChar w:fldCharType="end"/>
      </w:r>
      <w:bookmarkEnd w:id="159"/>
      <w:r w:rsidRPr="009B52C7">
        <w:rPr>
          <w:color w:val="auto"/>
        </w:rPr>
        <w:t xml:space="preserve">: </w:t>
      </w:r>
      <w:r>
        <w:rPr>
          <w:color w:val="auto"/>
        </w:rPr>
        <w:t>Tempo de execução dos algoritmos</w:t>
      </w:r>
      <w:bookmarkEnd w:id="160"/>
    </w:p>
    <w:p w:rsidR="00F30E65" w:rsidRDefault="0007323C" w:rsidP="000B0933">
      <w:pPr>
        <w:pStyle w:val="Ttulo4"/>
      </w:pPr>
      <w:r>
        <w:lastRenderedPageBreak/>
        <w:t>TESTE</w:t>
      </w:r>
      <w:r w:rsidR="00F30E65">
        <w:t xml:space="preserve"> II: </w:t>
      </w:r>
      <w:r w:rsidR="000B0933">
        <w:t>DIMINUIÇÃO DA OFERTA DE TAXIS</w:t>
      </w:r>
    </w:p>
    <w:p w:rsidR="00927194" w:rsidRPr="00927194" w:rsidRDefault="005035C5" w:rsidP="00313970">
      <w:r>
        <w:t>No</w:t>
      </w:r>
      <w:r w:rsidR="005A78D7">
        <w:t xml:space="preserve"> segundo </w:t>
      </w:r>
      <w:r w:rsidR="00B569CD">
        <w:t>teste</w:t>
      </w:r>
      <w:r w:rsidR="00C9732F">
        <w:t xml:space="preserve">, buscou-se </w:t>
      </w:r>
      <w:r w:rsidR="00B569CD">
        <w:t>diminuir a</w:t>
      </w:r>
      <w:r w:rsidR="00E4715F">
        <w:t xml:space="preserve"> </w:t>
      </w:r>
      <w:r>
        <w:t xml:space="preserve">oferta </w:t>
      </w:r>
      <w:r w:rsidR="00C9732F">
        <w:t xml:space="preserve">de taxistas em relação </w:t>
      </w:r>
      <w:r w:rsidR="005A78D7">
        <w:t>à primeira simulação.</w:t>
      </w:r>
      <w:r w:rsidR="00C9732F">
        <w:t xml:space="preserve"> Para isso, </w:t>
      </w:r>
      <w:r>
        <w:t xml:space="preserve">reduziu-se o </w:t>
      </w:r>
      <w:r w:rsidR="00927194">
        <w:t>número de taxistas disponíveis</w:t>
      </w:r>
      <w:r w:rsidR="00B569CD">
        <w:t xml:space="preserve">na </w:t>
      </w:r>
      <w:r w:rsidR="00F54531">
        <w:t>mesma área</w:t>
      </w:r>
      <w:r w:rsidR="00B569CD">
        <w:t xml:space="preserve"> da cidade</w:t>
      </w:r>
      <w:r>
        <w:t xml:space="preserve">. </w:t>
      </w:r>
      <w:r w:rsidR="00927194">
        <w:t xml:space="preserve">Nesse segundo experimento, a concentração de taxistas foi de </w:t>
      </w:r>
      <w:commentRangeStart w:id="161"/>
      <w:r>
        <w:t xml:space="preserve">5,74 taxistas por </w:t>
      </w:r>
      <w:r w:rsidR="00927194">
        <w:t>km</w:t>
      </w:r>
      <w:r w:rsidR="00927194">
        <w:rPr>
          <w:vertAlign w:val="superscript"/>
        </w:rPr>
        <w:t>2</w:t>
      </w:r>
      <w:commentRangeEnd w:id="161"/>
      <w:r w:rsidR="00E4715F">
        <w:rPr>
          <w:rStyle w:val="Refdecomentrio"/>
        </w:rPr>
        <w:commentReference w:id="161"/>
      </w:r>
      <w:r w:rsidR="00927194">
        <w:t xml:space="preserve">. </w:t>
      </w:r>
    </w:p>
    <w:p w:rsidR="00F30E65" w:rsidRDefault="00A66E20" w:rsidP="00A66E20">
      <w:pPr>
        <w:ind w:firstLine="709"/>
      </w:pPr>
      <w:r>
        <w:t xml:space="preserve">De acordo com as execuções, pudemos realizar </w:t>
      </w:r>
      <w:r w:rsidR="002815F9">
        <w:t>a análise estatística de distribuição das amostras</w:t>
      </w:r>
      <w:r>
        <w:t>, do mesmo modo que</w:t>
      </w:r>
      <w:r w:rsidR="00E4715F">
        <w:t xml:space="preserve"> foi feito</w:t>
      </w:r>
      <w:r>
        <w:t xml:space="preserve"> para o</w:t>
      </w:r>
      <w:r w:rsidR="006E5472">
        <w:t xml:space="preserve"> primeiro teste</w:t>
      </w:r>
      <w:r>
        <w:t xml:space="preserve">. A análise estatística para o </w:t>
      </w:r>
      <w:r w:rsidR="006E5472">
        <w:t>teste alternativo</w:t>
      </w:r>
      <w:r>
        <w:t xml:space="preserve"> pode ser visto na </w:t>
      </w:r>
      <w:r w:rsidR="00BE1559">
        <w:fldChar w:fldCharType="begin"/>
      </w:r>
      <w:r>
        <w:instrText xml:space="preserve"> REF _Ref350709999 \h </w:instrText>
      </w:r>
      <w:r w:rsidR="00BE1559">
        <w:fldChar w:fldCharType="separate"/>
      </w:r>
      <w:r w:rsidR="00AA0C23" w:rsidRPr="00A66E20">
        <w:t xml:space="preserve">Tabela </w:t>
      </w:r>
      <w:r w:rsidR="00AA0C23">
        <w:rPr>
          <w:noProof/>
        </w:rPr>
        <w:t>5</w:t>
      </w:r>
      <w:r w:rsidR="00BE1559">
        <w:fldChar w:fldCharType="end"/>
      </w:r>
      <w:r>
        <w:t xml:space="preserve">. </w:t>
      </w:r>
    </w:p>
    <w:tbl>
      <w:tblPr>
        <w:tblW w:w="5000" w:type="pct"/>
        <w:tblCellMar>
          <w:left w:w="70" w:type="dxa"/>
          <w:right w:w="70" w:type="dxa"/>
        </w:tblCellMar>
        <w:tblLook w:val="04A0"/>
      </w:tblPr>
      <w:tblGrid>
        <w:gridCol w:w="2328"/>
        <w:gridCol w:w="1266"/>
        <w:gridCol w:w="615"/>
        <w:gridCol w:w="1203"/>
        <w:gridCol w:w="1266"/>
        <w:gridCol w:w="1266"/>
        <w:gridCol w:w="1267"/>
      </w:tblGrid>
      <w:tr w:rsidR="00F40D88" w:rsidRPr="00F40D88" w:rsidTr="00F40D88">
        <w:trPr>
          <w:trHeight w:val="315"/>
        </w:trPr>
        <w:tc>
          <w:tcPr>
            <w:tcW w:w="5000" w:type="pct"/>
            <w:gridSpan w:val="7"/>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ANOVA</w:t>
            </w:r>
            <w:r>
              <w:rPr>
                <w:rFonts w:ascii="Calibri" w:eastAsia="Times New Roman" w:hAnsi="Calibri" w:cs="Calibri"/>
                <w:color w:val="000000"/>
                <w:sz w:val="22"/>
                <w:lang w:eastAsia="pt-BR"/>
              </w:rPr>
              <w:t xml:space="preserve"> – Método GPS com Tempo Estimado de Atendimento</w:t>
            </w:r>
          </w:p>
        </w:tc>
      </w:tr>
      <w:tr w:rsidR="00F40D88" w:rsidRPr="00F40D88" w:rsidTr="00F40D88">
        <w:trPr>
          <w:trHeight w:val="300"/>
        </w:trPr>
        <w:tc>
          <w:tcPr>
            <w:tcW w:w="1264"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Fonte da variação</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SQ</w:t>
            </w:r>
          </w:p>
        </w:tc>
        <w:tc>
          <w:tcPr>
            <w:tcW w:w="334"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gl</w:t>
            </w:r>
          </w:p>
        </w:tc>
        <w:tc>
          <w:tcPr>
            <w:tcW w:w="653"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MQ</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F</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valor-P</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F crítico</w:t>
            </w:r>
          </w:p>
        </w:tc>
      </w:tr>
      <w:tr w:rsidR="00F40D88" w:rsidRPr="00F40D88" w:rsidTr="00F40D88">
        <w:trPr>
          <w:trHeight w:val="300"/>
        </w:trPr>
        <w:tc>
          <w:tcPr>
            <w:tcW w:w="126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Entre grupos</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7,53E-06</w:t>
            </w:r>
          </w:p>
        </w:tc>
        <w:tc>
          <w:tcPr>
            <w:tcW w:w="33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13</w:t>
            </w:r>
          </w:p>
        </w:tc>
        <w:tc>
          <w:tcPr>
            <w:tcW w:w="653"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5,79E-07</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0,749428</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0,713652</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1,744308</w:t>
            </w:r>
          </w:p>
        </w:tc>
      </w:tr>
      <w:tr w:rsidR="00F40D88" w:rsidRPr="00F40D88" w:rsidTr="00F40D88">
        <w:trPr>
          <w:trHeight w:val="300"/>
        </w:trPr>
        <w:tc>
          <w:tcPr>
            <w:tcW w:w="126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Dentro dos grupos</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0,000314</w:t>
            </w:r>
          </w:p>
        </w:tc>
        <w:tc>
          <w:tcPr>
            <w:tcW w:w="33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406</w:t>
            </w:r>
          </w:p>
        </w:tc>
        <w:tc>
          <w:tcPr>
            <w:tcW w:w="653"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7,73E-07</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r>
      <w:tr w:rsidR="00F40D88" w:rsidRPr="00F40D88" w:rsidTr="00F40D88">
        <w:trPr>
          <w:trHeight w:val="300"/>
        </w:trPr>
        <w:tc>
          <w:tcPr>
            <w:tcW w:w="126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33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53"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r>
      <w:tr w:rsidR="00F40D88" w:rsidRPr="00F40D88" w:rsidTr="00F40D88">
        <w:trPr>
          <w:trHeight w:val="315"/>
        </w:trPr>
        <w:tc>
          <w:tcPr>
            <w:tcW w:w="1264"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Total</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0,000321</w:t>
            </w:r>
          </w:p>
        </w:tc>
        <w:tc>
          <w:tcPr>
            <w:tcW w:w="334"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419</w:t>
            </w:r>
          </w:p>
        </w:tc>
        <w:tc>
          <w:tcPr>
            <w:tcW w:w="653"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 </w:t>
            </w:r>
          </w:p>
        </w:tc>
      </w:tr>
    </w:tbl>
    <w:p w:rsidR="003B25BD" w:rsidRDefault="003B25BD" w:rsidP="003B25BD">
      <w:pPr>
        <w:spacing w:after="0" w:line="240" w:lineRule="auto"/>
      </w:pPr>
    </w:p>
    <w:tbl>
      <w:tblPr>
        <w:tblW w:w="5000" w:type="pct"/>
        <w:tblCellMar>
          <w:left w:w="70" w:type="dxa"/>
          <w:right w:w="70" w:type="dxa"/>
        </w:tblCellMar>
        <w:tblLook w:val="04A0"/>
      </w:tblPr>
      <w:tblGrid>
        <w:gridCol w:w="2328"/>
        <w:gridCol w:w="1266"/>
        <w:gridCol w:w="615"/>
        <w:gridCol w:w="1203"/>
        <w:gridCol w:w="1266"/>
        <w:gridCol w:w="1266"/>
        <w:gridCol w:w="1267"/>
      </w:tblGrid>
      <w:tr w:rsidR="00F40D88" w:rsidRPr="00F40D88" w:rsidTr="00F40D88">
        <w:trPr>
          <w:trHeight w:val="315"/>
        </w:trPr>
        <w:tc>
          <w:tcPr>
            <w:tcW w:w="5000" w:type="pct"/>
            <w:gridSpan w:val="7"/>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ANOVA</w:t>
            </w:r>
            <w:r>
              <w:rPr>
                <w:rFonts w:ascii="Calibri" w:eastAsia="Times New Roman" w:hAnsi="Calibri" w:cs="Calibri"/>
                <w:color w:val="000000"/>
                <w:sz w:val="22"/>
                <w:lang w:eastAsia="pt-BR"/>
              </w:rPr>
              <w:t xml:space="preserve"> – Método GPS com Distância Euclidiana</w:t>
            </w:r>
          </w:p>
        </w:tc>
      </w:tr>
      <w:tr w:rsidR="00F40D88" w:rsidRPr="00F40D88" w:rsidTr="00F40D88">
        <w:trPr>
          <w:trHeight w:val="300"/>
        </w:trPr>
        <w:tc>
          <w:tcPr>
            <w:tcW w:w="1264"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Fonte da variação</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SQ</w:t>
            </w:r>
          </w:p>
        </w:tc>
        <w:tc>
          <w:tcPr>
            <w:tcW w:w="334"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gl</w:t>
            </w:r>
          </w:p>
        </w:tc>
        <w:tc>
          <w:tcPr>
            <w:tcW w:w="653"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MQ</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F</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valor-P</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F crítico</w:t>
            </w:r>
          </w:p>
        </w:tc>
      </w:tr>
      <w:tr w:rsidR="00F40D88" w:rsidRPr="00F40D88" w:rsidTr="00F40D88">
        <w:trPr>
          <w:trHeight w:val="300"/>
        </w:trPr>
        <w:tc>
          <w:tcPr>
            <w:tcW w:w="126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Entre grupos</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2,24E-05</w:t>
            </w:r>
          </w:p>
        </w:tc>
        <w:tc>
          <w:tcPr>
            <w:tcW w:w="33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13</w:t>
            </w:r>
          </w:p>
        </w:tc>
        <w:tc>
          <w:tcPr>
            <w:tcW w:w="653"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1,73E-06</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1,131348</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0,330236</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1,744308</w:t>
            </w:r>
          </w:p>
        </w:tc>
      </w:tr>
      <w:tr w:rsidR="00F40D88" w:rsidRPr="00F40D88" w:rsidTr="00F40D88">
        <w:trPr>
          <w:trHeight w:val="300"/>
        </w:trPr>
        <w:tc>
          <w:tcPr>
            <w:tcW w:w="126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Dentro dos grupos</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0,00062</w:t>
            </w:r>
          </w:p>
        </w:tc>
        <w:tc>
          <w:tcPr>
            <w:tcW w:w="33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406</w:t>
            </w:r>
          </w:p>
        </w:tc>
        <w:tc>
          <w:tcPr>
            <w:tcW w:w="653"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1,53E-06</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r>
      <w:tr w:rsidR="00F40D88" w:rsidRPr="00F40D88" w:rsidTr="00F40D88">
        <w:trPr>
          <w:trHeight w:val="300"/>
        </w:trPr>
        <w:tc>
          <w:tcPr>
            <w:tcW w:w="126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33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53"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r>
      <w:tr w:rsidR="00F40D88" w:rsidRPr="00F40D88" w:rsidTr="00F40D88">
        <w:trPr>
          <w:trHeight w:val="315"/>
        </w:trPr>
        <w:tc>
          <w:tcPr>
            <w:tcW w:w="1264"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Total</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0,000642</w:t>
            </w:r>
          </w:p>
        </w:tc>
        <w:tc>
          <w:tcPr>
            <w:tcW w:w="334"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419</w:t>
            </w:r>
          </w:p>
        </w:tc>
        <w:tc>
          <w:tcPr>
            <w:tcW w:w="653"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 </w:t>
            </w:r>
          </w:p>
        </w:tc>
      </w:tr>
    </w:tbl>
    <w:p w:rsidR="003B25BD" w:rsidRDefault="003B25BD" w:rsidP="003B25BD">
      <w:pPr>
        <w:spacing w:after="0" w:line="240" w:lineRule="auto"/>
      </w:pPr>
    </w:p>
    <w:tbl>
      <w:tblPr>
        <w:tblW w:w="5000" w:type="pct"/>
        <w:tblCellMar>
          <w:left w:w="70" w:type="dxa"/>
          <w:right w:w="70" w:type="dxa"/>
        </w:tblCellMar>
        <w:tblLook w:val="04A0"/>
      </w:tblPr>
      <w:tblGrid>
        <w:gridCol w:w="2328"/>
        <w:gridCol w:w="1266"/>
        <w:gridCol w:w="615"/>
        <w:gridCol w:w="1203"/>
        <w:gridCol w:w="1266"/>
        <w:gridCol w:w="1266"/>
        <w:gridCol w:w="1267"/>
      </w:tblGrid>
      <w:tr w:rsidR="00C73572" w:rsidRPr="00C73572" w:rsidTr="00C73572">
        <w:trPr>
          <w:trHeight w:val="315"/>
        </w:trPr>
        <w:tc>
          <w:tcPr>
            <w:tcW w:w="5000" w:type="pct"/>
            <w:gridSpan w:val="7"/>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ANOVA</w:t>
            </w:r>
            <w:r>
              <w:rPr>
                <w:rFonts w:ascii="Calibri" w:eastAsia="Times New Roman" w:hAnsi="Calibri" w:cs="Calibri"/>
                <w:color w:val="000000"/>
                <w:sz w:val="22"/>
                <w:lang w:eastAsia="pt-BR"/>
              </w:rPr>
              <w:t xml:space="preserve"> – Método </w:t>
            </w:r>
            <w:r w:rsidRPr="00C73572">
              <w:rPr>
                <w:rFonts w:ascii="Calibri" w:eastAsia="Times New Roman" w:hAnsi="Calibri" w:cs="Calibri"/>
                <w:i/>
                <w:color w:val="000000"/>
                <w:sz w:val="22"/>
                <w:lang w:eastAsia="pt-BR"/>
              </w:rPr>
              <w:t>Broadcasting</w:t>
            </w:r>
          </w:p>
        </w:tc>
      </w:tr>
      <w:tr w:rsidR="00C73572" w:rsidRPr="00C73572" w:rsidTr="00C73572">
        <w:trPr>
          <w:trHeight w:val="300"/>
        </w:trPr>
        <w:tc>
          <w:tcPr>
            <w:tcW w:w="1264" w:type="pct"/>
            <w:tcBorders>
              <w:top w:val="single" w:sz="8" w:space="0" w:color="auto"/>
              <w:left w:val="nil"/>
              <w:bottom w:val="single" w:sz="4" w:space="0" w:color="auto"/>
              <w:right w:val="nil"/>
            </w:tcBorders>
            <w:shd w:val="clear" w:color="auto" w:fill="auto"/>
            <w:noWrap/>
            <w:vAlign w:val="bottom"/>
            <w:hideMark/>
          </w:tcPr>
          <w:p w:rsidR="00C73572" w:rsidRPr="00C73572" w:rsidRDefault="00C73572" w:rsidP="00C73572">
            <w:pPr>
              <w:spacing w:after="0" w:line="240" w:lineRule="auto"/>
              <w:jc w:val="center"/>
              <w:rPr>
                <w:rFonts w:ascii="Calibri" w:eastAsia="Times New Roman" w:hAnsi="Calibri" w:cs="Calibri"/>
                <w:i/>
                <w:iCs/>
                <w:color w:val="000000"/>
                <w:lang w:eastAsia="pt-BR"/>
              </w:rPr>
            </w:pPr>
            <w:r w:rsidRPr="00C73572">
              <w:rPr>
                <w:rFonts w:ascii="Calibri" w:eastAsia="Times New Roman" w:hAnsi="Calibri" w:cs="Calibri"/>
                <w:i/>
                <w:iCs/>
                <w:color w:val="000000"/>
                <w:sz w:val="22"/>
                <w:lang w:eastAsia="pt-BR"/>
              </w:rPr>
              <w:t>Fonte da variação</w:t>
            </w:r>
          </w:p>
        </w:tc>
        <w:tc>
          <w:tcPr>
            <w:tcW w:w="687" w:type="pct"/>
            <w:tcBorders>
              <w:top w:val="single" w:sz="8" w:space="0" w:color="auto"/>
              <w:left w:val="nil"/>
              <w:bottom w:val="single" w:sz="4" w:space="0" w:color="auto"/>
              <w:right w:val="nil"/>
            </w:tcBorders>
            <w:shd w:val="clear" w:color="auto" w:fill="auto"/>
            <w:noWrap/>
            <w:vAlign w:val="bottom"/>
            <w:hideMark/>
          </w:tcPr>
          <w:p w:rsidR="00C73572" w:rsidRPr="00C73572" w:rsidRDefault="00C73572" w:rsidP="00C73572">
            <w:pPr>
              <w:spacing w:after="0" w:line="240" w:lineRule="auto"/>
              <w:jc w:val="center"/>
              <w:rPr>
                <w:rFonts w:ascii="Calibri" w:eastAsia="Times New Roman" w:hAnsi="Calibri" w:cs="Calibri"/>
                <w:i/>
                <w:iCs/>
                <w:color w:val="000000"/>
                <w:lang w:eastAsia="pt-BR"/>
              </w:rPr>
            </w:pPr>
            <w:r w:rsidRPr="00C73572">
              <w:rPr>
                <w:rFonts w:ascii="Calibri" w:eastAsia="Times New Roman" w:hAnsi="Calibri" w:cs="Calibri"/>
                <w:i/>
                <w:iCs/>
                <w:color w:val="000000"/>
                <w:sz w:val="22"/>
                <w:lang w:eastAsia="pt-BR"/>
              </w:rPr>
              <w:t>SQ</w:t>
            </w:r>
          </w:p>
        </w:tc>
        <w:tc>
          <w:tcPr>
            <w:tcW w:w="334" w:type="pct"/>
            <w:tcBorders>
              <w:top w:val="single" w:sz="8" w:space="0" w:color="auto"/>
              <w:left w:val="nil"/>
              <w:bottom w:val="single" w:sz="4" w:space="0" w:color="auto"/>
              <w:right w:val="nil"/>
            </w:tcBorders>
            <w:shd w:val="clear" w:color="auto" w:fill="auto"/>
            <w:noWrap/>
            <w:vAlign w:val="bottom"/>
            <w:hideMark/>
          </w:tcPr>
          <w:p w:rsidR="00C73572" w:rsidRPr="00C73572" w:rsidRDefault="00C73572" w:rsidP="00C73572">
            <w:pPr>
              <w:spacing w:after="0" w:line="240" w:lineRule="auto"/>
              <w:jc w:val="center"/>
              <w:rPr>
                <w:rFonts w:ascii="Calibri" w:eastAsia="Times New Roman" w:hAnsi="Calibri" w:cs="Calibri"/>
                <w:i/>
                <w:iCs/>
                <w:color w:val="000000"/>
                <w:lang w:eastAsia="pt-BR"/>
              </w:rPr>
            </w:pPr>
            <w:r w:rsidRPr="00C73572">
              <w:rPr>
                <w:rFonts w:ascii="Calibri" w:eastAsia="Times New Roman" w:hAnsi="Calibri" w:cs="Calibri"/>
                <w:i/>
                <w:iCs/>
                <w:color w:val="000000"/>
                <w:sz w:val="22"/>
                <w:lang w:eastAsia="pt-BR"/>
              </w:rPr>
              <w:t>gl</w:t>
            </w:r>
          </w:p>
        </w:tc>
        <w:tc>
          <w:tcPr>
            <w:tcW w:w="653" w:type="pct"/>
            <w:tcBorders>
              <w:top w:val="single" w:sz="8" w:space="0" w:color="auto"/>
              <w:left w:val="nil"/>
              <w:bottom w:val="single" w:sz="4" w:space="0" w:color="auto"/>
              <w:right w:val="nil"/>
            </w:tcBorders>
            <w:shd w:val="clear" w:color="auto" w:fill="auto"/>
            <w:noWrap/>
            <w:vAlign w:val="bottom"/>
            <w:hideMark/>
          </w:tcPr>
          <w:p w:rsidR="00C73572" w:rsidRPr="00C73572" w:rsidRDefault="00C73572" w:rsidP="00C73572">
            <w:pPr>
              <w:spacing w:after="0" w:line="240" w:lineRule="auto"/>
              <w:jc w:val="center"/>
              <w:rPr>
                <w:rFonts w:ascii="Calibri" w:eastAsia="Times New Roman" w:hAnsi="Calibri" w:cs="Calibri"/>
                <w:i/>
                <w:iCs/>
                <w:color w:val="000000"/>
                <w:lang w:eastAsia="pt-BR"/>
              </w:rPr>
            </w:pPr>
            <w:r w:rsidRPr="00C73572">
              <w:rPr>
                <w:rFonts w:ascii="Calibri" w:eastAsia="Times New Roman" w:hAnsi="Calibri" w:cs="Calibri"/>
                <w:i/>
                <w:iCs/>
                <w:color w:val="000000"/>
                <w:sz w:val="22"/>
                <w:lang w:eastAsia="pt-BR"/>
              </w:rPr>
              <w:t>MQ</w:t>
            </w:r>
          </w:p>
        </w:tc>
        <w:tc>
          <w:tcPr>
            <w:tcW w:w="687" w:type="pct"/>
            <w:tcBorders>
              <w:top w:val="single" w:sz="8" w:space="0" w:color="auto"/>
              <w:left w:val="nil"/>
              <w:bottom w:val="single" w:sz="4" w:space="0" w:color="auto"/>
              <w:right w:val="nil"/>
            </w:tcBorders>
            <w:shd w:val="clear" w:color="auto" w:fill="auto"/>
            <w:noWrap/>
            <w:vAlign w:val="bottom"/>
            <w:hideMark/>
          </w:tcPr>
          <w:p w:rsidR="00C73572" w:rsidRPr="00C73572" w:rsidRDefault="00C73572" w:rsidP="00C73572">
            <w:pPr>
              <w:spacing w:after="0" w:line="240" w:lineRule="auto"/>
              <w:jc w:val="center"/>
              <w:rPr>
                <w:rFonts w:ascii="Calibri" w:eastAsia="Times New Roman" w:hAnsi="Calibri" w:cs="Calibri"/>
                <w:i/>
                <w:iCs/>
                <w:color w:val="000000"/>
                <w:lang w:eastAsia="pt-BR"/>
              </w:rPr>
            </w:pPr>
            <w:r w:rsidRPr="00C73572">
              <w:rPr>
                <w:rFonts w:ascii="Calibri" w:eastAsia="Times New Roman" w:hAnsi="Calibri" w:cs="Calibri"/>
                <w:i/>
                <w:iCs/>
                <w:color w:val="000000"/>
                <w:sz w:val="22"/>
                <w:lang w:eastAsia="pt-BR"/>
              </w:rPr>
              <w:t>F</w:t>
            </w:r>
          </w:p>
        </w:tc>
        <w:tc>
          <w:tcPr>
            <w:tcW w:w="687" w:type="pct"/>
            <w:tcBorders>
              <w:top w:val="single" w:sz="8" w:space="0" w:color="auto"/>
              <w:left w:val="nil"/>
              <w:bottom w:val="single" w:sz="4" w:space="0" w:color="auto"/>
              <w:right w:val="nil"/>
            </w:tcBorders>
            <w:shd w:val="clear" w:color="auto" w:fill="auto"/>
            <w:noWrap/>
            <w:vAlign w:val="bottom"/>
            <w:hideMark/>
          </w:tcPr>
          <w:p w:rsidR="00C73572" w:rsidRPr="00C73572" w:rsidRDefault="00C73572" w:rsidP="00C73572">
            <w:pPr>
              <w:spacing w:after="0" w:line="240" w:lineRule="auto"/>
              <w:jc w:val="center"/>
              <w:rPr>
                <w:rFonts w:ascii="Calibri" w:eastAsia="Times New Roman" w:hAnsi="Calibri" w:cs="Calibri"/>
                <w:i/>
                <w:iCs/>
                <w:color w:val="000000"/>
                <w:lang w:eastAsia="pt-BR"/>
              </w:rPr>
            </w:pPr>
            <w:r w:rsidRPr="00C73572">
              <w:rPr>
                <w:rFonts w:ascii="Calibri" w:eastAsia="Times New Roman" w:hAnsi="Calibri" w:cs="Calibri"/>
                <w:i/>
                <w:iCs/>
                <w:color w:val="000000"/>
                <w:sz w:val="22"/>
                <w:lang w:eastAsia="pt-BR"/>
              </w:rPr>
              <w:t>valor-P</w:t>
            </w:r>
          </w:p>
        </w:tc>
        <w:tc>
          <w:tcPr>
            <w:tcW w:w="687" w:type="pct"/>
            <w:tcBorders>
              <w:top w:val="single" w:sz="8" w:space="0" w:color="auto"/>
              <w:left w:val="nil"/>
              <w:bottom w:val="single" w:sz="4" w:space="0" w:color="auto"/>
              <w:right w:val="nil"/>
            </w:tcBorders>
            <w:shd w:val="clear" w:color="auto" w:fill="auto"/>
            <w:noWrap/>
            <w:vAlign w:val="bottom"/>
            <w:hideMark/>
          </w:tcPr>
          <w:p w:rsidR="00C73572" w:rsidRPr="00C73572" w:rsidRDefault="00C73572" w:rsidP="00C73572">
            <w:pPr>
              <w:spacing w:after="0" w:line="240" w:lineRule="auto"/>
              <w:jc w:val="center"/>
              <w:rPr>
                <w:rFonts w:ascii="Calibri" w:eastAsia="Times New Roman" w:hAnsi="Calibri" w:cs="Calibri"/>
                <w:i/>
                <w:iCs/>
                <w:color w:val="000000"/>
                <w:lang w:eastAsia="pt-BR"/>
              </w:rPr>
            </w:pPr>
            <w:r w:rsidRPr="00C73572">
              <w:rPr>
                <w:rFonts w:ascii="Calibri" w:eastAsia="Times New Roman" w:hAnsi="Calibri" w:cs="Calibri"/>
                <w:i/>
                <w:iCs/>
                <w:color w:val="000000"/>
                <w:sz w:val="22"/>
                <w:lang w:eastAsia="pt-BR"/>
              </w:rPr>
              <w:t>F crítico</w:t>
            </w:r>
          </w:p>
        </w:tc>
      </w:tr>
      <w:tr w:rsidR="00C73572" w:rsidRPr="00C73572" w:rsidTr="00C73572">
        <w:trPr>
          <w:trHeight w:val="300"/>
        </w:trPr>
        <w:tc>
          <w:tcPr>
            <w:tcW w:w="1264"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Entre grupos</w:t>
            </w: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2,17E-05</w:t>
            </w:r>
          </w:p>
        </w:tc>
        <w:tc>
          <w:tcPr>
            <w:tcW w:w="334"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13</w:t>
            </w:r>
          </w:p>
        </w:tc>
        <w:tc>
          <w:tcPr>
            <w:tcW w:w="653"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1,67E-06</w:t>
            </w: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1,079389</w:t>
            </w: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0,375198</w:t>
            </w: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1,744308</w:t>
            </w:r>
          </w:p>
        </w:tc>
      </w:tr>
      <w:tr w:rsidR="00C73572" w:rsidRPr="00C73572" w:rsidTr="00C73572">
        <w:trPr>
          <w:trHeight w:val="300"/>
        </w:trPr>
        <w:tc>
          <w:tcPr>
            <w:tcW w:w="1264"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Dentro dos grupos</w:t>
            </w: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0,000627</w:t>
            </w:r>
          </w:p>
        </w:tc>
        <w:tc>
          <w:tcPr>
            <w:tcW w:w="334"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406</w:t>
            </w:r>
          </w:p>
        </w:tc>
        <w:tc>
          <w:tcPr>
            <w:tcW w:w="653"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1,54E-06</w:t>
            </w: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p>
        </w:tc>
      </w:tr>
      <w:tr w:rsidR="00C73572" w:rsidRPr="00C73572" w:rsidTr="00C73572">
        <w:trPr>
          <w:trHeight w:val="300"/>
        </w:trPr>
        <w:tc>
          <w:tcPr>
            <w:tcW w:w="1264"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p>
        </w:tc>
        <w:tc>
          <w:tcPr>
            <w:tcW w:w="334"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p>
        </w:tc>
        <w:tc>
          <w:tcPr>
            <w:tcW w:w="653"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p>
        </w:tc>
      </w:tr>
      <w:tr w:rsidR="00C73572" w:rsidRPr="00C73572" w:rsidTr="00C73572">
        <w:trPr>
          <w:trHeight w:val="315"/>
        </w:trPr>
        <w:tc>
          <w:tcPr>
            <w:tcW w:w="1264" w:type="pct"/>
            <w:tcBorders>
              <w:top w:val="nil"/>
              <w:left w:val="nil"/>
              <w:bottom w:val="single" w:sz="8" w:space="0" w:color="auto"/>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Total</w:t>
            </w:r>
          </w:p>
        </w:tc>
        <w:tc>
          <w:tcPr>
            <w:tcW w:w="687" w:type="pct"/>
            <w:tcBorders>
              <w:top w:val="nil"/>
              <w:left w:val="nil"/>
              <w:bottom w:val="single" w:sz="8" w:space="0" w:color="auto"/>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0,000648</w:t>
            </w:r>
          </w:p>
        </w:tc>
        <w:tc>
          <w:tcPr>
            <w:tcW w:w="334" w:type="pct"/>
            <w:tcBorders>
              <w:top w:val="nil"/>
              <w:left w:val="nil"/>
              <w:bottom w:val="single" w:sz="8" w:space="0" w:color="auto"/>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419</w:t>
            </w:r>
          </w:p>
        </w:tc>
        <w:tc>
          <w:tcPr>
            <w:tcW w:w="653" w:type="pct"/>
            <w:tcBorders>
              <w:top w:val="nil"/>
              <w:left w:val="nil"/>
              <w:bottom w:val="single" w:sz="8" w:space="0" w:color="auto"/>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 </w:t>
            </w:r>
          </w:p>
        </w:tc>
      </w:tr>
    </w:tbl>
    <w:p w:rsidR="00A66E20" w:rsidRPr="00F8082D" w:rsidRDefault="00A66E20" w:rsidP="003B25BD">
      <w:pPr>
        <w:pStyle w:val="Legenda"/>
        <w:spacing w:before="240" w:line="360" w:lineRule="auto"/>
        <w:jc w:val="center"/>
        <w:rPr>
          <w:color w:val="auto"/>
        </w:rPr>
      </w:pPr>
      <w:bookmarkStart w:id="162" w:name="_Ref350709999"/>
      <w:bookmarkStart w:id="163" w:name="_Toc350911940"/>
      <w:r w:rsidRPr="00A66E20">
        <w:rPr>
          <w:color w:val="auto"/>
        </w:rPr>
        <w:t xml:space="preserve">Tabela </w:t>
      </w:r>
      <w:r w:rsidR="00BE1559" w:rsidRPr="00A66E20">
        <w:rPr>
          <w:color w:val="auto"/>
        </w:rPr>
        <w:fldChar w:fldCharType="begin"/>
      </w:r>
      <w:r w:rsidRPr="00A66E20">
        <w:rPr>
          <w:color w:val="auto"/>
        </w:rPr>
        <w:instrText xml:space="preserve"> SEQ Tabela \* ARABIC </w:instrText>
      </w:r>
      <w:r w:rsidR="00BE1559" w:rsidRPr="00A66E20">
        <w:rPr>
          <w:color w:val="auto"/>
        </w:rPr>
        <w:fldChar w:fldCharType="separate"/>
      </w:r>
      <w:r w:rsidR="00AA0C23">
        <w:rPr>
          <w:noProof/>
          <w:color w:val="auto"/>
        </w:rPr>
        <w:t>5</w:t>
      </w:r>
      <w:r w:rsidR="00BE1559" w:rsidRPr="00A66E20">
        <w:rPr>
          <w:color w:val="auto"/>
        </w:rPr>
        <w:fldChar w:fldCharType="end"/>
      </w:r>
      <w:bookmarkEnd w:id="162"/>
      <w:r w:rsidRPr="00A66E20">
        <w:rPr>
          <w:color w:val="auto"/>
        </w:rPr>
        <w:t>: Análise estatística da variabilidade dos testes.</w:t>
      </w:r>
      <w:bookmarkEnd w:id="163"/>
    </w:p>
    <w:p w:rsidR="001F623E" w:rsidRDefault="002228D7" w:rsidP="00F8082D">
      <w:pPr>
        <w:ind w:firstLine="709"/>
      </w:pPr>
      <w:r>
        <w:t xml:space="preserve">Para avaliar a alteração do desempenho causado pela modificação dos testes, podemos realizar a comparação do tempo de espera </w:t>
      </w:r>
      <w:r w:rsidR="004E27EC">
        <w:t>de cada um dos algoritmos nas duas condições avaliadas</w:t>
      </w:r>
      <w:r w:rsidR="00932B9E">
        <w:t>.</w:t>
      </w:r>
      <w:r w:rsidR="004E27EC">
        <w:t xml:space="preserve"> </w:t>
      </w:r>
      <w:r w:rsidR="00932B9E">
        <w:t xml:space="preserve">O resultado da comparação entre os </w:t>
      </w:r>
      <w:r w:rsidR="001F623E">
        <w:t>atendimento</w:t>
      </w:r>
      <w:r w:rsidR="00932B9E">
        <w:t xml:space="preserve">s podem ser vistos na </w:t>
      </w:r>
      <w:r w:rsidR="00BE1559">
        <w:fldChar w:fldCharType="begin"/>
      </w:r>
      <w:r w:rsidR="001F623E">
        <w:instrText xml:space="preserve"> REF _Ref350712386 \h </w:instrText>
      </w:r>
      <w:r w:rsidR="00BE1559">
        <w:fldChar w:fldCharType="separate"/>
      </w:r>
      <w:r w:rsidR="00AA0C23" w:rsidRPr="009B52C7">
        <w:t xml:space="preserve">Figura </w:t>
      </w:r>
      <w:r w:rsidR="00AA0C23">
        <w:rPr>
          <w:noProof/>
        </w:rPr>
        <w:t>17</w:t>
      </w:r>
      <w:r w:rsidR="00BE1559">
        <w:fldChar w:fldCharType="end"/>
      </w:r>
      <w:r w:rsidR="001F623E">
        <w:t xml:space="preserve">. </w:t>
      </w:r>
    </w:p>
    <w:p w:rsidR="001F623E" w:rsidRDefault="006F5093" w:rsidP="001F623E">
      <w:pPr>
        <w:keepNext/>
        <w:spacing w:after="0" w:line="360" w:lineRule="auto"/>
        <w:jc w:val="center"/>
      </w:pPr>
      <w:r w:rsidRPr="006F5093">
        <w:rPr>
          <w:noProof/>
          <w:lang w:eastAsia="pt-BR"/>
        </w:rPr>
        <w:lastRenderedPageBreak/>
        <w:drawing>
          <wp:inline distT="0" distB="0" distL="0" distR="0">
            <wp:extent cx="5612130" cy="3248025"/>
            <wp:effectExtent l="19050" t="0" r="26670" b="0"/>
            <wp:docPr id="1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1F623E" w:rsidRDefault="001F623E" w:rsidP="001F623E">
      <w:pPr>
        <w:pStyle w:val="Legenda"/>
        <w:spacing w:line="480" w:lineRule="auto"/>
        <w:jc w:val="center"/>
      </w:pPr>
      <w:bookmarkStart w:id="164" w:name="_Ref350712386"/>
      <w:bookmarkStart w:id="165" w:name="_Toc350911934"/>
      <w:r w:rsidRPr="009B52C7">
        <w:rPr>
          <w:color w:val="auto"/>
        </w:rPr>
        <w:t xml:space="preserve">Figura </w:t>
      </w:r>
      <w:r w:rsidR="00BE1559" w:rsidRPr="009B52C7">
        <w:rPr>
          <w:color w:val="auto"/>
        </w:rPr>
        <w:fldChar w:fldCharType="begin"/>
      </w:r>
      <w:r w:rsidRPr="009B52C7">
        <w:rPr>
          <w:color w:val="auto"/>
        </w:rPr>
        <w:instrText xml:space="preserve"> SEQ Figura \* ARABIC </w:instrText>
      </w:r>
      <w:r w:rsidR="00BE1559" w:rsidRPr="009B52C7">
        <w:rPr>
          <w:color w:val="auto"/>
        </w:rPr>
        <w:fldChar w:fldCharType="separate"/>
      </w:r>
      <w:r w:rsidR="00AA0C23">
        <w:rPr>
          <w:noProof/>
          <w:color w:val="auto"/>
        </w:rPr>
        <w:t>17</w:t>
      </w:r>
      <w:r w:rsidR="00BE1559" w:rsidRPr="009B52C7">
        <w:rPr>
          <w:color w:val="auto"/>
        </w:rPr>
        <w:fldChar w:fldCharType="end"/>
      </w:r>
      <w:bookmarkEnd w:id="164"/>
      <w:r w:rsidRPr="009B52C7">
        <w:rPr>
          <w:color w:val="auto"/>
        </w:rPr>
        <w:t>: Tempo médio de espera dos taxistas nas amostras, por tipo de requisição.</w:t>
      </w:r>
      <w:bookmarkEnd w:id="165"/>
    </w:p>
    <w:p w:rsidR="00702DC5" w:rsidRDefault="00702DC5" w:rsidP="00702DC5">
      <w:pPr>
        <w:ind w:firstLine="709"/>
      </w:pPr>
      <w:r>
        <w:t>As informações correspondentes a distância média percorrida pelos taxistas</w:t>
      </w:r>
      <w:r w:rsidR="00932B9E">
        <w:t xml:space="preserve"> em ambos os testes</w:t>
      </w:r>
      <w:r>
        <w:t xml:space="preserve"> pode</w:t>
      </w:r>
      <w:r w:rsidR="00932B9E">
        <w:t>m</w:t>
      </w:r>
      <w:r>
        <w:t xml:space="preserve"> ser vista por meio da </w:t>
      </w:r>
      <w:r w:rsidR="00BE1559">
        <w:fldChar w:fldCharType="begin"/>
      </w:r>
      <w:r w:rsidR="00FF4013">
        <w:instrText xml:space="preserve"> REF _Ref350712428 \h </w:instrText>
      </w:r>
      <w:r w:rsidR="00BE1559">
        <w:fldChar w:fldCharType="separate"/>
      </w:r>
      <w:r w:rsidR="00AA0C23" w:rsidRPr="009B52C7">
        <w:t xml:space="preserve">Figura </w:t>
      </w:r>
      <w:r w:rsidR="00AA0C23">
        <w:rPr>
          <w:noProof/>
        </w:rPr>
        <w:t>18</w:t>
      </w:r>
      <w:r w:rsidR="00BE1559">
        <w:fldChar w:fldCharType="end"/>
      </w:r>
      <w:r w:rsidR="00FF4013">
        <w:t>.</w:t>
      </w:r>
    </w:p>
    <w:p w:rsidR="00702DC5" w:rsidRDefault="00B96EA4" w:rsidP="00702DC5">
      <w:pPr>
        <w:keepNext/>
        <w:spacing w:after="0" w:line="360" w:lineRule="auto"/>
        <w:jc w:val="center"/>
      </w:pPr>
      <w:r w:rsidRPr="00B96EA4">
        <w:rPr>
          <w:noProof/>
          <w:lang w:eastAsia="pt-BR"/>
        </w:rPr>
        <w:drawing>
          <wp:inline distT="0" distB="0" distL="0" distR="0">
            <wp:extent cx="5612130" cy="3305175"/>
            <wp:effectExtent l="19050" t="0" r="26670" b="0"/>
            <wp:docPr id="1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702DC5" w:rsidRDefault="00702DC5" w:rsidP="00702DC5">
      <w:pPr>
        <w:pStyle w:val="Legenda"/>
        <w:spacing w:line="480" w:lineRule="auto"/>
        <w:jc w:val="center"/>
        <w:rPr>
          <w:color w:val="auto"/>
        </w:rPr>
      </w:pPr>
      <w:bookmarkStart w:id="166" w:name="_Ref350712428"/>
      <w:bookmarkStart w:id="167" w:name="_Toc350911935"/>
      <w:r w:rsidRPr="009B52C7">
        <w:rPr>
          <w:color w:val="auto"/>
        </w:rPr>
        <w:t xml:space="preserve">Figura </w:t>
      </w:r>
      <w:r w:rsidR="00BE1559" w:rsidRPr="009B52C7">
        <w:rPr>
          <w:color w:val="auto"/>
        </w:rPr>
        <w:fldChar w:fldCharType="begin"/>
      </w:r>
      <w:r w:rsidRPr="009B52C7">
        <w:rPr>
          <w:color w:val="auto"/>
        </w:rPr>
        <w:instrText xml:space="preserve"> SEQ Figura \* ARABIC </w:instrText>
      </w:r>
      <w:r w:rsidR="00BE1559" w:rsidRPr="009B52C7">
        <w:rPr>
          <w:color w:val="auto"/>
        </w:rPr>
        <w:fldChar w:fldCharType="separate"/>
      </w:r>
      <w:r w:rsidR="00AA0C23">
        <w:rPr>
          <w:noProof/>
          <w:color w:val="auto"/>
        </w:rPr>
        <w:t>18</w:t>
      </w:r>
      <w:r w:rsidR="00BE1559" w:rsidRPr="009B52C7">
        <w:rPr>
          <w:color w:val="auto"/>
        </w:rPr>
        <w:fldChar w:fldCharType="end"/>
      </w:r>
      <w:bookmarkEnd w:id="166"/>
      <w:r w:rsidRPr="009B52C7">
        <w:rPr>
          <w:color w:val="auto"/>
        </w:rPr>
        <w:t xml:space="preserve">: </w:t>
      </w:r>
      <w:r>
        <w:rPr>
          <w:color w:val="auto"/>
        </w:rPr>
        <w:t>Distância média</w:t>
      </w:r>
      <w:r w:rsidRPr="009B52C7">
        <w:rPr>
          <w:color w:val="auto"/>
        </w:rPr>
        <w:t xml:space="preserve"> de espera dos taxistas nas amostras, por tipo de requisição.</w:t>
      </w:r>
      <w:bookmarkEnd w:id="167"/>
    </w:p>
    <w:p w:rsidR="006E4D66" w:rsidRDefault="006E4D66" w:rsidP="006E4D66"/>
    <w:p w:rsidR="00AE62C3" w:rsidRDefault="00AE62C3" w:rsidP="00AE62C3">
      <w:pPr>
        <w:pStyle w:val="Ttulo2"/>
      </w:pPr>
      <w:bookmarkStart w:id="168" w:name="_Toc350911913"/>
      <w:r>
        <w:lastRenderedPageBreak/>
        <w:t>ANÁLISE DOS RESULTADOS</w:t>
      </w:r>
      <w:bookmarkEnd w:id="168"/>
    </w:p>
    <w:p w:rsidR="00D36C86" w:rsidRDefault="00AF0D97" w:rsidP="006B3E09">
      <w:r>
        <w:t xml:space="preserve">A fim de avaliar os resultados encontrados, podemos considerar os indicadores de software descritos na seção </w:t>
      </w:r>
      <w:r w:rsidR="00BE1559">
        <w:fldChar w:fldCharType="begin"/>
      </w:r>
      <w:r>
        <w:instrText xml:space="preserve"> REF _Ref350070219 \r \h </w:instrText>
      </w:r>
      <w:r w:rsidR="00BE1559">
        <w:fldChar w:fldCharType="separate"/>
      </w:r>
      <w:r w:rsidR="00AA0C23">
        <w:t>3.1</w:t>
      </w:r>
      <w:r w:rsidR="00BE1559">
        <w:fldChar w:fldCharType="end"/>
      </w:r>
      <w:r>
        <w:t xml:space="preserve">. Nela são definidas diferentes métricas </w:t>
      </w:r>
      <w:r w:rsidR="008A0A19">
        <w:t>para</w:t>
      </w:r>
      <w:r w:rsidR="004271DE">
        <w:t xml:space="preserve"> </w:t>
      </w:r>
      <w:r w:rsidR="008A0A19">
        <w:t>aferir</w:t>
      </w:r>
      <w:r>
        <w:t xml:space="preserve"> a qualidade de um sistema, de acordo como os resultados que ele produz como um bom OFMS (</w:t>
      </w:r>
      <w:r w:rsidRPr="00CD5950">
        <w:rPr>
          <w:i/>
        </w:rPr>
        <w:t>Order</w:t>
      </w:r>
      <w:r w:rsidR="007106A7">
        <w:rPr>
          <w:i/>
        </w:rPr>
        <w:t xml:space="preserve"> </w:t>
      </w:r>
      <w:r w:rsidRPr="00CD5950">
        <w:rPr>
          <w:i/>
        </w:rPr>
        <w:t>Fleet</w:t>
      </w:r>
      <w:r w:rsidR="007106A7">
        <w:rPr>
          <w:i/>
        </w:rPr>
        <w:t xml:space="preserve"> </w:t>
      </w:r>
      <w:r w:rsidRPr="00CD5950">
        <w:rPr>
          <w:i/>
        </w:rPr>
        <w:t>and Management System</w:t>
      </w:r>
      <w:r>
        <w:t>).</w:t>
      </w:r>
    </w:p>
    <w:p w:rsidR="005341C2" w:rsidRDefault="00684992" w:rsidP="00996FC7">
      <w:pPr>
        <w:ind w:firstLine="709"/>
      </w:pPr>
      <w:r>
        <w:t>Para o modelo de software aqui avaliado, o tempo de resposta bem como a melhoria no atendimento a um usuário é o fator decisivo na escolha do melhor algoritmo. Um software que demore a responder a uma requisição poderá comprometer o resultado</w:t>
      </w:r>
      <w:r w:rsidR="00996FC7">
        <w:t xml:space="preserve"> final</w:t>
      </w:r>
      <w:r>
        <w:t xml:space="preserve">, uma vez que um taxista poderá ter se deslocado pela cidade, alterando </w:t>
      </w:r>
      <w:r w:rsidR="00996FC7">
        <w:t>aquele que seria</w:t>
      </w:r>
      <w:r w:rsidR="004271DE">
        <w:t xml:space="preserve"> </w:t>
      </w:r>
      <w:r>
        <w:t xml:space="preserve">o melhor taxista responsável por uma requisição. </w:t>
      </w:r>
      <w:commentRangeStart w:id="169"/>
      <w:r w:rsidR="00B747C7">
        <w:t>Além disso, apesar da situação ter sido desconsiderada nos testes, e</w:t>
      </w:r>
      <w:r>
        <w:t>m casos onde a de</w:t>
      </w:r>
      <w:r w:rsidR="001B6D33">
        <w:t>mora de execução é significativa</w:t>
      </w:r>
      <w:r>
        <w:t xml:space="preserve">, </w:t>
      </w:r>
      <w:r w:rsidR="004271DE">
        <w:t xml:space="preserve">há aumenta-se </w:t>
      </w:r>
      <w:r w:rsidR="00B747C7">
        <w:t>a probabilidade d</w:t>
      </w:r>
      <w:r>
        <w:t xml:space="preserve">o taxista </w:t>
      </w:r>
      <w:r w:rsidR="00B747C7">
        <w:t xml:space="preserve">atender a solicitação de um cliente que está na rua, sob a condição do método </w:t>
      </w:r>
      <w:r w:rsidR="00B747C7" w:rsidRPr="00B747C7">
        <w:rPr>
          <w:i/>
        </w:rPr>
        <w:t>random-search</w:t>
      </w:r>
      <w:r w:rsidR="00B747C7">
        <w:t>, onde taxistas e clientes se buscam aleatoriamente.</w:t>
      </w:r>
      <w:commentRangeEnd w:id="169"/>
      <w:r w:rsidR="00417C6A">
        <w:rPr>
          <w:rStyle w:val="Refdecomentrio"/>
        </w:rPr>
        <w:commentReference w:id="169"/>
      </w:r>
    </w:p>
    <w:p w:rsidR="004B45C8" w:rsidRDefault="00A33776" w:rsidP="005C21F3">
      <w:pPr>
        <w:ind w:firstLine="709"/>
      </w:pPr>
      <w:r>
        <w:t xml:space="preserve">Usando os resultados obtidos </w:t>
      </w:r>
      <w:r w:rsidR="004B45C8">
        <w:t xml:space="preserve">tanto para o método GPS com Menor Tempo Estimado </w:t>
      </w:r>
      <w:r w:rsidR="00571413">
        <w:t xml:space="preserve">de Atendimento </w:t>
      </w:r>
      <w:r w:rsidR="004B45C8">
        <w:t>quanto o método GPS com Distância Euclidiana em ambos os testes</w:t>
      </w:r>
      <w:r>
        <w:t>, podemos verificar que houve diminuição do tempo de atendimento em pelo menos 20%</w:t>
      </w:r>
      <w:r w:rsidR="005C21F3">
        <w:t xml:space="preserve"> em relação ao método </w:t>
      </w:r>
      <w:r w:rsidR="005C21F3" w:rsidRPr="005C21F3">
        <w:rPr>
          <w:i/>
        </w:rPr>
        <w:t>broadcasting</w:t>
      </w:r>
      <w:r>
        <w:t>. Desse modo atingiu-se o objetivo do software, de redução do tempo de espera por taxistas</w:t>
      </w:r>
      <w:r w:rsidR="005C21F3">
        <w:t xml:space="preserve">. </w:t>
      </w:r>
    </w:p>
    <w:p w:rsidR="00A33776" w:rsidRDefault="005C21F3" w:rsidP="005C21F3">
      <w:pPr>
        <w:ind w:firstLine="709"/>
      </w:pPr>
      <w:r>
        <w:t xml:space="preserve">Através de uma avaliação mais cuidadosa, é possível constatar que </w:t>
      </w:r>
      <w:r w:rsidR="00571413">
        <w:t>a</w:t>
      </w:r>
      <w:r w:rsidR="00C32B95">
        <w:t xml:space="preserve"> diminuição </w:t>
      </w:r>
      <w:r w:rsidR="00571413">
        <w:t>média</w:t>
      </w:r>
      <w:r w:rsidR="0018404B">
        <w:t xml:space="preserve"> nos dois testes executados,</w:t>
      </w:r>
      <w:r w:rsidR="00571413">
        <w:t xml:space="preserve"> obtida para o método GPS com Menor </w:t>
      </w:r>
      <w:r w:rsidR="00C32B95">
        <w:t xml:space="preserve">de </w:t>
      </w:r>
      <w:r w:rsidR="00571413">
        <w:t>Tempo Estimado de A</w:t>
      </w:r>
      <w:r w:rsidR="00C32B95">
        <w:t xml:space="preserve">tendimento foi de </w:t>
      </w:r>
      <w:commentRangeStart w:id="170"/>
      <w:r w:rsidR="00C32B95">
        <w:t xml:space="preserve">xxx%, </w:t>
      </w:r>
      <w:commentRangeEnd w:id="170"/>
      <w:r w:rsidR="00C32B95">
        <w:rPr>
          <w:rStyle w:val="Refdecomentrio"/>
        </w:rPr>
        <w:commentReference w:id="170"/>
      </w:r>
      <w:r w:rsidR="00571413">
        <w:t xml:space="preserve">enquanto que o método GPS com Distância Euclidiana houve </w:t>
      </w:r>
      <w:r w:rsidR="00C32B95">
        <w:t>redução</w:t>
      </w:r>
      <w:r w:rsidR="00571413">
        <w:t xml:space="preserve"> média de </w:t>
      </w:r>
      <w:commentRangeStart w:id="171"/>
      <w:r w:rsidR="00571413">
        <w:t>xxx%</w:t>
      </w:r>
      <w:commentRangeEnd w:id="171"/>
      <w:r w:rsidR="00571413">
        <w:rPr>
          <w:rStyle w:val="Refdecomentrio"/>
        </w:rPr>
        <w:commentReference w:id="171"/>
      </w:r>
      <w:r w:rsidR="00AF40F8">
        <w:t xml:space="preserve"> em relação ao método </w:t>
      </w:r>
      <w:r w:rsidR="00AF40F8" w:rsidRPr="00AF40F8">
        <w:rPr>
          <w:i/>
        </w:rPr>
        <w:t>broadcasting</w:t>
      </w:r>
      <w:r w:rsidR="00AF40F8">
        <w:t>.</w:t>
      </w:r>
    </w:p>
    <w:p w:rsidR="000B55CB" w:rsidRDefault="000B55CB" w:rsidP="005C21F3">
      <w:pPr>
        <w:ind w:firstLine="709"/>
      </w:pPr>
      <w:r>
        <w:lastRenderedPageBreak/>
        <w:t>Conforme podemos ver nos testes, há variação dos resultados conforme a disponibilidade de taxi no sistema. No teste onde há menor disponibilidade por serviços, os resultados do software mostraram-se mais elevados que aqueles onde h</w:t>
      </w:r>
      <w:r w:rsidR="006958C3">
        <w:t>á maior disponibilidade, sendo que a variação média</w:t>
      </w:r>
      <w:r w:rsidR="00237122">
        <w:t xml:space="preserve"> para o método com Distância Euclidiana foi de </w:t>
      </w:r>
      <w:commentRangeStart w:id="172"/>
      <w:r w:rsidR="00A17597">
        <w:t>xxx</w:t>
      </w:r>
      <w:r w:rsidR="00237122">
        <w:t>%</w:t>
      </w:r>
      <w:commentRangeEnd w:id="172"/>
      <w:r w:rsidR="00237122">
        <w:rPr>
          <w:rStyle w:val="Refdecomentrio"/>
        </w:rPr>
        <w:commentReference w:id="172"/>
      </w:r>
      <w:r w:rsidR="00237122">
        <w:t xml:space="preserve">, enquanto que no método com Menor Tempo Estimado de Atendimento, foi de </w:t>
      </w:r>
      <w:commentRangeStart w:id="173"/>
      <w:r w:rsidR="00A17597">
        <w:t>xxx</w:t>
      </w:r>
      <w:r w:rsidR="006958C3">
        <w:t>%.</w:t>
      </w:r>
      <w:commentRangeEnd w:id="173"/>
      <w:r w:rsidR="006958C3">
        <w:rPr>
          <w:rStyle w:val="Refdecomentrio"/>
        </w:rPr>
        <w:commentReference w:id="173"/>
      </w:r>
    </w:p>
    <w:p w:rsidR="00E158A3" w:rsidRDefault="00572DBD" w:rsidP="005C21F3">
      <w:pPr>
        <w:ind w:firstLine="709"/>
      </w:pPr>
      <w:r>
        <w:t>Através da diferença entre os resultados quando</w:t>
      </w:r>
      <w:r w:rsidR="00A23684">
        <w:t xml:space="preserve"> há variação da</w:t>
      </w:r>
      <w:r>
        <w:t xml:space="preserve"> disponibilidade de taxistas, podemos ver que existe </w:t>
      </w:r>
      <w:r w:rsidR="00E158A3">
        <w:t xml:space="preserve">uma relação direta entre a distância percorrida pelo taxista e o tempo de </w:t>
      </w:r>
      <w:r w:rsidR="009342C0">
        <w:t>espera do passageiro.</w:t>
      </w:r>
      <w:r w:rsidR="00A23684">
        <w:t xml:space="preserve"> </w:t>
      </w:r>
      <w:r w:rsidR="00E529BD">
        <w:t xml:space="preserve">Em todos os testes apresentados, independente das variações realizadas, observou-se essa característica no </w:t>
      </w:r>
      <w:r w:rsidR="00354366">
        <w:t>resultados</w:t>
      </w:r>
      <w:r w:rsidR="00E529BD">
        <w:t>.</w:t>
      </w:r>
    </w:p>
    <w:p w:rsidR="001C4839" w:rsidRDefault="00850EEC" w:rsidP="001C4839">
      <w:pPr>
        <w:ind w:firstLine="709"/>
      </w:pPr>
      <w:r>
        <w:t>Deve</w:t>
      </w:r>
      <w:r w:rsidR="003E77CC">
        <w:t>mos lembrar que a interdependência entre a</w:t>
      </w:r>
      <w:r>
        <w:t xml:space="preserve"> distância percorrida pelo taxista e o tempo </w:t>
      </w:r>
      <w:r w:rsidR="00471C6D">
        <w:t xml:space="preserve">de esperar </w:t>
      </w:r>
      <w:r>
        <w:t>mostra-se uniforme</w:t>
      </w:r>
      <w:r w:rsidR="004F69EE">
        <w:t>,</w:t>
      </w:r>
      <w:r w:rsidR="003E77CC">
        <w:t xml:space="preserve"> </w:t>
      </w:r>
      <w:r w:rsidR="00573BE2">
        <w:t xml:space="preserve">pois não foram consideradas informações de trânsito nos testes. </w:t>
      </w:r>
      <w:r w:rsidR="00B57E74">
        <w:t>Em uma situação real, as informações de trânsito causariam modificações relevantes nos resultados encontrados, pois uma rota mais rápida poderia ser maior, quando considerada a velocidade da via</w:t>
      </w:r>
      <w:r w:rsidR="006421D7">
        <w:t xml:space="preserve"> no momento</w:t>
      </w:r>
      <w:r w:rsidR="00B57E74">
        <w:t xml:space="preserve">. </w:t>
      </w:r>
    </w:p>
    <w:p w:rsidR="00A30B4C" w:rsidRDefault="0003340F" w:rsidP="0003340F">
      <w:pPr>
        <w:ind w:firstLine="709"/>
      </w:pPr>
      <w:r>
        <w:t>Em situações de retenção isoladas, a</w:t>
      </w:r>
      <w:r w:rsidRPr="0003340F">
        <w:t xml:space="preserve"> velocidade da</w:t>
      </w:r>
      <w:r>
        <w:t>s</w:t>
      </w:r>
      <w:r w:rsidRPr="0003340F">
        <w:t xml:space="preserve"> via</w:t>
      </w:r>
      <w:r>
        <w:t>s congestionadas</w:t>
      </w:r>
      <w:r w:rsidRPr="0003340F">
        <w:t>, quando considerada as informações de trânsito, teria seu v</w:t>
      </w:r>
      <w:r>
        <w:t>alor alterado consideravelmente</w:t>
      </w:r>
      <w:r w:rsidRPr="0003340F">
        <w:t>.</w:t>
      </w:r>
      <w:r>
        <w:t xml:space="preserve"> N</w:t>
      </w:r>
      <w:r w:rsidR="004F69EE">
        <w:t xml:space="preserve">o entanto, quando há baixa velocidade em toda a cidade, como horários de pico, </w:t>
      </w:r>
      <w:r w:rsidR="001B5865">
        <w:t xml:space="preserve">há uma diminuição geral da velocidade de todas as rotas e </w:t>
      </w:r>
      <w:r w:rsidR="004F69EE">
        <w:t>não se pode afirmar que os ganhos de alteração de rota sejam justificados</w:t>
      </w:r>
      <w:r w:rsidR="001B5865">
        <w:t xml:space="preserve"> em todos os casos</w:t>
      </w:r>
      <w:r w:rsidR="004F69EE">
        <w:t>.</w:t>
      </w:r>
      <w:r w:rsidR="00E65DBB">
        <w:t xml:space="preserve"> Com isso, nessas situações de pico, há possibilidade de </w:t>
      </w:r>
      <w:r w:rsidR="006421D7">
        <w:t xml:space="preserve">exista a manutenção da </w:t>
      </w:r>
      <w:r w:rsidR="00E40DFE">
        <w:t xml:space="preserve">distância </w:t>
      </w:r>
      <w:r w:rsidR="006421D7">
        <w:t xml:space="preserve">como </w:t>
      </w:r>
      <w:r w:rsidR="00E40DFE">
        <w:t xml:space="preserve">fator </w:t>
      </w:r>
      <w:r w:rsidR="006421D7">
        <w:t>de relação direta para o tempo de atendimento.</w:t>
      </w:r>
    </w:p>
    <w:p w:rsidR="00684992" w:rsidRDefault="00B02AE6" w:rsidP="005341C2">
      <w:pPr>
        <w:ind w:firstLine="709"/>
      </w:pPr>
      <w:r>
        <w:lastRenderedPageBreak/>
        <w:t>Além do tempo de espera pelo usuário, o</w:t>
      </w:r>
      <w:r w:rsidR="00435EB7">
        <w:t xml:space="preserve">utra métrica utilizada na definição de um OFMS é tempo de execução dos algoritmos, de acordo com </w:t>
      </w:r>
      <w:r w:rsidR="006E150F">
        <w:t xml:space="preserve">as condições descritas na seção </w:t>
      </w:r>
      <w:r w:rsidR="00BE1559">
        <w:fldChar w:fldCharType="begin"/>
      </w:r>
      <w:r w:rsidR="006E150F">
        <w:instrText xml:space="preserve"> REF _Ref350070219 \r \h </w:instrText>
      </w:r>
      <w:r w:rsidR="00BE1559">
        <w:fldChar w:fldCharType="separate"/>
      </w:r>
      <w:r w:rsidR="00AA0C23">
        <w:t>3.1</w:t>
      </w:r>
      <w:r w:rsidR="00BE1559">
        <w:fldChar w:fldCharType="end"/>
      </w:r>
      <w:r w:rsidR="00435EB7">
        <w:t>.</w:t>
      </w:r>
      <w:r w:rsidR="00BA0E4A">
        <w:t xml:space="preserve"> De acordo com a avaliação do software, podemos verificar que o tempo de execução do algoritmo de GPS com Distância Euclidiana é bastante semelhante ao algoritmo </w:t>
      </w:r>
      <w:r w:rsidR="00BA0E4A" w:rsidRPr="00BA0E4A">
        <w:rPr>
          <w:i/>
        </w:rPr>
        <w:t>broadcasting</w:t>
      </w:r>
      <w:r w:rsidR="00377C95">
        <w:t>, com valor desprezível.</w:t>
      </w:r>
      <w:r w:rsidR="00BA0E4A">
        <w:t xml:space="preserve"> O tempo de execução do algoritmo GPS com Estimativa do Menor Temp</w:t>
      </w:r>
      <w:r w:rsidR="00377C95">
        <w:t xml:space="preserve">o de Execução é, por sua vez, muito mais demorado que os anteriores, com </w:t>
      </w:r>
      <w:r w:rsidR="00BA0E4A">
        <w:t>tempo de resposta</w:t>
      </w:r>
      <w:r w:rsidR="005337F6">
        <w:t xml:space="preserve"> médio</w:t>
      </w:r>
      <w:r w:rsidR="00BA0E4A">
        <w:t xml:space="preserve"> em </w:t>
      </w:r>
      <w:commentRangeStart w:id="174"/>
      <w:r w:rsidR="00BA0E4A">
        <w:t>4</w:t>
      </w:r>
      <w:r w:rsidR="00571413">
        <w:t>,5</w:t>
      </w:r>
      <w:r w:rsidR="00BA0E4A">
        <w:t>s.</w:t>
      </w:r>
      <w:commentRangeEnd w:id="174"/>
      <w:r w:rsidR="00BA0E4A">
        <w:rPr>
          <w:rStyle w:val="Refdecomentrio"/>
        </w:rPr>
        <w:commentReference w:id="174"/>
      </w:r>
    </w:p>
    <w:p w:rsidR="0012344D" w:rsidRDefault="0012344D" w:rsidP="005341C2">
      <w:pPr>
        <w:ind w:firstLine="709"/>
      </w:pPr>
      <w:r>
        <w:t xml:space="preserve">Ao analisar os resultados dos testes de GPS em relação ao método </w:t>
      </w:r>
      <w:r w:rsidRPr="0012344D">
        <w:rPr>
          <w:i/>
        </w:rPr>
        <w:t>broadcasting</w:t>
      </w:r>
      <w:r>
        <w:t xml:space="preserve">, devemos ser cautelosos na avaliação do último. Como sabemos, o </w:t>
      </w:r>
      <w:r w:rsidR="00FC69BD">
        <w:t xml:space="preserve">método </w:t>
      </w:r>
      <w:r w:rsidR="00FC69BD" w:rsidRPr="0012344D">
        <w:rPr>
          <w:i/>
        </w:rPr>
        <w:t>broadcasting</w:t>
      </w:r>
      <w:r>
        <w:t>parte da interação entre taxistas e atendentes da central telef</w:t>
      </w:r>
      <w:r w:rsidR="00FC69BD">
        <w:t>ônica, não sendo executadosnenhum algoritmo.</w:t>
      </w:r>
      <w:r>
        <w:t xml:space="preserve"> Podemos estimar que </w:t>
      </w:r>
      <w:bookmarkStart w:id="175" w:name="_GoBack"/>
      <w:bookmarkEnd w:id="175"/>
      <w:r w:rsidR="00DB39E3">
        <w:t>os contatos por rádio entre taxistas e atendentes gastam</w:t>
      </w:r>
      <w:r>
        <w:t xml:space="preserve"> um tempo maior que os </w:t>
      </w:r>
      <w:commentRangeStart w:id="176"/>
      <w:r>
        <w:t xml:space="preserve">4,5 segundos </w:t>
      </w:r>
      <w:commentRangeEnd w:id="176"/>
      <w:r w:rsidR="00FA34F1">
        <w:rPr>
          <w:rStyle w:val="Refdecomentrio"/>
        </w:rPr>
        <w:commentReference w:id="176"/>
      </w:r>
      <w:r>
        <w:t xml:space="preserve">necessários para o processamento do método GPS com Menor Tempo Estimado. </w:t>
      </w:r>
      <w:r w:rsidR="00530760">
        <w:t xml:space="preserve">Desse modo, apesar do resultado ser lento em relação ao método com Distância Euclidiana, os valores estão dentro de uma faixa aceitável de espera. </w:t>
      </w:r>
      <w:r w:rsidR="00283CB9">
        <w:t xml:space="preserve">Considerando que um veículo move-se em velocidade máxima de 60km/h nas ruas da cidade, a distância máxima que o veículo terá se deslocado em relação a posição original é de </w:t>
      </w:r>
      <w:commentRangeStart w:id="177"/>
      <w:r w:rsidR="00283CB9">
        <w:t>6</w:t>
      </w:r>
      <w:r w:rsidR="001E78B0">
        <w:t>7</w:t>
      </w:r>
      <w:r w:rsidR="00A7788E">
        <w:t>m,</w:t>
      </w:r>
      <w:commentRangeEnd w:id="177"/>
      <w:r w:rsidR="00FA34F1">
        <w:rPr>
          <w:rStyle w:val="Refdecomentrio"/>
        </w:rPr>
        <w:commentReference w:id="177"/>
      </w:r>
      <w:r w:rsidR="007648B6">
        <w:t>quando consideramos o tempo médio de resposta do sistema</w:t>
      </w:r>
    </w:p>
    <w:p w:rsidR="006B3E09" w:rsidRDefault="00506010" w:rsidP="00083213">
      <w:pPr>
        <w:ind w:firstLine="709"/>
      </w:pPr>
      <w:commentRangeStart w:id="178"/>
      <w:r>
        <w:t>Para finalizar, podemos dizer que o</w:t>
      </w:r>
      <w:r w:rsidR="00CE6BD8">
        <w:t>s algoritmos de GPS com Menor Tempo Estimado de Atendimento e com Distância Euclidiana seguem duas premissas dos softwares OFMS: “Cálculo da menor rota com menor quantidade de dados” e “Filtro de dados, quando a grande quantidade de informações”.</w:t>
      </w:r>
      <w:r w:rsidR="00083213">
        <w:t xml:space="preserve"> </w:t>
      </w:r>
      <w:commentRangeEnd w:id="178"/>
      <w:r w:rsidR="00083213">
        <w:rPr>
          <w:rStyle w:val="Refdecomentrio"/>
        </w:rPr>
        <w:commentReference w:id="178"/>
      </w:r>
    </w:p>
    <w:p w:rsidR="006B3E09" w:rsidRDefault="006B3E09" w:rsidP="006B3E09">
      <w:pPr>
        <w:pStyle w:val="Ttulo1"/>
      </w:pPr>
      <w:bookmarkStart w:id="179" w:name="_Toc350911914"/>
      <w:r>
        <w:lastRenderedPageBreak/>
        <w:t>C</w:t>
      </w:r>
      <w:r w:rsidR="00411589">
        <w:t>ONSIDERAÇÕES FINAIS</w:t>
      </w:r>
      <w:bookmarkEnd w:id="179"/>
    </w:p>
    <w:p w:rsidR="00181EB6" w:rsidRDefault="00181EB6" w:rsidP="00067DF8">
      <w:pPr>
        <w:ind w:firstLine="709"/>
      </w:pPr>
      <w:r>
        <w:t>A solução proposta nesse documento vai em direção a uma tendência mundial de utilização de dispositivos móveis, cada vez mais presente no cotidiano dos cidadãos nas grandes cidades.</w:t>
      </w:r>
      <w:r w:rsidR="00067DF8">
        <w:t xml:space="preserve"> O software desenvolvido nesse trabalho possibilitou a realização de todo fluxo de solicitação de taxi, de modo simplificado, o que possibilita seu uso em situações </w:t>
      </w:r>
      <w:r w:rsidR="006F57D7">
        <w:t>reais</w:t>
      </w:r>
      <w:r w:rsidR="00067DF8">
        <w:t>.</w:t>
      </w:r>
    </w:p>
    <w:p w:rsidR="00ED0F92" w:rsidRDefault="00ED0F92" w:rsidP="00F65022">
      <w:pPr>
        <w:ind w:firstLine="709"/>
      </w:pPr>
      <w:r>
        <w:t xml:space="preserve">O sistema construído </w:t>
      </w:r>
      <w:r w:rsidR="00F65022">
        <w:t>utiliza</w:t>
      </w:r>
      <w:r>
        <w:t xml:space="preserve"> dispositivos móveis </w:t>
      </w:r>
      <w:r w:rsidR="00F65022">
        <w:t xml:space="preserve">para </w:t>
      </w:r>
      <w:r>
        <w:t xml:space="preserve">aproximar taxistas e passageiros, </w:t>
      </w:r>
      <w:r w:rsidR="006C4C6A">
        <w:t>permitindo a solicitação serviços independente</w:t>
      </w:r>
      <w:r w:rsidR="00F65022">
        <w:t>mente</w:t>
      </w:r>
      <w:r w:rsidR="006C4C6A">
        <w:t xml:space="preserve"> do local onde se encontram.</w:t>
      </w:r>
      <w:r w:rsidR="001C44FC">
        <w:t xml:space="preserve"> Ao optar por fornecer serviços também para dispositivos </w:t>
      </w:r>
      <w:r w:rsidR="001C44FC" w:rsidRPr="001C44FC">
        <w:rPr>
          <w:i/>
        </w:rPr>
        <w:t>deskop</w:t>
      </w:r>
      <w:r w:rsidR="001C44FC">
        <w:t xml:space="preserve">, a solução buscou abranger um maior número de usuários, pois apesar do crescimento do uso de dispositivos móveis, esse número ainda é bem menor que a utilização de computadores pessoais ou </w:t>
      </w:r>
      <w:r w:rsidR="001C44FC">
        <w:rPr>
          <w:i/>
        </w:rPr>
        <w:t>workstations</w:t>
      </w:r>
      <w:r w:rsidR="001C44FC">
        <w:t>.</w:t>
      </w:r>
    </w:p>
    <w:p w:rsidR="00F65022" w:rsidRDefault="00F65022" w:rsidP="00F65022">
      <w:pPr>
        <w:ind w:firstLine="709"/>
      </w:pPr>
      <w:r>
        <w:t xml:space="preserve">Através da solução proposta, </w:t>
      </w:r>
      <w:r w:rsidR="00B62189">
        <w:t xml:space="preserve">constatou-se a </w:t>
      </w:r>
      <w:r>
        <w:t xml:space="preserve">melhora </w:t>
      </w:r>
      <w:r w:rsidR="00B62189">
        <w:t>d</w:t>
      </w:r>
      <w:r>
        <w:t>o tempo até o atendimento, o que indica</w:t>
      </w:r>
      <w:r w:rsidR="006F57D7">
        <w:t xml:space="preserve"> uma</w:t>
      </w:r>
      <w:r>
        <w:t xml:space="preserve"> tendência a resultados bem sucedidos na prática. Além disso, o trabalho indicou numericamente a existência da melhoria dos serviços, quando utilizados métodos de avaliação GPS em relação ao método </w:t>
      </w:r>
      <w:r w:rsidRPr="000249E6">
        <w:rPr>
          <w:i/>
        </w:rPr>
        <w:t>broadcasting</w:t>
      </w:r>
      <w:r>
        <w:t xml:space="preserve">, o que já era esperado segundo </w:t>
      </w:r>
      <w:sdt>
        <w:sdtPr>
          <w:rPr>
            <w:highlight w:val="yellow"/>
          </w:rPr>
          <w:id w:val="176738915"/>
          <w:citation/>
        </w:sdtPr>
        <w:sdtContent>
          <w:r w:rsidR="00BE1559" w:rsidRPr="00EF7169">
            <w:rPr>
              <w:highlight w:val="yellow"/>
            </w:rPr>
            <w:fldChar w:fldCharType="begin"/>
          </w:r>
          <w:r w:rsidRPr="00EF7169">
            <w:rPr>
              <w:highlight w:val="yellow"/>
            </w:rPr>
            <w:instrText xml:space="preserve"> CITATION XUZ05 \l 1046 </w:instrText>
          </w:r>
          <w:r w:rsidR="00BE1559" w:rsidRPr="00EF7169">
            <w:rPr>
              <w:highlight w:val="yellow"/>
            </w:rPr>
            <w:fldChar w:fldCharType="separate"/>
          </w:r>
          <w:r w:rsidR="00AA0C23" w:rsidRPr="00AA0C23">
            <w:rPr>
              <w:noProof/>
              <w:highlight w:val="yellow"/>
            </w:rPr>
            <w:t xml:space="preserve">(XU, YUAN, </w:t>
          </w:r>
          <w:r w:rsidR="00AA0C23" w:rsidRPr="00AA0C23">
            <w:rPr>
              <w:i/>
              <w:iCs/>
              <w:noProof/>
              <w:highlight w:val="yellow"/>
            </w:rPr>
            <w:t>et al.</w:t>
          </w:r>
          <w:r w:rsidR="00AA0C23" w:rsidRPr="00AA0C23">
            <w:rPr>
              <w:noProof/>
              <w:highlight w:val="yellow"/>
            </w:rPr>
            <w:t>, 2005)</w:t>
          </w:r>
          <w:r w:rsidR="00BE1559" w:rsidRPr="00EF7169">
            <w:rPr>
              <w:highlight w:val="yellow"/>
            </w:rPr>
            <w:fldChar w:fldCharType="end"/>
          </w:r>
        </w:sdtContent>
      </w:sdt>
      <w:r>
        <w:t>.</w:t>
      </w:r>
    </w:p>
    <w:p w:rsidR="00181EB6" w:rsidRDefault="00181EB6" w:rsidP="00181EB6">
      <w:pPr>
        <w:ind w:firstLine="709"/>
      </w:pPr>
      <w:r>
        <w:t xml:space="preserve">Ao melhorar o tempo de espera por serviços </w:t>
      </w:r>
      <w:r w:rsidR="00B62189">
        <w:t>e indicar a correlação entre a distância percorrida e o tempo para atendimento, podemos indicar um possível aumento da eficiência nos atendimentos de taxi</w:t>
      </w:r>
      <w:r>
        <w:t xml:space="preserve">. </w:t>
      </w:r>
    </w:p>
    <w:p w:rsidR="00B52BCE" w:rsidRDefault="00FC36EA" w:rsidP="0080712F">
      <w:pPr>
        <w:ind w:firstLine="709"/>
      </w:pPr>
      <w:r>
        <w:t xml:space="preserve">Apesar das limitações do modelo, quanto a simulação de ambientes reais, devido a variabilidade de condições </w:t>
      </w:r>
      <w:r w:rsidR="00BF2D9C">
        <w:t>existentes em situações reais e a complexidade de modelos que simul</w:t>
      </w:r>
      <w:r w:rsidR="00B62189">
        <w:t>a</w:t>
      </w:r>
      <w:r w:rsidR="00BF2D9C">
        <w:t>m a dinâmica da movimentação de veículos pelas cidades</w:t>
      </w:r>
      <w:r>
        <w:t xml:space="preserve">, </w:t>
      </w:r>
      <w:r w:rsidR="00B52BCE">
        <w:lastRenderedPageBreak/>
        <w:t xml:space="preserve">podemos indicar </w:t>
      </w:r>
      <w:r>
        <w:t xml:space="preserve">que a solução apresentada </w:t>
      </w:r>
      <w:r w:rsidR="00B62189">
        <w:t xml:space="preserve">mostra </w:t>
      </w:r>
      <w:r w:rsidR="00B52BCE">
        <w:t>uma melhora na eficiência dos serviços</w:t>
      </w:r>
      <w:r w:rsidR="00BF2D9C">
        <w:t xml:space="preserve"> de taxi para um caso médio. A solução proposta no projeto contribui para melhorar um serviço tido como ineficiente, devido ao número de horas desperdiçadas </w:t>
      </w:r>
      <w:r w:rsidR="00B62189">
        <w:t xml:space="preserve">sem passageiros </w:t>
      </w:r>
      <w:r w:rsidR="00BF2D9C">
        <w:t xml:space="preserve">e a forma de organização atual dos </w:t>
      </w:r>
      <w:r w:rsidR="00B62189">
        <w:t>taxis</w:t>
      </w:r>
      <w:r>
        <w:t>.</w:t>
      </w:r>
    </w:p>
    <w:p w:rsidR="00A350D1" w:rsidRDefault="00067DF8" w:rsidP="00FC36EA">
      <w:pPr>
        <w:ind w:firstLine="709"/>
      </w:pPr>
      <w:r>
        <w:t xml:space="preserve">Em trabalhos futuros é ideal que sejam realizadas modelagens mais eficientes </w:t>
      </w:r>
      <w:r w:rsidR="00E85B88">
        <w:t xml:space="preserve">de outras condições a serem consideradas pelo software na estimativa dos resultados. Como já informado </w:t>
      </w:r>
      <w:r w:rsidR="006F57D7">
        <w:t xml:space="preserve">na seção </w:t>
      </w:r>
      <w:r w:rsidR="00BE1559">
        <w:fldChar w:fldCharType="begin"/>
      </w:r>
      <w:r w:rsidR="006F57D7">
        <w:instrText xml:space="preserve"> REF _Ref350070219 \r \h </w:instrText>
      </w:r>
      <w:r w:rsidR="00BE1559">
        <w:fldChar w:fldCharType="separate"/>
      </w:r>
      <w:r w:rsidR="00AA0C23">
        <w:t>3.1</w:t>
      </w:r>
      <w:r w:rsidR="00BE1559">
        <w:fldChar w:fldCharType="end"/>
      </w:r>
      <w:r w:rsidR="006F57D7">
        <w:t>,</w:t>
      </w:r>
      <w:r w:rsidR="00E85B88">
        <w:t xml:space="preserve"> a avaliação de fatores externos ao </w:t>
      </w:r>
      <w:r w:rsidR="005F6C4A">
        <w:t>fluxo de taxi, como chuvas ou eventos podem causar aumento da demanda e podem ser utilizados pelo algoritmo de modo a melhorar o resultado final da aplicação. Além disso</w:t>
      </w:r>
      <w:r w:rsidR="00A76BB4">
        <w:t>,</w:t>
      </w:r>
      <w:r w:rsidR="005F6C4A">
        <w:t xml:space="preserve"> é possível verificar o comportamento do tráfego em dias normais e preparar o algoritmo para considerar o horário</w:t>
      </w:r>
      <w:r w:rsidR="00E225A9">
        <w:t>, entre outras condições,</w:t>
      </w:r>
      <w:r w:rsidR="005F6C4A">
        <w:t xml:space="preserve"> como fator importante na avaliação </w:t>
      </w:r>
      <w:r w:rsidR="00FC36EA">
        <w:t>do melhor taxi</w:t>
      </w:r>
      <w:r w:rsidR="005F6C4A">
        <w:t>, de modo a melhorar o tempo de atendimento.</w:t>
      </w:r>
    </w:p>
    <w:p w:rsidR="00067DF8" w:rsidRDefault="00567C82" w:rsidP="00067DF8">
      <w:pPr>
        <w:ind w:firstLine="709"/>
      </w:pPr>
      <w:r>
        <w:t xml:space="preserve">Através de melhorias no sistema, será possível, além do conhecimento da posição de taxistas, oferecer outros serviços como estatísticas e o monitoramento das condições de trânsito, uma vez que os taxis estão distribuídos pela cidade e podem fornecer informações como </w:t>
      </w:r>
      <w:r w:rsidR="000F5422">
        <w:t xml:space="preserve">a </w:t>
      </w:r>
      <w:r w:rsidR="003819B7">
        <w:t>velocidade média em uma via, contribuindo para melhoria dos serviços de trânsito nas grandes cidades.</w:t>
      </w:r>
    </w:p>
    <w:p w:rsidR="00E225A9" w:rsidRDefault="00E225A9" w:rsidP="00067DF8">
      <w:pPr>
        <w:ind w:firstLine="709"/>
      </w:pPr>
    </w:p>
    <w:p w:rsidR="005462B2" w:rsidRPr="00613769" w:rsidRDefault="00676AAA" w:rsidP="00E84CFB">
      <w:pPr>
        <w:pStyle w:val="TituloSemNumero"/>
        <w:spacing w:line="360" w:lineRule="auto"/>
        <w:rPr>
          <w:lang w:val="en-US"/>
        </w:rPr>
      </w:pPr>
      <w:bookmarkStart w:id="180" w:name="_Toc350911915"/>
      <w:r w:rsidRPr="00613769">
        <w:rPr>
          <w:lang w:val="en-US"/>
        </w:rPr>
        <w:lastRenderedPageBreak/>
        <w:t>REFERÊNCIAS</w:t>
      </w:r>
      <w:bookmarkEnd w:id="180"/>
    </w:p>
    <w:sdt>
      <w:sdtPr>
        <w:id w:val="75261813"/>
        <w:docPartObj>
          <w:docPartGallery w:val="Bibliographies"/>
          <w:docPartUnique/>
        </w:docPartObj>
      </w:sdtPr>
      <w:sdtContent>
        <w:sdt>
          <w:sdtPr>
            <w:id w:val="111145805"/>
            <w:bibliography/>
          </w:sdtPr>
          <w:sdtContent>
            <w:p w:rsidR="00AA0C23" w:rsidRDefault="00BE1559" w:rsidP="00AA0C23">
              <w:pPr>
                <w:pStyle w:val="Bibliografia"/>
                <w:rPr>
                  <w:noProof/>
                </w:rPr>
              </w:pPr>
              <w:r>
                <w:fldChar w:fldCharType="begin"/>
              </w:r>
              <w:r w:rsidR="001944EB" w:rsidRPr="00896295">
                <w:rPr>
                  <w:lang w:val="en-US"/>
                </w:rPr>
                <w:instrText xml:space="preserve"> BIBLIOGRAPHY </w:instrText>
              </w:r>
              <w:r>
                <w:fldChar w:fldCharType="separate"/>
              </w:r>
              <w:r w:rsidR="00AA0C23">
                <w:rPr>
                  <w:noProof/>
                </w:rPr>
                <w:t xml:space="preserve">8051 FORUM. Vehicle Tracking System Using GPS and GSM Modem. </w:t>
              </w:r>
              <w:r w:rsidR="00AA0C23">
                <w:rPr>
                  <w:b/>
                  <w:bCs/>
                  <w:noProof/>
                </w:rPr>
                <w:t>8051 Forum</w:t>
              </w:r>
              <w:r w:rsidR="00AA0C23">
                <w:rPr>
                  <w:noProof/>
                </w:rPr>
                <w:t>. Disponivel em: &lt;http://www.8051projects.info/content/projects/7-vehicle-tracking-system-using-gps-gsm-modem.html&gt;. Acesso em: 29 nov. 2011.</w:t>
              </w:r>
            </w:p>
            <w:p w:rsidR="00AA0C23" w:rsidRDefault="00AA0C23" w:rsidP="00AA0C23">
              <w:pPr>
                <w:pStyle w:val="Bibliografia"/>
                <w:rPr>
                  <w:noProof/>
                </w:rPr>
              </w:pPr>
              <w:r>
                <w:rPr>
                  <w:noProof/>
                </w:rPr>
                <w:t xml:space="preserve">BRASIL. RE nº 212, de 13 de novembro de 2006. </w:t>
              </w:r>
              <w:r>
                <w:rPr>
                  <w:b/>
                  <w:bCs/>
                  <w:noProof/>
                </w:rPr>
                <w:t>Ministério das Cidades, Conselho Nacional de Trânsito.</w:t>
              </w:r>
              <w:r>
                <w:rPr>
                  <w:noProof/>
                </w:rPr>
                <w:t>, 2006.</w:t>
              </w:r>
            </w:p>
            <w:p w:rsidR="00AA0C23" w:rsidRDefault="00AA0C23" w:rsidP="00AA0C23">
              <w:pPr>
                <w:pStyle w:val="Bibliografia"/>
                <w:rPr>
                  <w:noProof/>
                </w:rPr>
              </w:pPr>
              <w:r>
                <w:rPr>
                  <w:noProof/>
                </w:rPr>
                <w:t xml:space="preserve">BRASIL. Lei nº 11.715, de 19 de Junho de 2008. </w:t>
              </w:r>
              <w:r>
                <w:rPr>
                  <w:b/>
                  <w:bCs/>
                  <w:noProof/>
                </w:rPr>
                <w:t>Casa Civil, Subchefia para Assuntos Jurídicos.</w:t>
              </w:r>
              <w:r>
                <w:rPr>
                  <w:noProof/>
                </w:rPr>
                <w:t>, 2008.</w:t>
              </w:r>
            </w:p>
            <w:p w:rsidR="00AA0C23" w:rsidRDefault="00AA0C23" w:rsidP="00AA0C23">
              <w:pPr>
                <w:pStyle w:val="Bibliografia"/>
                <w:rPr>
                  <w:noProof/>
                </w:rPr>
              </w:pPr>
              <w:r>
                <w:rPr>
                  <w:noProof/>
                </w:rPr>
                <w:t xml:space="preserve">CASTELLO BRANCO, A. Demora no atendimento de táxi em BH leva 15% dos passageiros a cancelar pedido. </w:t>
              </w:r>
              <w:r>
                <w:rPr>
                  <w:b/>
                  <w:bCs/>
                  <w:noProof/>
                </w:rPr>
                <w:t>EM.COM.BR - Estado de Minas</w:t>
              </w:r>
              <w:r>
                <w:rPr>
                  <w:noProof/>
                </w:rPr>
                <w:t>, 12 jun. 2012. Disponivel em: &lt;http://www.em.com.br/app/noticia/gerais/2012/06/12/interna_gerais,299515/demora-no-atendimento-de-taxi-em-bh-leva-15-dos-passageiros-a-cancelar-pedido.shtml&gt;. Acesso em: 16 jun. 2012.</w:t>
              </w:r>
            </w:p>
            <w:p w:rsidR="00AA0C23" w:rsidRDefault="00AA0C23" w:rsidP="00AA0C23">
              <w:pPr>
                <w:pStyle w:val="Bibliografia"/>
                <w:rPr>
                  <w:noProof/>
                </w:rPr>
              </w:pPr>
              <w:r>
                <w:rPr>
                  <w:noProof/>
                </w:rPr>
                <w:t xml:space="preserve">CHENG, S.; QU, X. A Service Choice Model for Optimizing Taxi Service Delivery. </w:t>
              </w:r>
              <w:r>
                <w:rPr>
                  <w:b/>
                  <w:bCs/>
                  <w:noProof/>
                </w:rPr>
                <w:t>Research Collection School of Information Systems</w:t>
              </w:r>
              <w:r>
                <w:rPr>
                  <w:noProof/>
                </w:rPr>
                <w:t>, v. 209, 2009.</w:t>
              </w:r>
            </w:p>
            <w:p w:rsidR="00AA0C23" w:rsidRDefault="00AA0C23" w:rsidP="00AA0C23">
              <w:pPr>
                <w:pStyle w:val="Bibliografia"/>
                <w:rPr>
                  <w:noProof/>
                </w:rPr>
              </w:pPr>
              <w:r>
                <w:rPr>
                  <w:noProof/>
                </w:rPr>
                <w:t xml:space="preserve">COSTA, D. O táxi sumiu? </w:t>
              </w:r>
              <w:r>
                <w:rPr>
                  <w:b/>
                  <w:bCs/>
                  <w:noProof/>
                </w:rPr>
                <w:t>Revista Encontro</w:t>
              </w:r>
              <w:r>
                <w:rPr>
                  <w:noProof/>
                </w:rPr>
                <w:t>, 2011. ISSN Edição 123. Disponivel em: &lt;http://www.revistaencontro.com.br/revista/edicao/123/cidade/o-taxi-sumiu.html&gt;. Acesso em: 20 out. 2012.</w:t>
              </w:r>
            </w:p>
            <w:p w:rsidR="00AA0C23" w:rsidRDefault="00AA0C23" w:rsidP="00AA0C23">
              <w:pPr>
                <w:pStyle w:val="Bibliografia"/>
                <w:rPr>
                  <w:noProof/>
                </w:rPr>
              </w:pPr>
              <w:r>
                <w:rPr>
                  <w:noProof/>
                </w:rPr>
                <w:t xml:space="preserve">ESCOLA SUPERIOR DE AGRICULTURA LUIZ DE QUEIROZ - USP. Objetivos da Pesquisa. </w:t>
              </w:r>
              <w:r>
                <w:rPr>
                  <w:b/>
                  <w:bCs/>
                  <w:noProof/>
                </w:rPr>
                <w:t>Sistema Galileu de Educação Estatísitica</w:t>
              </w:r>
              <w:r>
                <w:rPr>
                  <w:noProof/>
                </w:rPr>
                <w:t xml:space="preserve">, 2012. Disponivel em: </w:t>
              </w:r>
              <w:r>
                <w:rPr>
                  <w:noProof/>
                </w:rPr>
                <w:lastRenderedPageBreak/>
                <w:t>&lt;http://www.galileu.esalq.usp.br/mostra_topico.php?cod=128&gt;. Acesso em: 20 out. 2012.</w:t>
              </w:r>
            </w:p>
            <w:p w:rsidR="00AA0C23" w:rsidRDefault="00AA0C23" w:rsidP="00AA0C23">
              <w:pPr>
                <w:pStyle w:val="Bibliografia"/>
                <w:rPr>
                  <w:noProof/>
                </w:rPr>
              </w:pPr>
              <w:r>
                <w:rPr>
                  <w:noProof/>
                </w:rPr>
                <w:t xml:space="preserve">ESTADO DE MINAS. Estatística da BHTrans indica 60 mil viagens de táxi por dia, número considerado baixo. </w:t>
              </w:r>
              <w:r>
                <w:rPr>
                  <w:b/>
                  <w:bCs/>
                  <w:noProof/>
                </w:rPr>
                <w:t>EM.COM.BR</w:t>
              </w:r>
              <w:r>
                <w:rPr>
                  <w:noProof/>
                </w:rPr>
                <w:t>, 2012. Disponivel em: &lt;http://www.em.com.br/app/noticia/gerais/2012/04/30/interna_gerais,291669/estatistica-da-bhtrans-indica-60-mil-viagens-de-taxi-por-dia-numero-considerado-baixo.shtml&gt;. Acesso em: 01 mar. 2013.</w:t>
              </w:r>
            </w:p>
            <w:p w:rsidR="00AA0C23" w:rsidRDefault="00AA0C23" w:rsidP="00AA0C23">
              <w:pPr>
                <w:pStyle w:val="Bibliografia"/>
                <w:rPr>
                  <w:noProof/>
                </w:rPr>
              </w:pPr>
              <w:r>
                <w:rPr>
                  <w:noProof/>
                </w:rPr>
                <w:t xml:space="preserve">FLEISCHMANN, B.; GNUTZMANN, S.; SANDVOß, E. Dynamic Vehicle Routing Based on Online Traffic Information. </w:t>
              </w:r>
              <w:r>
                <w:rPr>
                  <w:b/>
                  <w:bCs/>
                  <w:noProof/>
                </w:rPr>
                <w:t>Transportation Science</w:t>
              </w:r>
              <w:r>
                <w:rPr>
                  <w:noProof/>
                </w:rPr>
                <w:t>, v. 38, n. 4, p. 420-433, nov. 2004. ISSN 0041-1655.</w:t>
              </w:r>
            </w:p>
            <w:p w:rsidR="00AA0C23" w:rsidRDefault="00AA0C23" w:rsidP="00AA0C23">
              <w:pPr>
                <w:pStyle w:val="Bibliografia"/>
                <w:rPr>
                  <w:noProof/>
                </w:rPr>
              </w:pPr>
              <w:r>
                <w:rPr>
                  <w:noProof/>
                </w:rPr>
                <w:t xml:space="preserve">HAMMAN, R. SINIAV: Todos os automóveis brasileiros ganham chip até 2014. </w:t>
              </w:r>
              <w:r>
                <w:rPr>
                  <w:b/>
                  <w:bCs/>
                  <w:noProof/>
                </w:rPr>
                <w:t>TecMundo</w:t>
              </w:r>
              <w:r>
                <w:rPr>
                  <w:noProof/>
                </w:rPr>
                <w:t>, 2011. Disponivel em: &lt;http://www.tecmundo.com.br/infografico/8371-siniav-todos-os-automoveis-brasileiros-ganham-chip-ate-2014.htm&gt;. Acesso em: 17 mar. 2012.</w:t>
              </w:r>
            </w:p>
            <w:p w:rsidR="00AA0C23" w:rsidRDefault="00AA0C23" w:rsidP="00AA0C23">
              <w:pPr>
                <w:pStyle w:val="Bibliografia"/>
                <w:rPr>
                  <w:noProof/>
                </w:rPr>
              </w:pPr>
              <w:r>
                <w:rPr>
                  <w:noProof/>
                </w:rPr>
                <w:t xml:space="preserve">IBGE. Contas Regionais do Brasil 2005-2009. 2009. Tabela 8 - Produto Interno Bruto, população residente e Produto Interno Bruto per capita, segundo as Grandes Regiões e as Unidades da Federação – 2009. </w:t>
              </w:r>
              <w:r>
                <w:rPr>
                  <w:b/>
                  <w:bCs/>
                  <w:noProof/>
                </w:rPr>
                <w:t>IBGE – Instituto Brasileiro de Geografia e Estatística</w:t>
              </w:r>
              <w:r>
                <w:rPr>
                  <w:noProof/>
                </w:rPr>
                <w:t>, p. 27, 2009. Disponivel em: &lt;http://www.ibge.gov.br/home/estatistica/economia/contasregionais/2009/contasregionais2009.pdf&gt;. Acesso em: 18 mar. 2012.</w:t>
              </w:r>
            </w:p>
            <w:p w:rsidR="00AA0C23" w:rsidRDefault="00AA0C23" w:rsidP="00AA0C23">
              <w:pPr>
                <w:pStyle w:val="Bibliografia"/>
                <w:rPr>
                  <w:noProof/>
                </w:rPr>
              </w:pPr>
              <w:r>
                <w:rPr>
                  <w:noProof/>
                </w:rPr>
                <w:t xml:space="preserve">IDG NOW! Banda larga cresce 70% no País em um ano. </w:t>
              </w:r>
              <w:r>
                <w:rPr>
                  <w:b/>
                  <w:bCs/>
                  <w:noProof/>
                </w:rPr>
                <w:t>IDG Now!</w:t>
              </w:r>
              <w:r>
                <w:rPr>
                  <w:noProof/>
                </w:rPr>
                <w:t>, 16 mar. 2012. Disponivel em: &lt;http://idgnow.uol.com.br/internet/2012/03/16/banda-larga-cresce-70-no-pais-em-um-ano/&gt;. Acesso em: 20 mar. 2012.</w:t>
              </w:r>
            </w:p>
            <w:p w:rsidR="00AA0C23" w:rsidRDefault="00AA0C23" w:rsidP="00AA0C23">
              <w:pPr>
                <w:pStyle w:val="Bibliografia"/>
                <w:rPr>
                  <w:noProof/>
                </w:rPr>
              </w:pPr>
              <w:r>
                <w:rPr>
                  <w:noProof/>
                </w:rPr>
                <w:lastRenderedPageBreak/>
                <w:t xml:space="preserve">INITATIVE, 3. -A. G. 3GPP Specification Series. </w:t>
              </w:r>
              <w:r>
                <w:rPr>
                  <w:b/>
                  <w:bCs/>
                  <w:noProof/>
                </w:rPr>
                <w:t>3GPP Specification Series</w:t>
              </w:r>
              <w:r>
                <w:rPr>
                  <w:noProof/>
                </w:rPr>
                <w:t>. Disponivel em: &lt;http://www.3gpp.org/ftp/Specs/html-info/25-series.htm.&gt;. Acesso em: 29 nov. 2011.</w:t>
              </w:r>
            </w:p>
            <w:p w:rsidR="00AA0C23" w:rsidRDefault="00AA0C23" w:rsidP="00AA0C23">
              <w:pPr>
                <w:pStyle w:val="Bibliografia"/>
                <w:rPr>
                  <w:noProof/>
                </w:rPr>
              </w:pPr>
              <w:r>
                <w:rPr>
                  <w:noProof/>
                </w:rPr>
                <w:t xml:space="preserve">JIANG, B.; YAO, X. Location-based services and GIS in perspective. </w:t>
              </w:r>
              <w:r>
                <w:rPr>
                  <w:b/>
                  <w:bCs/>
                  <w:noProof/>
                </w:rPr>
                <w:t>Computers, Environment and Urban Systems</w:t>
              </w:r>
              <w:r>
                <w:rPr>
                  <w:noProof/>
                </w:rPr>
                <w:t>, v. 30, n. 6, p. 712–725, November 2006.</w:t>
              </w:r>
            </w:p>
            <w:p w:rsidR="00AA0C23" w:rsidRDefault="00AA0C23" w:rsidP="00AA0C23">
              <w:pPr>
                <w:pStyle w:val="Bibliografia"/>
                <w:rPr>
                  <w:noProof/>
                </w:rPr>
              </w:pPr>
              <w:r>
                <w:rPr>
                  <w:noProof/>
                </w:rPr>
                <w:t xml:space="preserve">LIAO, Z. Taxi Dispatching via Global Positioning Systems. </w:t>
              </w:r>
              <w:r>
                <w:rPr>
                  <w:b/>
                  <w:bCs/>
                  <w:noProof/>
                </w:rPr>
                <w:t>IEEE Transactions on Engeneering Management</w:t>
              </w:r>
              <w:r>
                <w:rPr>
                  <w:noProof/>
                </w:rPr>
                <w:t>, v. 48, n. 3, ago. 2001.</w:t>
              </w:r>
            </w:p>
            <w:p w:rsidR="00AA0C23" w:rsidRDefault="00AA0C23" w:rsidP="00AA0C23">
              <w:pPr>
                <w:pStyle w:val="Bibliografia"/>
                <w:rPr>
                  <w:noProof/>
                </w:rPr>
              </w:pPr>
              <w:r>
                <w:rPr>
                  <w:noProof/>
                </w:rPr>
                <w:t xml:space="preserve">LIAO, Z. Real-Time Taxi Dispatching Using Global Positioning Systems. </w:t>
              </w:r>
              <w:r>
                <w:rPr>
                  <w:b/>
                  <w:bCs/>
                  <w:noProof/>
                </w:rPr>
                <w:t>Communications of ACM</w:t>
              </w:r>
              <w:r>
                <w:rPr>
                  <w:noProof/>
                </w:rPr>
                <w:t>, v. 46, n. 5, maio 2009.</w:t>
              </w:r>
            </w:p>
            <w:p w:rsidR="00AA0C23" w:rsidRDefault="00AA0C23" w:rsidP="00AA0C23">
              <w:pPr>
                <w:pStyle w:val="Bibliografia"/>
                <w:rPr>
                  <w:noProof/>
                </w:rPr>
              </w:pPr>
              <w:r>
                <w:rPr>
                  <w:noProof/>
                </w:rPr>
                <w:t xml:space="preserve">LIN, W.-H.; ZENG, J. An experimental study on real-time bus arrival – Time prediction with GPS data. </w:t>
              </w:r>
              <w:r>
                <w:rPr>
                  <w:b/>
                  <w:bCs/>
                  <w:noProof/>
                </w:rPr>
                <w:t>Transportation Research Record</w:t>
              </w:r>
              <w:r>
                <w:rPr>
                  <w:noProof/>
                </w:rPr>
                <w:t>, n. 1666, p. 101-109, 1999. ISSN ISSN: 0361-1981, ISBN 0309070619.</w:t>
              </w:r>
            </w:p>
            <w:p w:rsidR="00AA0C23" w:rsidRDefault="00AA0C23" w:rsidP="00AA0C23">
              <w:pPr>
                <w:pStyle w:val="Bibliografia"/>
                <w:rPr>
                  <w:noProof/>
                </w:rPr>
              </w:pPr>
              <w:r>
                <w:rPr>
                  <w:noProof/>
                </w:rPr>
                <w:t xml:space="preserve">LOPES, V. Corrida de táxi será monitorada em BH. </w:t>
              </w:r>
              <w:r>
                <w:rPr>
                  <w:b/>
                  <w:bCs/>
                  <w:noProof/>
                </w:rPr>
                <w:t>EM.COM.BR - Estado de Minas</w:t>
              </w:r>
              <w:r>
                <w:rPr>
                  <w:noProof/>
                </w:rPr>
                <w:t>, 11 jan. 2012. Disponivel em: &lt;http://www.em.com.br/app/noticia/gerais/2012/01/11/interna_gerais,271694/corrida-de-taxi-sera-monitorada-em-bh.shtml&gt;. Acesso em: 17 mar. 2012.</w:t>
              </w:r>
            </w:p>
            <w:p w:rsidR="00AA0C23" w:rsidRDefault="00AA0C23" w:rsidP="00AA0C23">
              <w:pPr>
                <w:pStyle w:val="Bibliografia"/>
                <w:rPr>
                  <w:noProof/>
                </w:rPr>
              </w:pPr>
              <w:r>
                <w:rPr>
                  <w:noProof/>
                </w:rPr>
                <w:t xml:space="preserve">MACEDO, D. Brasil tem 58 milhões de acesso à banda larga. </w:t>
              </w:r>
              <w:r>
                <w:rPr>
                  <w:b/>
                  <w:bCs/>
                  <w:noProof/>
                </w:rPr>
                <w:t>Agência Brasil</w:t>
              </w:r>
              <w:r>
                <w:rPr>
                  <w:noProof/>
                </w:rPr>
                <w:t>, 21 jan. 2012. Disponivel em: &lt;http://agenciabrasil.ebc.com.br/noticia/2012-01-21/brasil-tem-58-milhoes-de-acessos-banda-larga&gt;. Acesso em: 17 mar. 2012.</w:t>
              </w:r>
            </w:p>
            <w:p w:rsidR="00AA0C23" w:rsidRDefault="00AA0C23" w:rsidP="00AA0C23">
              <w:pPr>
                <w:pStyle w:val="Bibliografia"/>
                <w:rPr>
                  <w:noProof/>
                </w:rPr>
              </w:pPr>
              <w:r>
                <w:rPr>
                  <w:noProof/>
                </w:rPr>
                <w:t xml:space="preserve">MORTARIE, R.; EUZÉBIO, G. L. O custo do caos. </w:t>
              </w:r>
              <w:r>
                <w:rPr>
                  <w:b/>
                  <w:bCs/>
                  <w:noProof/>
                </w:rPr>
                <w:t>IPEA – Desafios do Desenvolvimento – A revista de informações e debates do IPEA.</w:t>
              </w:r>
              <w:r>
                <w:rPr>
                  <w:noProof/>
                </w:rPr>
                <w:t xml:space="preserve">, 2009. Disponivel em: </w:t>
              </w:r>
              <w:r>
                <w:rPr>
                  <w:noProof/>
                </w:rPr>
                <w:lastRenderedPageBreak/>
                <w:t>&lt;http://desafios2.ipea.gov.br/003/00301009.jsp?ttCD_CHAVE=11522&gt;. Acesso em: 18 mar. 2012.</w:t>
              </w:r>
            </w:p>
            <w:p w:rsidR="00AA0C23" w:rsidRDefault="00AA0C23" w:rsidP="00AA0C23">
              <w:pPr>
                <w:pStyle w:val="Bibliografia"/>
                <w:rPr>
                  <w:noProof/>
                </w:rPr>
              </w:pPr>
              <w:r>
                <w:rPr>
                  <w:noProof/>
                </w:rPr>
                <w:t>NOGUEIRA, F. Simulação a Eventos Discretos, 2009. Disponivel em: &lt;http://www.ufjf.br/epd042/files/2009/02/Simulacao1.pdf&gt;. Acesso em: 03 mar. 2013.</w:t>
              </w:r>
            </w:p>
            <w:p w:rsidR="00AA0C23" w:rsidRDefault="00AA0C23" w:rsidP="00AA0C23">
              <w:pPr>
                <w:pStyle w:val="Bibliografia"/>
                <w:rPr>
                  <w:noProof/>
                </w:rPr>
              </w:pPr>
              <w:r>
                <w:rPr>
                  <w:noProof/>
                </w:rPr>
                <w:t xml:space="preserve">OLIVEIRA, J. Lei Seca aumenta demanda em até 20% e faz táxi virar artigo de luxo na noite de BH. </w:t>
              </w:r>
              <w:r>
                <w:rPr>
                  <w:b/>
                  <w:bCs/>
                  <w:noProof/>
                </w:rPr>
                <w:t>EM.COM.BR - Estado de Minas</w:t>
              </w:r>
              <w:r>
                <w:rPr>
                  <w:noProof/>
                </w:rPr>
                <w:t>, 13 ago. 2011. Disponivel em: &lt;http://www.em.com.br/app/noticia/gerais/2011/08/13/interna_gerais,244915/lei-seca-aumenta-demanda-em-ate-20-e-faz-taxi-virar-artigo-de-luxo-na-noite-de-bh.shtml&gt;. Acesso em: 16 jun. 2012.</w:t>
              </w:r>
            </w:p>
            <w:p w:rsidR="00AA0C23" w:rsidRDefault="00AA0C23" w:rsidP="00AA0C23">
              <w:pPr>
                <w:pStyle w:val="Bibliografia"/>
                <w:rPr>
                  <w:noProof/>
                </w:rPr>
              </w:pPr>
              <w:r>
                <w:rPr>
                  <w:noProof/>
                </w:rPr>
                <w:t xml:space="preserve">OLIVEIRA, J. PBH autoriza licitação de 562 novas placas de táxi. </w:t>
              </w:r>
              <w:r>
                <w:rPr>
                  <w:b/>
                  <w:bCs/>
                  <w:noProof/>
                </w:rPr>
                <w:t>EM.COM.BR - Estado de Minas</w:t>
              </w:r>
              <w:r>
                <w:rPr>
                  <w:noProof/>
                </w:rPr>
                <w:t>, 21 fev. 2012. Disponivel em: &lt;http://www.em.com.br/app/noticia/gerais/2012/02/21/interna_gerais,279175/pbh-autoriza-licitacao-de-562-novas-placas-de-taxi.shtml&gt;. Acesso em: 02 jun. 2012.</w:t>
              </w:r>
            </w:p>
            <w:p w:rsidR="00AA0C23" w:rsidRDefault="00AA0C23" w:rsidP="00AA0C23">
              <w:pPr>
                <w:pStyle w:val="Bibliografia"/>
                <w:rPr>
                  <w:noProof/>
                </w:rPr>
              </w:pPr>
              <w:r>
                <w:rPr>
                  <w:noProof/>
                </w:rPr>
                <w:t xml:space="preserve">RAO, B.; MINAKAKIS, L. Evolution of Mobile Location-based Services. </w:t>
              </w:r>
              <w:r>
                <w:rPr>
                  <w:b/>
                  <w:bCs/>
                  <w:noProof/>
                </w:rPr>
                <w:t>Communications of the ACM - Mobile computing opportunities and challenges</w:t>
              </w:r>
              <w:r>
                <w:rPr>
                  <w:noProof/>
                </w:rPr>
                <w:t>, New York, NY, USA, v. 46 , n. 12, p. 61 - 65, December 2003. ISSN 0001-0782.</w:t>
              </w:r>
            </w:p>
            <w:p w:rsidR="00AA0C23" w:rsidRDefault="00AA0C23" w:rsidP="00AA0C23">
              <w:pPr>
                <w:pStyle w:val="Bibliografia"/>
                <w:rPr>
                  <w:noProof/>
                </w:rPr>
              </w:pPr>
              <w:r>
                <w:rPr>
                  <w:noProof/>
                </w:rPr>
                <w:t xml:space="preserve">SCHWABER, K.; BEEDLE, M. </w:t>
              </w:r>
              <w:r>
                <w:rPr>
                  <w:b/>
                  <w:bCs/>
                  <w:noProof/>
                </w:rPr>
                <w:t>Agile Software Development with Scrum</w:t>
              </w:r>
              <w:r>
                <w:rPr>
                  <w:noProof/>
                </w:rPr>
                <w:t>. [S.l.]: Prentice Hall, v. 18, 2001.</w:t>
              </w:r>
            </w:p>
            <w:p w:rsidR="00AA0C23" w:rsidRDefault="00AA0C23" w:rsidP="00AA0C23">
              <w:pPr>
                <w:pStyle w:val="Bibliografia"/>
                <w:rPr>
                  <w:noProof/>
                </w:rPr>
              </w:pPr>
              <w:r>
                <w:rPr>
                  <w:noProof/>
                </w:rPr>
                <w:t xml:space="preserve">SILVA, A. P.; MATEUS, G. R. A Mobile Location-Based Vehicle Fleet Management Service Application. </w:t>
              </w:r>
              <w:r>
                <w:rPr>
                  <w:b/>
                  <w:bCs/>
                  <w:noProof/>
                </w:rPr>
                <w:t>Intelligent Vehicles Symposium, IEEE</w:t>
              </w:r>
              <w:r>
                <w:rPr>
                  <w:noProof/>
                </w:rPr>
                <w:t>, p. 25-30, 2003.</w:t>
              </w:r>
            </w:p>
            <w:p w:rsidR="00AA0C23" w:rsidRDefault="00AA0C23" w:rsidP="00AA0C23">
              <w:pPr>
                <w:pStyle w:val="Bibliografia"/>
                <w:rPr>
                  <w:noProof/>
                </w:rPr>
              </w:pPr>
              <w:r>
                <w:rPr>
                  <w:noProof/>
                </w:rPr>
                <w:t xml:space="preserve">SIMCOM. Development Kit Manual. SIM5218_EVB_UGD_V1.01. </w:t>
              </w:r>
              <w:r>
                <w:rPr>
                  <w:b/>
                  <w:bCs/>
                  <w:noProof/>
                </w:rPr>
                <w:t>SIMCom Wireless Solutions Co. Ltd.</w:t>
              </w:r>
              <w:r>
                <w:rPr>
                  <w:noProof/>
                </w:rPr>
                <w:t xml:space="preserve"> Disponivel em: </w:t>
              </w:r>
              <w:r>
                <w:rPr>
                  <w:noProof/>
                </w:rPr>
                <w:lastRenderedPageBreak/>
                <w:t>&lt;http://wm.sim.com/Sim/News/photo/2010510150917.pdf&gt;. Acesso em: 29 nov. 2011.</w:t>
              </w:r>
            </w:p>
            <w:p w:rsidR="00AA0C23" w:rsidRDefault="00AA0C23" w:rsidP="00AA0C23">
              <w:pPr>
                <w:pStyle w:val="Bibliografia"/>
                <w:rPr>
                  <w:noProof/>
                </w:rPr>
              </w:pPr>
              <w:r>
                <w:rPr>
                  <w:noProof/>
                </w:rPr>
                <w:t xml:space="preserve">SIMCOM. WCDMA/HSPDA Module SIM5218. </w:t>
              </w:r>
              <w:r>
                <w:rPr>
                  <w:b/>
                  <w:bCs/>
                  <w:noProof/>
                </w:rPr>
                <w:t>SIMCom Wireless Solutions Co. Ltd.</w:t>
              </w:r>
              <w:r>
                <w:rPr>
                  <w:noProof/>
                </w:rPr>
                <w:t xml:space="preserve"> Disponivel em: &lt;http://wm.sim.com/Sim/News/photo/20120223041449878.PDF&gt;. Acesso em: 29 nov. 2011.</w:t>
              </w:r>
            </w:p>
            <w:p w:rsidR="00AA0C23" w:rsidRDefault="00AA0C23" w:rsidP="00AA0C23">
              <w:pPr>
                <w:pStyle w:val="Bibliografia"/>
                <w:rPr>
                  <w:noProof/>
                </w:rPr>
              </w:pPr>
              <w:r>
                <w:rPr>
                  <w:noProof/>
                </w:rPr>
                <w:t xml:space="preserve">SOARES, M. D. S. Comparação entre Metodologias Ágeis e Tradicionais para o Desenvolvimento de Software. </w:t>
              </w:r>
              <w:r>
                <w:rPr>
                  <w:b/>
                  <w:bCs/>
                  <w:noProof/>
                </w:rPr>
                <w:t>BDB Comp - Biblioteca Digital Brasileira de Computação</w:t>
              </w:r>
              <w:r>
                <w:rPr>
                  <w:noProof/>
                </w:rPr>
                <w:t>, 2004. Disponivel em: &lt;http://www.lbd.dcc.ufmg.br/bdbcomp/servlet/Trabalho?id=5350&gt;. Acesso em: 23 jun. 2012.</w:t>
              </w:r>
            </w:p>
            <w:p w:rsidR="00AA0C23" w:rsidRDefault="00AA0C23" w:rsidP="00AA0C23">
              <w:pPr>
                <w:pStyle w:val="Bibliografia"/>
                <w:rPr>
                  <w:noProof/>
                </w:rPr>
              </w:pPr>
              <w:r>
                <w:rPr>
                  <w:noProof/>
                </w:rPr>
                <w:t xml:space="preserve">TAKEUCHI, H.; NONAKA, I. The new product development game. </w:t>
              </w:r>
              <w:r>
                <w:rPr>
                  <w:b/>
                  <w:bCs/>
                  <w:noProof/>
                </w:rPr>
                <w:t>Harvard Business Review</w:t>
              </w:r>
              <w:r>
                <w:rPr>
                  <w:noProof/>
                </w:rPr>
                <w:t>, jan. 1986.</w:t>
              </w:r>
            </w:p>
            <w:p w:rsidR="00AA0C23" w:rsidRDefault="00AA0C23" w:rsidP="00AA0C23">
              <w:pPr>
                <w:pStyle w:val="Bibliografia"/>
                <w:rPr>
                  <w:noProof/>
                </w:rPr>
              </w:pPr>
              <w:r>
                <w:rPr>
                  <w:noProof/>
                </w:rPr>
                <w:t>TAUCHEN, J. Metodologia de Pesquisa - Como classificar as pesquisas, 2009. Disponivel em: &lt;http://www.joel.pro.br/aulas/metodologia/classifica_pesquisas.pdf&gt;. Acesso em: 20 jun. 2012.</w:t>
              </w:r>
            </w:p>
            <w:p w:rsidR="00AA0C23" w:rsidRDefault="00AA0C23" w:rsidP="00AA0C23">
              <w:pPr>
                <w:pStyle w:val="Bibliografia"/>
                <w:rPr>
                  <w:noProof/>
                </w:rPr>
              </w:pPr>
              <w:r>
                <w:rPr>
                  <w:noProof/>
                </w:rPr>
                <w:t xml:space="preserve">TERRA S.A. SP aumenta em 1,2 mil nº de taxistas para suprir demanda. </w:t>
              </w:r>
              <w:r>
                <w:rPr>
                  <w:b/>
                  <w:bCs/>
                  <w:noProof/>
                </w:rPr>
                <w:t>Terra Networks Brasil S.A.</w:t>
              </w:r>
              <w:r>
                <w:rPr>
                  <w:noProof/>
                </w:rPr>
                <w:t>, 17 dez. 2011. Disponivel em: &lt;http://noticias.terra.com.br/brasil/transito/noticias/0,OI5523095-EI998,00-SP+aumenta+em+mil+n+de+taxistas+para+suprir+demanda.html&gt;. Acesso em: 16 jun. 2012.</w:t>
              </w:r>
            </w:p>
            <w:p w:rsidR="00AA0C23" w:rsidRDefault="00AA0C23" w:rsidP="00AA0C23">
              <w:pPr>
                <w:pStyle w:val="Bibliografia"/>
                <w:rPr>
                  <w:noProof/>
                </w:rPr>
              </w:pPr>
              <w:r>
                <w:rPr>
                  <w:noProof/>
                </w:rPr>
                <w:lastRenderedPageBreak/>
                <w:t xml:space="preserve">THOMAS, D. E.; ADAMS, J. K.; SCHMIT, H. A Model and Methodology for Hardware-Software Codesign. </w:t>
              </w:r>
              <w:r>
                <w:rPr>
                  <w:b/>
                  <w:bCs/>
                  <w:noProof/>
                </w:rPr>
                <w:t>Design &amp; Test of Computers, IEEE</w:t>
              </w:r>
              <w:r>
                <w:rPr>
                  <w:noProof/>
                </w:rPr>
                <w:t>, v. 10, n. 3, p. 6-15, set. 1993. ISSN 0740-7475.</w:t>
              </w:r>
            </w:p>
            <w:p w:rsidR="00AA0C23" w:rsidRDefault="00AA0C23" w:rsidP="00AA0C23">
              <w:pPr>
                <w:pStyle w:val="Bibliografia"/>
                <w:rPr>
                  <w:noProof/>
                </w:rPr>
              </w:pPr>
              <w:r>
                <w:rPr>
                  <w:noProof/>
                </w:rPr>
                <w:t xml:space="preserve">W3C - WORLD WIDE WEB CONSORTIUM. HTML5. </w:t>
              </w:r>
              <w:r>
                <w:rPr>
                  <w:b/>
                  <w:bCs/>
                  <w:noProof/>
                </w:rPr>
                <w:t>W3C</w:t>
              </w:r>
              <w:r>
                <w:rPr>
                  <w:noProof/>
                </w:rPr>
                <w:t>, 2012. Disponivel em: &lt;http://www.w3.org/TR/html5/&gt;. Acesso em: 10 out. 2012.</w:t>
              </w:r>
            </w:p>
            <w:p w:rsidR="00AA0C23" w:rsidRDefault="00AA0C23" w:rsidP="00AA0C23">
              <w:pPr>
                <w:pStyle w:val="Bibliografia"/>
                <w:rPr>
                  <w:noProof/>
                </w:rPr>
              </w:pPr>
              <w:r>
                <w:rPr>
                  <w:noProof/>
                </w:rPr>
                <w:t xml:space="preserve">WIKIPEDIA. W-CDMA (UMTS). </w:t>
              </w:r>
              <w:r>
                <w:rPr>
                  <w:b/>
                  <w:bCs/>
                  <w:noProof/>
                </w:rPr>
                <w:t>Wikipedia, The Free Enciclopedia</w:t>
              </w:r>
              <w:r>
                <w:rPr>
                  <w:noProof/>
                </w:rPr>
                <w:t>, 2011. Disponivel em: &lt;http://en.wikipedia.org/wiki/W-CDMA_%28UMTS%29&gt;. Acesso em: 29 nov. 2011.</w:t>
              </w:r>
            </w:p>
            <w:p w:rsidR="00AA0C23" w:rsidRDefault="00AA0C23" w:rsidP="00AA0C23">
              <w:pPr>
                <w:pStyle w:val="Bibliografia"/>
                <w:rPr>
                  <w:noProof/>
                </w:rPr>
              </w:pPr>
              <w:r>
                <w:rPr>
                  <w:noProof/>
                </w:rPr>
                <w:t xml:space="preserve">WIKIPEDIA. Domain Model. </w:t>
              </w:r>
              <w:r>
                <w:rPr>
                  <w:b/>
                  <w:bCs/>
                  <w:noProof/>
                </w:rPr>
                <w:t>Wikipedia, The Free Enciclopedia</w:t>
              </w:r>
              <w:r>
                <w:rPr>
                  <w:noProof/>
                </w:rPr>
                <w:t>, 2012. Disponivel em: &lt;http://en.wikipedia.org/wiki/Domain_model&gt;. Acesso em: 07 out. 2012.</w:t>
              </w:r>
            </w:p>
            <w:p w:rsidR="00AA0C23" w:rsidRDefault="00AA0C23" w:rsidP="00AA0C23">
              <w:pPr>
                <w:pStyle w:val="Bibliografia"/>
                <w:rPr>
                  <w:noProof/>
                </w:rPr>
              </w:pPr>
              <w:r>
                <w:rPr>
                  <w:noProof/>
                </w:rPr>
                <w:t xml:space="preserve">WIKIPEDIA. Equipamento Rastreador de Cargas. </w:t>
              </w:r>
              <w:r>
                <w:rPr>
                  <w:b/>
                  <w:bCs/>
                  <w:noProof/>
                </w:rPr>
                <w:t>Wikipedia, The Free Enciclopedia</w:t>
              </w:r>
              <w:r>
                <w:rPr>
                  <w:noProof/>
                </w:rPr>
                <w:t>, 2012. Disponivel em: &lt;http://pt.wikipedia.org/wiki/Equipamento_Rastreador_de_Cargas&gt;. Acesso em: 02 jul. 2012.</w:t>
              </w:r>
            </w:p>
            <w:p w:rsidR="00AA0C23" w:rsidRDefault="00AA0C23" w:rsidP="00AA0C23">
              <w:pPr>
                <w:pStyle w:val="Bibliografia"/>
                <w:rPr>
                  <w:noProof/>
                </w:rPr>
              </w:pPr>
              <w:r>
                <w:rPr>
                  <w:noProof/>
                </w:rPr>
                <w:t xml:space="preserve">WIKIPEDIA. Scrum. </w:t>
              </w:r>
              <w:r>
                <w:rPr>
                  <w:b/>
                  <w:bCs/>
                  <w:noProof/>
                </w:rPr>
                <w:t>Wikipedia, The Free Enciclopedia</w:t>
              </w:r>
              <w:r>
                <w:rPr>
                  <w:noProof/>
                </w:rPr>
                <w:t>, 2012. Disponivel em: &lt;http://pt.wikipedia.org/wiki/Scrum&gt;. Acesso em: 23 jun. 2012.</w:t>
              </w:r>
            </w:p>
            <w:p w:rsidR="00AA0C23" w:rsidRDefault="00AA0C23" w:rsidP="00AA0C23">
              <w:pPr>
                <w:pStyle w:val="Bibliografia"/>
                <w:rPr>
                  <w:noProof/>
                </w:rPr>
              </w:pPr>
              <w:r>
                <w:rPr>
                  <w:noProof/>
                </w:rPr>
                <w:t xml:space="preserve">WIKIPEDIA. Six Sigma. </w:t>
              </w:r>
              <w:r>
                <w:rPr>
                  <w:b/>
                  <w:bCs/>
                  <w:noProof/>
                </w:rPr>
                <w:t>Wikipedia, The Free Enciclopedia</w:t>
              </w:r>
              <w:r>
                <w:rPr>
                  <w:noProof/>
                </w:rPr>
                <w:t>, 2012. Disponivel em: &lt;http://en.wikipedia.org/wiki/Six_Sigma&gt;. Acesso em: 24 jun. 2012.</w:t>
              </w:r>
            </w:p>
            <w:p w:rsidR="00AA0C23" w:rsidRDefault="00AA0C23" w:rsidP="00AA0C23">
              <w:pPr>
                <w:pStyle w:val="Bibliografia"/>
                <w:rPr>
                  <w:noProof/>
                </w:rPr>
              </w:pPr>
              <w:r>
                <w:rPr>
                  <w:noProof/>
                </w:rPr>
                <w:t xml:space="preserve">WIKIPEDIA. Globally unique identifier. </w:t>
              </w:r>
              <w:r>
                <w:rPr>
                  <w:b/>
                  <w:bCs/>
                  <w:noProof/>
                </w:rPr>
                <w:t>Wikipedia, The Free Enciclopedia</w:t>
              </w:r>
              <w:r>
                <w:rPr>
                  <w:noProof/>
                </w:rPr>
                <w:t>, 2013. Disponivel em: &lt;http://en.wikipedia.org/wiki/Globally_unique_identifier&gt;. Acesso em: 27 fev. 2013.</w:t>
              </w:r>
            </w:p>
            <w:p w:rsidR="00AA0C23" w:rsidRDefault="00AA0C23" w:rsidP="00AA0C23">
              <w:pPr>
                <w:pStyle w:val="Bibliografia"/>
                <w:rPr>
                  <w:noProof/>
                </w:rPr>
              </w:pPr>
              <w:r>
                <w:rPr>
                  <w:noProof/>
                </w:rPr>
                <w:lastRenderedPageBreak/>
                <w:t xml:space="preserve">WISCHHOF, L. et al. SOTIS - A Self-organizing Traffic Information System. </w:t>
              </w:r>
              <w:r>
                <w:rPr>
                  <w:b/>
                  <w:bCs/>
                  <w:noProof/>
                </w:rPr>
                <w:t>Vehicular Technology Conference. VTC 2003-Spring. The 57th IEEE Semiannual</w:t>
              </w:r>
              <w:r>
                <w:rPr>
                  <w:noProof/>
                </w:rPr>
                <w:t>, n. 57, p. 2442-2446, 2003.</w:t>
              </w:r>
            </w:p>
            <w:p w:rsidR="00AA0C23" w:rsidRDefault="00AA0C23" w:rsidP="00AA0C23">
              <w:pPr>
                <w:pStyle w:val="Bibliografia"/>
                <w:rPr>
                  <w:noProof/>
                </w:rPr>
              </w:pPr>
              <w:r>
                <w:rPr>
                  <w:noProof/>
                </w:rPr>
                <w:t xml:space="preserve">WONG, K. I.; WONG, S. C.; YANG, H. Modeling urban taxi services in congested road network with elastic demand. </w:t>
              </w:r>
              <w:r>
                <w:rPr>
                  <w:b/>
                  <w:bCs/>
                  <w:noProof/>
                </w:rPr>
                <w:t>Transportation Research Part B</w:t>
              </w:r>
              <w:r>
                <w:rPr>
                  <w:noProof/>
                </w:rPr>
                <w:t>, n. 35, p. 819-842, 2001.</w:t>
              </w:r>
            </w:p>
            <w:p w:rsidR="00AA0C23" w:rsidRDefault="00AA0C23" w:rsidP="00AA0C23">
              <w:pPr>
                <w:pStyle w:val="Bibliografia"/>
                <w:rPr>
                  <w:noProof/>
                </w:rPr>
              </w:pPr>
              <w:r>
                <w:rPr>
                  <w:noProof/>
                </w:rPr>
                <w:t xml:space="preserve">XU, Z. et al. Investigating the Value of Location Information in Taxi Dispatching Services: A case study of DaZhong Taxi. </w:t>
              </w:r>
              <w:r>
                <w:rPr>
                  <w:b/>
                  <w:bCs/>
                  <w:noProof/>
                </w:rPr>
                <w:t>PACIS 2005 Proceedings</w:t>
              </w:r>
              <w:r>
                <w:rPr>
                  <w:noProof/>
                </w:rPr>
                <w:t>, v. 111, 2005.</w:t>
              </w:r>
            </w:p>
            <w:p w:rsidR="00AA0C23" w:rsidRDefault="00AA0C23" w:rsidP="00AA0C23">
              <w:pPr>
                <w:pStyle w:val="Bibliografia"/>
                <w:rPr>
                  <w:noProof/>
                </w:rPr>
              </w:pPr>
              <w:r>
                <w:rPr>
                  <w:noProof/>
                </w:rPr>
                <w:t xml:space="preserve">YANG, H.; WONG, S. C. A Network Model of Urban Taxi Services. </w:t>
              </w:r>
              <w:r>
                <w:rPr>
                  <w:b/>
                  <w:bCs/>
                  <w:noProof/>
                </w:rPr>
                <w:t>Transport Research Board-B</w:t>
              </w:r>
              <w:r>
                <w:rPr>
                  <w:noProof/>
                </w:rPr>
                <w:t>, v. 32, n. 4, p. 235-246, 1998.</w:t>
              </w:r>
            </w:p>
            <w:p w:rsidR="00AA0C23" w:rsidRDefault="00AA0C23" w:rsidP="00AA0C23">
              <w:pPr>
                <w:pStyle w:val="Bibliografia"/>
                <w:rPr>
                  <w:noProof/>
                </w:rPr>
              </w:pPr>
              <w:r>
                <w:rPr>
                  <w:noProof/>
                </w:rPr>
                <w:t xml:space="preserve">ZILIASKOPOULOS, A.; ZHANG, J. A Zero Public Infrastructure Vehicle Based Traffic Information System. </w:t>
              </w:r>
              <w:r>
                <w:rPr>
                  <w:b/>
                  <w:bCs/>
                  <w:noProof/>
                </w:rPr>
                <w:t>Transportation Research Board. 82nd Annual Meeting of the Transportation Research Board.</w:t>
              </w:r>
              <w:r>
                <w:rPr>
                  <w:noProof/>
                </w:rPr>
                <w:t>, jan. 2003.</w:t>
              </w:r>
            </w:p>
            <w:p w:rsidR="009D50C8" w:rsidRDefault="00BE1559" w:rsidP="00AA0C23">
              <w:pPr>
                <w:spacing w:line="360" w:lineRule="auto"/>
              </w:pPr>
              <w:r>
                <w:fldChar w:fldCharType="end"/>
              </w:r>
            </w:p>
          </w:sdtContent>
        </w:sdt>
      </w:sdtContent>
    </w:sdt>
    <w:p w:rsidR="009D50C8" w:rsidRDefault="009D50C8">
      <w:pPr>
        <w:spacing w:line="276" w:lineRule="auto"/>
        <w:jc w:val="left"/>
      </w:pPr>
      <w:r>
        <w:br w:type="page"/>
      </w:r>
    </w:p>
    <w:p w:rsidR="009D50C8" w:rsidRDefault="009D50C8" w:rsidP="0029502D">
      <w:pPr>
        <w:pStyle w:val="TituloSemNumero"/>
        <w:spacing w:after="0" w:line="360" w:lineRule="auto"/>
      </w:pPr>
      <w:bookmarkStart w:id="181" w:name="_Toc350911916"/>
      <w:r w:rsidRPr="009D50C8">
        <w:lastRenderedPageBreak/>
        <w:t>APÊNDICE A</w:t>
      </w:r>
      <w:bookmarkEnd w:id="181"/>
    </w:p>
    <w:p w:rsidR="009D50C8" w:rsidRPr="009D50C8" w:rsidRDefault="009D50C8" w:rsidP="0029502D">
      <w:pPr>
        <w:pStyle w:val="Ttulo2"/>
        <w:numPr>
          <w:ilvl w:val="0"/>
          <w:numId w:val="0"/>
        </w:numPr>
        <w:spacing w:before="0"/>
        <w:ind w:left="576" w:hanging="576"/>
      </w:pPr>
      <w:bookmarkStart w:id="182" w:name="_Toc350911917"/>
      <w:r w:rsidRPr="009D50C8">
        <w:rPr>
          <w:i/>
        </w:rPr>
        <w:t>WORKFLOW</w:t>
      </w:r>
      <w:r w:rsidR="00B371AA">
        <w:t>DE</w:t>
      </w:r>
      <w:r>
        <w:t xml:space="preserve"> SOLICITAÇÃO DE TAXI</w:t>
      </w:r>
      <w:bookmarkEnd w:id="182"/>
    </w:p>
    <w:tbl>
      <w:tblPr>
        <w:tblStyle w:val="Tabelacomgrade"/>
        <w:tblW w:w="0" w:type="auto"/>
        <w:tblLayout w:type="fixed"/>
        <w:tblLook w:val="04A0"/>
      </w:tblPr>
      <w:tblGrid>
        <w:gridCol w:w="4114"/>
        <w:gridCol w:w="4606"/>
      </w:tblGrid>
      <w:tr w:rsidR="00E21958" w:rsidTr="0029502D">
        <w:trPr>
          <w:trHeight w:val="5443"/>
        </w:trPr>
        <w:tc>
          <w:tcPr>
            <w:tcW w:w="4114" w:type="dxa"/>
          </w:tcPr>
          <w:p w:rsidR="00E21958" w:rsidRDefault="00E21958" w:rsidP="00964608">
            <w:pPr>
              <w:spacing w:line="360" w:lineRule="auto"/>
            </w:pPr>
            <w:r>
              <w:rPr>
                <w:noProof/>
                <w:lang w:eastAsia="pt-BR"/>
              </w:rPr>
              <w:drawing>
                <wp:inline distT="0" distB="0" distL="0" distR="0">
                  <wp:extent cx="2443944" cy="3600000"/>
                  <wp:effectExtent l="19050" t="0" r="0" b="0"/>
                  <wp:docPr id="16" name="Imagem 7" descr="C:\Users\freud\Desktop\tcc_final\imagens\estado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reud\Desktop\tcc_final\imagens\estados_1.jpg"/>
                          <pic:cNvPicPr>
                            <a:picLocks noChangeAspect="1" noChangeArrowheads="1"/>
                          </pic:cNvPicPr>
                        </pic:nvPicPr>
                        <pic:blipFill>
                          <a:blip r:embed="rId36"/>
                          <a:srcRect/>
                          <a:stretch>
                            <a:fillRect/>
                          </a:stretch>
                        </pic:blipFill>
                        <pic:spPr bwMode="auto">
                          <a:xfrm>
                            <a:off x="0" y="0"/>
                            <a:ext cx="2443944" cy="3600000"/>
                          </a:xfrm>
                          <a:prstGeom prst="rect">
                            <a:avLst/>
                          </a:prstGeom>
                          <a:noFill/>
                          <a:ln w="9525">
                            <a:noFill/>
                            <a:miter lim="800000"/>
                            <a:headEnd/>
                            <a:tailEnd/>
                          </a:ln>
                        </pic:spPr>
                      </pic:pic>
                    </a:graphicData>
                  </a:graphic>
                </wp:inline>
              </w:drawing>
            </w:r>
          </w:p>
          <w:p w:rsidR="00F16A29" w:rsidRDefault="00F16A29" w:rsidP="00964608">
            <w:pPr>
              <w:spacing w:line="360" w:lineRule="auto"/>
            </w:pPr>
          </w:p>
        </w:tc>
        <w:tc>
          <w:tcPr>
            <w:tcW w:w="4606" w:type="dxa"/>
          </w:tcPr>
          <w:p w:rsidR="00E21958" w:rsidRDefault="00E21958" w:rsidP="00964608">
            <w:pPr>
              <w:spacing w:line="360" w:lineRule="auto"/>
            </w:pPr>
          </w:p>
        </w:tc>
      </w:tr>
      <w:tr w:rsidR="00E21958" w:rsidTr="0029502D">
        <w:tc>
          <w:tcPr>
            <w:tcW w:w="4114" w:type="dxa"/>
          </w:tcPr>
          <w:p w:rsidR="00E21958" w:rsidRDefault="0029502D" w:rsidP="00964608">
            <w:pPr>
              <w:spacing w:line="360" w:lineRule="auto"/>
            </w:pPr>
            <w:r>
              <w:rPr>
                <w:noProof/>
                <w:lang w:eastAsia="pt-BR"/>
              </w:rPr>
              <w:drawing>
                <wp:inline distT="0" distB="0" distL="0" distR="0">
                  <wp:extent cx="2441584" cy="3600000"/>
                  <wp:effectExtent l="19050" t="0" r="0" b="0"/>
                  <wp:docPr id="19" name="Imagem 9" descr="C:\Users\freud\Desktop\tcc_final\imagens\estado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reud\Desktop\tcc_final\imagens\estados_2.jpg"/>
                          <pic:cNvPicPr>
                            <a:picLocks noChangeAspect="1" noChangeArrowheads="1"/>
                          </pic:cNvPicPr>
                        </pic:nvPicPr>
                        <pic:blipFill>
                          <a:blip r:embed="rId37"/>
                          <a:srcRect/>
                          <a:stretch>
                            <a:fillRect/>
                          </a:stretch>
                        </pic:blipFill>
                        <pic:spPr bwMode="auto">
                          <a:xfrm>
                            <a:off x="0" y="0"/>
                            <a:ext cx="2441584" cy="3600000"/>
                          </a:xfrm>
                          <a:prstGeom prst="rect">
                            <a:avLst/>
                          </a:prstGeom>
                          <a:noFill/>
                          <a:ln w="9525">
                            <a:noFill/>
                            <a:miter lim="800000"/>
                            <a:headEnd/>
                            <a:tailEnd/>
                          </a:ln>
                        </pic:spPr>
                      </pic:pic>
                    </a:graphicData>
                  </a:graphic>
                </wp:inline>
              </w:drawing>
            </w:r>
          </w:p>
          <w:p w:rsidR="00F16A29" w:rsidRDefault="00F16A29" w:rsidP="00964608">
            <w:pPr>
              <w:spacing w:line="360" w:lineRule="auto"/>
            </w:pPr>
            <w:r>
              <w:rPr>
                <w:noProof/>
                <w:lang w:eastAsia="pt-BR"/>
              </w:rPr>
              <w:lastRenderedPageBreak/>
              <w:drawing>
                <wp:inline distT="0" distB="0" distL="0" distR="0">
                  <wp:extent cx="2476500" cy="3648075"/>
                  <wp:effectExtent l="19050" t="0" r="0" b="0"/>
                  <wp:docPr id="20" name="Imagem 10" descr="C:\Users\freud\Desktop\tcc_final\imagens\estado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reud\Desktop\tcc_final\imagens\estados_3.jpg"/>
                          <pic:cNvPicPr>
                            <a:picLocks noChangeAspect="1" noChangeArrowheads="1"/>
                          </pic:cNvPicPr>
                        </pic:nvPicPr>
                        <pic:blipFill>
                          <a:blip r:embed="rId38"/>
                          <a:srcRect/>
                          <a:stretch>
                            <a:fillRect/>
                          </a:stretch>
                        </pic:blipFill>
                        <pic:spPr bwMode="auto">
                          <a:xfrm>
                            <a:off x="0" y="0"/>
                            <a:ext cx="2476500" cy="3648075"/>
                          </a:xfrm>
                          <a:prstGeom prst="rect">
                            <a:avLst/>
                          </a:prstGeom>
                          <a:noFill/>
                          <a:ln w="9525">
                            <a:noFill/>
                            <a:miter lim="800000"/>
                            <a:headEnd/>
                            <a:tailEnd/>
                          </a:ln>
                        </pic:spPr>
                      </pic:pic>
                    </a:graphicData>
                  </a:graphic>
                </wp:inline>
              </w:drawing>
            </w:r>
          </w:p>
          <w:p w:rsidR="00B36075" w:rsidRDefault="00B36075" w:rsidP="00964608">
            <w:pPr>
              <w:spacing w:line="360" w:lineRule="auto"/>
            </w:pPr>
          </w:p>
        </w:tc>
        <w:tc>
          <w:tcPr>
            <w:tcW w:w="4606" w:type="dxa"/>
          </w:tcPr>
          <w:p w:rsidR="00E21958" w:rsidRDefault="00E21958" w:rsidP="00964608">
            <w:pPr>
              <w:spacing w:line="360" w:lineRule="auto"/>
            </w:pPr>
          </w:p>
        </w:tc>
      </w:tr>
      <w:tr w:rsidR="00E21958" w:rsidTr="0029502D">
        <w:tc>
          <w:tcPr>
            <w:tcW w:w="4114" w:type="dxa"/>
          </w:tcPr>
          <w:p w:rsidR="00E21958" w:rsidRDefault="00B36075" w:rsidP="00964608">
            <w:pPr>
              <w:spacing w:line="360" w:lineRule="auto"/>
            </w:pPr>
            <w:r>
              <w:rPr>
                <w:noProof/>
                <w:lang w:eastAsia="pt-BR"/>
              </w:rPr>
              <w:lastRenderedPageBreak/>
              <w:drawing>
                <wp:inline distT="0" distB="0" distL="0" distR="0">
                  <wp:extent cx="2476500" cy="3648075"/>
                  <wp:effectExtent l="19050" t="0" r="0" b="0"/>
                  <wp:docPr id="21" name="Imagem 11" descr="C:\Users\freud\Desktop\tcc_final\imagens\estados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reud\Desktop\tcc_final\imagens\estados_4.jpg"/>
                          <pic:cNvPicPr>
                            <a:picLocks noChangeAspect="1" noChangeArrowheads="1"/>
                          </pic:cNvPicPr>
                        </pic:nvPicPr>
                        <pic:blipFill>
                          <a:blip r:embed="rId39"/>
                          <a:srcRect/>
                          <a:stretch>
                            <a:fillRect/>
                          </a:stretch>
                        </pic:blipFill>
                        <pic:spPr bwMode="auto">
                          <a:xfrm>
                            <a:off x="0" y="0"/>
                            <a:ext cx="2476500" cy="3648075"/>
                          </a:xfrm>
                          <a:prstGeom prst="rect">
                            <a:avLst/>
                          </a:prstGeom>
                          <a:noFill/>
                          <a:ln w="9525">
                            <a:noFill/>
                            <a:miter lim="800000"/>
                            <a:headEnd/>
                            <a:tailEnd/>
                          </a:ln>
                        </pic:spPr>
                      </pic:pic>
                    </a:graphicData>
                  </a:graphic>
                </wp:inline>
              </w:drawing>
            </w:r>
          </w:p>
          <w:p w:rsidR="00B36075" w:rsidRDefault="00B36075" w:rsidP="00964608">
            <w:pPr>
              <w:spacing w:line="360" w:lineRule="auto"/>
            </w:pPr>
          </w:p>
        </w:tc>
        <w:tc>
          <w:tcPr>
            <w:tcW w:w="4606" w:type="dxa"/>
          </w:tcPr>
          <w:p w:rsidR="00E21958" w:rsidRDefault="00E21958" w:rsidP="00964608">
            <w:pPr>
              <w:spacing w:line="360" w:lineRule="auto"/>
            </w:pPr>
          </w:p>
        </w:tc>
      </w:tr>
      <w:tr w:rsidR="00E21958" w:rsidTr="0029502D">
        <w:tc>
          <w:tcPr>
            <w:tcW w:w="4114" w:type="dxa"/>
          </w:tcPr>
          <w:p w:rsidR="00E21958" w:rsidRDefault="00B36075" w:rsidP="00964608">
            <w:pPr>
              <w:spacing w:line="360" w:lineRule="auto"/>
            </w:pPr>
            <w:r>
              <w:rPr>
                <w:noProof/>
                <w:lang w:eastAsia="pt-BR"/>
              </w:rPr>
              <w:lastRenderedPageBreak/>
              <w:drawing>
                <wp:inline distT="0" distB="0" distL="0" distR="0">
                  <wp:extent cx="2476500" cy="3648075"/>
                  <wp:effectExtent l="19050" t="0" r="0" b="0"/>
                  <wp:docPr id="23" name="Imagem 13" descr="C:\Users\freud\Desktop\tcc_final\imagens\estado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reud\Desktop\tcc_final\imagens\estados_5.jpg"/>
                          <pic:cNvPicPr>
                            <a:picLocks noChangeAspect="1" noChangeArrowheads="1"/>
                          </pic:cNvPicPr>
                        </pic:nvPicPr>
                        <pic:blipFill>
                          <a:blip r:embed="rId40"/>
                          <a:srcRect/>
                          <a:stretch>
                            <a:fillRect/>
                          </a:stretch>
                        </pic:blipFill>
                        <pic:spPr bwMode="auto">
                          <a:xfrm>
                            <a:off x="0" y="0"/>
                            <a:ext cx="2476500" cy="3648075"/>
                          </a:xfrm>
                          <a:prstGeom prst="rect">
                            <a:avLst/>
                          </a:prstGeom>
                          <a:noFill/>
                          <a:ln w="9525">
                            <a:noFill/>
                            <a:miter lim="800000"/>
                            <a:headEnd/>
                            <a:tailEnd/>
                          </a:ln>
                        </pic:spPr>
                      </pic:pic>
                    </a:graphicData>
                  </a:graphic>
                </wp:inline>
              </w:drawing>
            </w:r>
          </w:p>
          <w:p w:rsidR="00B36075" w:rsidRDefault="00B36075" w:rsidP="00964608">
            <w:pPr>
              <w:spacing w:line="360" w:lineRule="auto"/>
            </w:pPr>
          </w:p>
        </w:tc>
        <w:tc>
          <w:tcPr>
            <w:tcW w:w="4606" w:type="dxa"/>
          </w:tcPr>
          <w:p w:rsidR="00E21958" w:rsidRDefault="00E21958" w:rsidP="00964608">
            <w:pPr>
              <w:spacing w:line="360" w:lineRule="auto"/>
            </w:pPr>
          </w:p>
        </w:tc>
      </w:tr>
      <w:tr w:rsidR="00B36075" w:rsidTr="0029502D">
        <w:tc>
          <w:tcPr>
            <w:tcW w:w="4114" w:type="dxa"/>
          </w:tcPr>
          <w:p w:rsidR="00B36075" w:rsidRDefault="00B36075" w:rsidP="00964608">
            <w:pPr>
              <w:spacing w:line="360" w:lineRule="auto"/>
              <w:rPr>
                <w:noProof/>
                <w:lang w:eastAsia="pt-BR"/>
              </w:rPr>
            </w:pPr>
            <w:r>
              <w:rPr>
                <w:noProof/>
                <w:lang w:eastAsia="pt-BR"/>
              </w:rPr>
              <w:drawing>
                <wp:inline distT="0" distB="0" distL="0" distR="0">
                  <wp:extent cx="2476500" cy="3648075"/>
                  <wp:effectExtent l="19050" t="0" r="0" b="0"/>
                  <wp:docPr id="26" name="Imagem 15" descr="C:\Users\freud\Desktop\tcc_final\imagens\estados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reud\Desktop\tcc_final\imagens\estados_6.jpg"/>
                          <pic:cNvPicPr>
                            <a:picLocks noChangeAspect="1" noChangeArrowheads="1"/>
                          </pic:cNvPicPr>
                        </pic:nvPicPr>
                        <pic:blipFill>
                          <a:blip r:embed="rId41"/>
                          <a:srcRect/>
                          <a:stretch>
                            <a:fillRect/>
                          </a:stretch>
                        </pic:blipFill>
                        <pic:spPr bwMode="auto">
                          <a:xfrm>
                            <a:off x="0" y="0"/>
                            <a:ext cx="2476500" cy="3648075"/>
                          </a:xfrm>
                          <a:prstGeom prst="rect">
                            <a:avLst/>
                          </a:prstGeom>
                          <a:noFill/>
                          <a:ln w="9525">
                            <a:noFill/>
                            <a:miter lim="800000"/>
                            <a:headEnd/>
                            <a:tailEnd/>
                          </a:ln>
                        </pic:spPr>
                      </pic:pic>
                    </a:graphicData>
                  </a:graphic>
                </wp:inline>
              </w:drawing>
            </w:r>
          </w:p>
          <w:p w:rsidR="00B36075" w:rsidRDefault="00B36075" w:rsidP="00964608">
            <w:pPr>
              <w:spacing w:line="360" w:lineRule="auto"/>
              <w:rPr>
                <w:noProof/>
                <w:lang w:eastAsia="pt-BR"/>
              </w:rPr>
            </w:pPr>
          </w:p>
        </w:tc>
        <w:tc>
          <w:tcPr>
            <w:tcW w:w="4606" w:type="dxa"/>
          </w:tcPr>
          <w:p w:rsidR="00B36075" w:rsidRDefault="00B36075" w:rsidP="00964608">
            <w:pPr>
              <w:spacing w:line="360" w:lineRule="auto"/>
            </w:pPr>
          </w:p>
        </w:tc>
      </w:tr>
      <w:tr w:rsidR="00B36075" w:rsidTr="0029502D">
        <w:tc>
          <w:tcPr>
            <w:tcW w:w="4114" w:type="dxa"/>
          </w:tcPr>
          <w:p w:rsidR="00B36075" w:rsidRDefault="004D0CC3" w:rsidP="00964608">
            <w:pPr>
              <w:spacing w:line="360" w:lineRule="auto"/>
              <w:rPr>
                <w:noProof/>
                <w:lang w:eastAsia="pt-BR"/>
              </w:rPr>
            </w:pPr>
            <w:r>
              <w:rPr>
                <w:noProof/>
                <w:lang w:eastAsia="pt-BR"/>
              </w:rPr>
              <w:lastRenderedPageBreak/>
              <w:drawing>
                <wp:inline distT="0" distB="0" distL="0" distR="0">
                  <wp:extent cx="2476500" cy="3648075"/>
                  <wp:effectExtent l="19050" t="0" r="0" b="0"/>
                  <wp:docPr id="27" name="Imagem 16" descr="C:\Users\freud\Desktop\tcc_final\imagens\estados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reud\Desktop\tcc_final\imagens\estados_7.jpg"/>
                          <pic:cNvPicPr>
                            <a:picLocks noChangeAspect="1" noChangeArrowheads="1"/>
                          </pic:cNvPicPr>
                        </pic:nvPicPr>
                        <pic:blipFill>
                          <a:blip r:embed="rId42"/>
                          <a:srcRect/>
                          <a:stretch>
                            <a:fillRect/>
                          </a:stretch>
                        </pic:blipFill>
                        <pic:spPr bwMode="auto">
                          <a:xfrm>
                            <a:off x="0" y="0"/>
                            <a:ext cx="2476500" cy="3648075"/>
                          </a:xfrm>
                          <a:prstGeom prst="rect">
                            <a:avLst/>
                          </a:prstGeom>
                          <a:noFill/>
                          <a:ln w="9525">
                            <a:noFill/>
                            <a:miter lim="800000"/>
                            <a:headEnd/>
                            <a:tailEnd/>
                          </a:ln>
                        </pic:spPr>
                      </pic:pic>
                    </a:graphicData>
                  </a:graphic>
                </wp:inline>
              </w:drawing>
            </w:r>
          </w:p>
          <w:p w:rsidR="004D0CC3" w:rsidRDefault="004D0CC3" w:rsidP="00964608">
            <w:pPr>
              <w:spacing w:line="360" w:lineRule="auto"/>
              <w:rPr>
                <w:noProof/>
                <w:lang w:eastAsia="pt-BR"/>
              </w:rPr>
            </w:pPr>
          </w:p>
        </w:tc>
        <w:tc>
          <w:tcPr>
            <w:tcW w:w="4606" w:type="dxa"/>
          </w:tcPr>
          <w:p w:rsidR="00B36075" w:rsidRDefault="00B36075" w:rsidP="00964608">
            <w:pPr>
              <w:spacing w:line="360" w:lineRule="auto"/>
            </w:pPr>
          </w:p>
        </w:tc>
      </w:tr>
      <w:tr w:rsidR="00B36075" w:rsidTr="0029502D">
        <w:tc>
          <w:tcPr>
            <w:tcW w:w="4114" w:type="dxa"/>
          </w:tcPr>
          <w:p w:rsidR="00B36075" w:rsidRDefault="004D0CC3" w:rsidP="00964608">
            <w:pPr>
              <w:spacing w:line="360" w:lineRule="auto"/>
              <w:rPr>
                <w:noProof/>
                <w:lang w:eastAsia="pt-BR"/>
              </w:rPr>
            </w:pPr>
            <w:r>
              <w:rPr>
                <w:noProof/>
                <w:lang w:eastAsia="pt-BR"/>
              </w:rPr>
              <w:drawing>
                <wp:inline distT="0" distB="0" distL="0" distR="0">
                  <wp:extent cx="2476500" cy="3648075"/>
                  <wp:effectExtent l="19050" t="0" r="0" b="0"/>
                  <wp:docPr id="28" name="Imagem 17" descr="C:\Users\freud\Desktop\tcc_final\imagens\estados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reud\Desktop\tcc_final\imagens\estados_8.jpg"/>
                          <pic:cNvPicPr>
                            <a:picLocks noChangeAspect="1" noChangeArrowheads="1"/>
                          </pic:cNvPicPr>
                        </pic:nvPicPr>
                        <pic:blipFill>
                          <a:blip r:embed="rId43"/>
                          <a:srcRect/>
                          <a:stretch>
                            <a:fillRect/>
                          </a:stretch>
                        </pic:blipFill>
                        <pic:spPr bwMode="auto">
                          <a:xfrm>
                            <a:off x="0" y="0"/>
                            <a:ext cx="2476500" cy="3648075"/>
                          </a:xfrm>
                          <a:prstGeom prst="rect">
                            <a:avLst/>
                          </a:prstGeom>
                          <a:noFill/>
                          <a:ln w="9525">
                            <a:noFill/>
                            <a:miter lim="800000"/>
                            <a:headEnd/>
                            <a:tailEnd/>
                          </a:ln>
                        </pic:spPr>
                      </pic:pic>
                    </a:graphicData>
                  </a:graphic>
                </wp:inline>
              </w:drawing>
            </w:r>
          </w:p>
          <w:p w:rsidR="004D0CC3" w:rsidRDefault="004D0CC3" w:rsidP="00964608">
            <w:pPr>
              <w:spacing w:line="360" w:lineRule="auto"/>
              <w:rPr>
                <w:noProof/>
                <w:lang w:eastAsia="pt-BR"/>
              </w:rPr>
            </w:pPr>
          </w:p>
        </w:tc>
        <w:tc>
          <w:tcPr>
            <w:tcW w:w="4606" w:type="dxa"/>
          </w:tcPr>
          <w:p w:rsidR="00B36075" w:rsidRDefault="00B36075" w:rsidP="00964608">
            <w:pPr>
              <w:spacing w:line="360" w:lineRule="auto"/>
            </w:pPr>
          </w:p>
        </w:tc>
      </w:tr>
    </w:tbl>
    <w:p w:rsidR="00897600" w:rsidRPr="004D5369" w:rsidRDefault="00897600" w:rsidP="00964608">
      <w:pPr>
        <w:spacing w:line="360" w:lineRule="auto"/>
      </w:pPr>
    </w:p>
    <w:sectPr w:rsidR="00897600" w:rsidRPr="004D5369" w:rsidSect="009B08D3">
      <w:pgSz w:w="11906" w:h="16838"/>
      <w:pgMar w:top="1701" w:right="1134" w:bottom="1134" w:left="1701" w:header="709" w:footer="709"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0" w:author="freud" w:date="2013-03-06T10:39:00Z" w:initials="f">
    <w:p w:rsidR="004A430D" w:rsidRDefault="004A430D">
      <w:pPr>
        <w:pStyle w:val="Textodecomentrio"/>
      </w:pPr>
      <w:r>
        <w:rPr>
          <w:rStyle w:val="Refdecomentrio"/>
        </w:rPr>
        <w:annotationRef/>
      </w:r>
      <w:r>
        <w:t>Pendente</w:t>
      </w:r>
    </w:p>
  </w:comment>
  <w:comment w:id="39" w:author="mariluce" w:date="2013-03-12T14:12:00Z" w:initials="m">
    <w:p w:rsidR="004A430D" w:rsidRDefault="004A430D">
      <w:pPr>
        <w:pStyle w:val="Textodecomentrio"/>
      </w:pPr>
      <w:r>
        <w:rPr>
          <w:rStyle w:val="Refdecomentrio"/>
        </w:rPr>
        <w:annotationRef/>
      </w:r>
      <w:r>
        <w:t>Revisar</w:t>
      </w:r>
    </w:p>
  </w:comment>
  <w:comment w:id="43" w:author="freud" w:date="2013-03-06T10:51:00Z" w:initials="f">
    <w:p w:rsidR="004A430D" w:rsidRDefault="004A430D">
      <w:pPr>
        <w:pStyle w:val="Textodecomentrio"/>
      </w:pPr>
      <w:r>
        <w:rPr>
          <w:rStyle w:val="Refdecomentrio"/>
        </w:rPr>
        <w:annotationRef/>
      </w:r>
      <w:r>
        <w:t>MARCONI: “Na seção de resultados o texto deverá mostrar, numericamente, que o objetivo foi alcançado. LEMBRE-SE DISSO!”</w:t>
      </w:r>
    </w:p>
  </w:comment>
  <w:comment w:id="48" w:author="freud" w:date="2013-02-27T00:14:00Z" w:initials="f">
    <w:p w:rsidR="004A430D" w:rsidRDefault="004A430D">
      <w:pPr>
        <w:pStyle w:val="Textodecomentrio"/>
      </w:pPr>
      <w:r>
        <w:rPr>
          <w:rStyle w:val="Refdecomentrio"/>
        </w:rPr>
        <w:annotationRef/>
      </w:r>
      <w:r>
        <w:rPr>
          <w:rStyle w:val="Refdecomentrio"/>
        </w:rPr>
        <w:t>Lembrar esses requisitos ao avaliar o sistema construído, após os testes</w:t>
      </w:r>
    </w:p>
  </w:comment>
  <w:comment w:id="49" w:author="freud" w:date="2013-02-27T00:16:00Z" w:initials="f">
    <w:p w:rsidR="004A430D" w:rsidRDefault="004A430D">
      <w:pPr>
        <w:pStyle w:val="Textodecomentrio"/>
      </w:pPr>
      <w:r>
        <w:rPr>
          <w:rStyle w:val="Refdecomentrio"/>
        </w:rPr>
        <w:annotationRef/>
      </w:r>
      <w:r>
        <w:t>Avaliar após os testes qual é a capacidade do sistema para requisições (depende do algoritmo escolhido como melhor e o uso ou não da API paga)</w:t>
      </w:r>
    </w:p>
  </w:comment>
  <w:comment w:id="59" w:author="freud" w:date="2013-03-07T12:12:00Z" w:initials="f">
    <w:p w:rsidR="004A430D" w:rsidRDefault="004A430D">
      <w:pPr>
        <w:pStyle w:val="Textodecomentrio"/>
      </w:pPr>
      <w:r>
        <w:rPr>
          <w:rStyle w:val="Refdecomentrio"/>
        </w:rPr>
        <w:annotationRef/>
      </w:r>
      <w:r>
        <w:t>Verificar se os resultados encontrados são semelhantes</w:t>
      </w:r>
    </w:p>
  </w:comment>
  <w:comment w:id="76" w:author="freud" w:date="2013-03-13T04:07:00Z" w:initials="f">
    <w:p w:rsidR="0075423C" w:rsidRDefault="0075423C" w:rsidP="0075423C">
      <w:pPr>
        <w:pStyle w:val="Textodecomentrio"/>
      </w:pPr>
      <w:r>
        <w:rPr>
          <w:rStyle w:val="Refdecomentrio"/>
        </w:rPr>
        <w:annotationRef/>
      </w:r>
      <w:r>
        <w:t>não use a wikipedia como uma referência. Ela é uma ótima fonte para um primeiro contato. Contudo, para que se tenha um embasamento correto, utilize algum livro ou artigo científico com muitas citações.</w:t>
      </w:r>
    </w:p>
    <w:p w:rsidR="0075423C" w:rsidRDefault="0075423C">
      <w:pPr>
        <w:pStyle w:val="Textodecomentrio"/>
      </w:pPr>
    </w:p>
  </w:comment>
  <w:comment w:id="77" w:author="freud" w:date="2013-02-27T19:33:00Z" w:initials="f">
    <w:p w:rsidR="004A430D" w:rsidRDefault="004A430D">
      <w:pPr>
        <w:pStyle w:val="Textodecomentrio"/>
      </w:pPr>
      <w:r>
        <w:rPr>
          <w:rStyle w:val="Refdecomentrio"/>
        </w:rPr>
        <w:annotationRef/>
      </w:r>
      <w:r>
        <w:t>Substituir imagem</w:t>
      </w:r>
    </w:p>
  </w:comment>
  <w:comment w:id="80" w:author="freud" w:date="2013-02-27T20:48:00Z" w:initials="f">
    <w:p w:rsidR="004A430D" w:rsidRDefault="004A430D">
      <w:pPr>
        <w:pStyle w:val="Textodecomentrio"/>
      </w:pPr>
      <w:r>
        <w:rPr>
          <w:rStyle w:val="Refdecomentrio"/>
        </w:rPr>
        <w:annotationRef/>
      </w:r>
      <w:r>
        <w:t>Substituir imagem</w:t>
      </w:r>
    </w:p>
  </w:comment>
  <w:comment w:id="96" w:author="freud" w:date="2013-03-07T12:17:00Z" w:initials="f">
    <w:p w:rsidR="004A430D" w:rsidRDefault="004A430D">
      <w:pPr>
        <w:pStyle w:val="Textodecomentrio"/>
      </w:pPr>
      <w:r>
        <w:rPr>
          <w:rStyle w:val="Refdecomentrio"/>
        </w:rPr>
        <w:annotationRef/>
      </w:r>
      <w:r>
        <w:t>Pendente finalização de desenvolvimento.</w:t>
      </w:r>
    </w:p>
  </w:comment>
  <w:comment w:id="98" w:author="freud" w:date="2013-03-13T04:14:00Z" w:initials="f">
    <w:p w:rsidR="00C9312C" w:rsidRDefault="00C9312C">
      <w:pPr>
        <w:pStyle w:val="Textodecomentrio"/>
      </w:pPr>
      <w:r>
        <w:rPr>
          <w:rStyle w:val="Refdecomentrio"/>
        </w:rPr>
        <w:annotationRef/>
      </w:r>
      <w:r>
        <w:t>Pendente</w:t>
      </w:r>
    </w:p>
  </w:comment>
  <w:comment w:id="99" w:author="freud" w:date="2013-03-13T04:13:00Z" w:initials="f">
    <w:p w:rsidR="00C9312C" w:rsidRDefault="00C9312C">
      <w:pPr>
        <w:pStyle w:val="Textodecomentrio"/>
      </w:pPr>
      <w:r>
        <w:rPr>
          <w:rStyle w:val="Refdecomentrio"/>
        </w:rPr>
        <w:annotationRef/>
      </w:r>
      <w:r>
        <w:t>Referências</w:t>
      </w:r>
    </w:p>
  </w:comment>
  <w:comment w:id="111" w:author="freud" w:date="2013-03-01T00:40:00Z" w:initials="f">
    <w:p w:rsidR="004A430D" w:rsidRDefault="004A430D">
      <w:pPr>
        <w:pStyle w:val="Textodecomentrio"/>
      </w:pPr>
      <w:r>
        <w:rPr>
          <w:rStyle w:val="Refdecomentrio"/>
        </w:rPr>
        <w:annotationRef/>
      </w:r>
      <w:r>
        <w:t>Avaliar se o exemplo é realmente necessário</w:t>
      </w:r>
    </w:p>
  </w:comment>
  <w:comment w:id="116" w:author="freud" w:date="2013-03-13T04:20:00Z" w:initials="f">
    <w:p w:rsidR="0067298F" w:rsidRDefault="0067298F">
      <w:pPr>
        <w:pStyle w:val="Textodecomentrio"/>
      </w:pPr>
      <w:r>
        <w:rPr>
          <w:rStyle w:val="Refdecomentrio"/>
        </w:rPr>
        <w:annotationRef/>
      </w:r>
      <w:r>
        <w:t>Não entendi seu comentário: “Essa frase está muit”</w:t>
      </w:r>
    </w:p>
  </w:comment>
  <w:comment w:id="123" w:author="freud" w:date="2013-03-07T12:21:00Z" w:initials="f">
    <w:p w:rsidR="004A430D" w:rsidRDefault="004A430D">
      <w:pPr>
        <w:pStyle w:val="Textodecomentrio"/>
      </w:pPr>
      <w:r>
        <w:rPr>
          <w:rStyle w:val="Refdecomentrio"/>
        </w:rPr>
        <w:annotationRef/>
      </w:r>
      <w:r>
        <w:t>“Resultados numéricos” = resultados analíticos?</w:t>
      </w:r>
    </w:p>
  </w:comment>
  <w:comment w:id="122" w:author="freud" w:date="2013-03-07T12:21:00Z" w:initials="f">
    <w:p w:rsidR="004A430D" w:rsidRDefault="004A430D">
      <w:pPr>
        <w:pStyle w:val="Textodecomentrio"/>
      </w:pPr>
      <w:r>
        <w:rPr>
          <w:rStyle w:val="Refdecomentrio"/>
        </w:rPr>
        <w:annotationRef/>
      </w:r>
      <w:r>
        <w:t>Verificar a existência real dos valores (página 24, 3º parágrafo, com comentário)</w:t>
      </w:r>
    </w:p>
  </w:comment>
  <w:comment w:id="143" w:author="freud" w:date="2013-03-11T01:09:00Z" w:initials="f">
    <w:p w:rsidR="004A430D" w:rsidRDefault="004A430D">
      <w:pPr>
        <w:pStyle w:val="Textodecomentrio"/>
      </w:pPr>
      <w:r>
        <w:rPr>
          <w:rStyle w:val="Refdecomentrio"/>
        </w:rPr>
        <w:annotationRef/>
      </w:r>
      <w:r>
        <w:t>Verificar o número final de amostras</w:t>
      </w:r>
    </w:p>
  </w:comment>
  <w:comment w:id="144" w:author="mariluce" w:date="2013-03-13T01:39:00Z" w:initials="m">
    <w:p w:rsidR="004A430D" w:rsidRDefault="004A430D">
      <w:pPr>
        <w:pStyle w:val="Textodecomentrio"/>
      </w:pPr>
      <w:r>
        <w:rPr>
          <w:rStyle w:val="Refdecomentrio"/>
        </w:rPr>
        <w:annotationRef/>
      </w:r>
      <w:r>
        <w:t>Reconferir todos os valores calculados</w:t>
      </w:r>
    </w:p>
  </w:comment>
  <w:comment w:id="145" w:author="mariluce" w:date="2013-03-13T01:39:00Z" w:initials="m">
    <w:p w:rsidR="004A430D" w:rsidRDefault="004A430D">
      <w:pPr>
        <w:pStyle w:val="Textodecomentrio"/>
      </w:pPr>
      <w:r>
        <w:rPr>
          <w:rStyle w:val="Refdecomentrio"/>
        </w:rPr>
        <w:annotationRef/>
      </w:r>
      <w:r>
        <w:t xml:space="preserve">Reconferir todos os valores calculados </w:t>
      </w:r>
    </w:p>
  </w:comment>
  <w:comment w:id="146" w:author="mariluce" w:date="2013-03-13T01:40:00Z" w:initials="m">
    <w:p w:rsidR="004A430D" w:rsidRDefault="004A430D">
      <w:pPr>
        <w:pStyle w:val="Textodecomentrio"/>
      </w:pPr>
      <w:r>
        <w:rPr>
          <w:rStyle w:val="Refdecomentrio"/>
        </w:rPr>
        <w:annotationRef/>
      </w:r>
      <w:r>
        <w:t>Reconferir todos os valores calculados</w:t>
      </w:r>
    </w:p>
  </w:comment>
  <w:comment w:id="147" w:author="mariluce" w:date="2013-03-13T01:40:00Z" w:initials="m">
    <w:p w:rsidR="004A430D" w:rsidRDefault="004A430D">
      <w:pPr>
        <w:pStyle w:val="Textodecomentrio"/>
      </w:pPr>
      <w:r>
        <w:rPr>
          <w:rStyle w:val="Refdecomentrio"/>
        </w:rPr>
        <w:annotationRef/>
      </w:r>
      <w:r>
        <w:t>Reconferir todos os valores calculados</w:t>
      </w:r>
    </w:p>
  </w:comment>
  <w:comment w:id="148" w:author="mariluce" w:date="2013-03-13T01:40:00Z" w:initials="m">
    <w:p w:rsidR="004A430D" w:rsidRDefault="004A430D">
      <w:pPr>
        <w:pStyle w:val="Textodecomentrio"/>
      </w:pPr>
      <w:r>
        <w:rPr>
          <w:rStyle w:val="Refdecomentrio"/>
        </w:rPr>
        <w:annotationRef/>
      </w:r>
      <w:r>
        <w:t>Reconferir todos os valores calculados</w:t>
      </w:r>
    </w:p>
  </w:comment>
  <w:comment w:id="161" w:author="mariluce" w:date="2013-03-13T01:56:00Z" w:initials="m">
    <w:p w:rsidR="004A430D" w:rsidRDefault="004A430D">
      <w:pPr>
        <w:pStyle w:val="Textodecomentrio"/>
      </w:pPr>
      <w:r>
        <w:rPr>
          <w:rStyle w:val="Refdecomentrio"/>
        </w:rPr>
        <w:annotationRef/>
      </w:r>
      <w:r>
        <w:t>Reconferir todos os valores calculados</w:t>
      </w:r>
    </w:p>
  </w:comment>
  <w:comment w:id="169" w:author="mariluce" w:date="2013-03-13T02:05:00Z" w:initials="m">
    <w:p w:rsidR="004A430D" w:rsidRDefault="004A430D">
      <w:pPr>
        <w:pStyle w:val="Textodecomentrio"/>
      </w:pPr>
      <w:r>
        <w:rPr>
          <w:rStyle w:val="Refdecomentrio"/>
        </w:rPr>
        <w:annotationRef/>
      </w:r>
      <w:r>
        <w:t xml:space="preserve">Verificar se esse trecho é realmente válido e se essa consideração deve ser </w:t>
      </w:r>
    </w:p>
  </w:comment>
  <w:comment w:id="170" w:author="freud" w:date="2013-03-13T02:35:00Z" w:initials="f">
    <w:p w:rsidR="004A430D" w:rsidRDefault="004A430D">
      <w:pPr>
        <w:pStyle w:val="Textodecomentrio"/>
      </w:pPr>
      <w:r>
        <w:rPr>
          <w:rStyle w:val="Refdecomentrio"/>
        </w:rPr>
        <w:annotationRef/>
      </w:r>
      <w:r w:rsidR="002A3C8F">
        <w:t>Reconferir todos os valores calculados</w:t>
      </w:r>
    </w:p>
  </w:comment>
  <w:comment w:id="171" w:author="freud" w:date="2013-03-13T02:35:00Z" w:initials="f">
    <w:p w:rsidR="004A430D" w:rsidRDefault="004A430D">
      <w:pPr>
        <w:pStyle w:val="Textodecomentrio"/>
      </w:pPr>
      <w:r>
        <w:rPr>
          <w:rStyle w:val="Refdecomentrio"/>
        </w:rPr>
        <w:annotationRef/>
      </w:r>
      <w:r w:rsidR="002A3C8F">
        <w:t>Reconferir todos os valores calculados</w:t>
      </w:r>
    </w:p>
  </w:comment>
  <w:comment w:id="172" w:author="mariluce" w:date="2013-03-13T02:35:00Z" w:initials="m">
    <w:p w:rsidR="00237122" w:rsidRDefault="00237122">
      <w:pPr>
        <w:pStyle w:val="Textodecomentrio"/>
      </w:pPr>
      <w:r>
        <w:rPr>
          <w:rStyle w:val="Refdecomentrio"/>
        </w:rPr>
        <w:annotationRef/>
      </w:r>
      <w:r w:rsidR="002A3C8F">
        <w:t>Reconferir todos os valores calculados</w:t>
      </w:r>
    </w:p>
  </w:comment>
  <w:comment w:id="173" w:author="Felipe Reis - DO - CSI MG" w:date="2013-03-13T02:35:00Z" w:initials="FR">
    <w:p w:rsidR="004A430D" w:rsidRDefault="004A430D">
      <w:pPr>
        <w:pStyle w:val="Textodecomentrio"/>
      </w:pPr>
      <w:r>
        <w:rPr>
          <w:rStyle w:val="Refdecomentrio"/>
        </w:rPr>
        <w:annotationRef/>
      </w:r>
      <w:r w:rsidR="002A3C8F">
        <w:t>Reconferir todos os valores calculados</w:t>
      </w:r>
    </w:p>
  </w:comment>
  <w:comment w:id="174" w:author="freud" w:date="2013-03-13T02:36:00Z" w:initials="f">
    <w:p w:rsidR="004A430D" w:rsidRDefault="004A430D">
      <w:pPr>
        <w:pStyle w:val="Textodecomentrio"/>
      </w:pPr>
      <w:r>
        <w:rPr>
          <w:rStyle w:val="Refdecomentrio"/>
        </w:rPr>
        <w:annotationRef/>
      </w:r>
      <w:r w:rsidR="002A3C8F">
        <w:t>Reconferir todos os valores calculados</w:t>
      </w:r>
    </w:p>
  </w:comment>
  <w:comment w:id="176" w:author="Felipe Reis - DO - CSI MG" w:date="2013-03-13T02:36:00Z" w:initials="FR">
    <w:p w:rsidR="004A430D" w:rsidRDefault="004A430D">
      <w:pPr>
        <w:pStyle w:val="Textodecomentrio"/>
      </w:pPr>
      <w:r>
        <w:rPr>
          <w:rStyle w:val="Refdecomentrio"/>
        </w:rPr>
        <w:annotationRef/>
      </w:r>
      <w:r w:rsidR="002A3C8F">
        <w:t>Reconferir todos os valores calculados</w:t>
      </w:r>
    </w:p>
  </w:comment>
  <w:comment w:id="177" w:author="Felipe Reis - DO - CSI MG" w:date="2013-03-13T02:36:00Z" w:initials="FR">
    <w:p w:rsidR="004A430D" w:rsidRDefault="004A430D">
      <w:pPr>
        <w:pStyle w:val="Textodecomentrio"/>
      </w:pPr>
      <w:r>
        <w:rPr>
          <w:rStyle w:val="Refdecomentrio"/>
        </w:rPr>
        <w:annotationRef/>
      </w:r>
      <w:r w:rsidR="002A3C8F">
        <w:t>Reconferir todos os valores calculados</w:t>
      </w:r>
    </w:p>
  </w:comment>
  <w:comment w:id="178" w:author="mariluce" w:date="2013-03-13T02:37:00Z" w:initials="m">
    <w:p w:rsidR="00083213" w:rsidRDefault="00083213">
      <w:pPr>
        <w:pStyle w:val="Textodecomentrio"/>
      </w:pPr>
      <w:r>
        <w:rPr>
          <w:rStyle w:val="Refdecomentrio"/>
        </w:rPr>
        <w:annotationRef/>
      </w:r>
      <w:r>
        <w:t>Avaliar se faz sentido aqui. Acho q posso remover.</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57220" w:rsidRDefault="00C57220" w:rsidP="00DE1D33">
      <w:pPr>
        <w:spacing w:after="0" w:line="240" w:lineRule="auto"/>
      </w:pPr>
      <w:r>
        <w:separator/>
      </w:r>
    </w:p>
  </w:endnote>
  <w:endnote w:type="continuationSeparator" w:id="1">
    <w:p w:rsidR="00C57220" w:rsidRDefault="00C57220" w:rsidP="00DE1D3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30D" w:rsidRDefault="00BE1559" w:rsidP="00D37A55">
    <w:pPr>
      <w:pStyle w:val="Rodap"/>
      <w:framePr w:wrap="around" w:vAnchor="text" w:hAnchor="margin" w:xAlign="right" w:y="1"/>
      <w:rPr>
        <w:ins w:id="1" w:author="M P" w:date="2012-08-09T09:19:00Z"/>
        <w:rStyle w:val="Nmerodepgina"/>
      </w:rPr>
    </w:pPr>
    <w:ins w:id="2" w:author="M P" w:date="2012-08-09T09:19:00Z">
      <w:r>
        <w:rPr>
          <w:rStyle w:val="Nmerodepgina"/>
        </w:rPr>
        <w:fldChar w:fldCharType="begin"/>
      </w:r>
      <w:r w:rsidR="004A430D">
        <w:rPr>
          <w:rStyle w:val="Nmerodepgina"/>
        </w:rPr>
        <w:instrText xml:space="preserve">PAGE  </w:instrText>
      </w:r>
      <w:r>
        <w:rPr>
          <w:rStyle w:val="Nmerodepgina"/>
        </w:rPr>
        <w:fldChar w:fldCharType="end"/>
      </w:r>
    </w:ins>
  </w:p>
  <w:p w:rsidR="00000000" w:rsidRDefault="00C57220">
    <w:pPr>
      <w:pStyle w:val="Rodap"/>
      <w:ind w:right="360"/>
      <w:pPrChange w:id="3" w:author="M P" w:date="2012-08-09T09:19:00Z">
        <w:pPr>
          <w:pStyle w:val="Rodap"/>
        </w:pPr>
      </w:pPrChan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30D" w:rsidDel="00FE2D4D" w:rsidRDefault="00BE1559" w:rsidP="00FE2D4D">
    <w:pPr>
      <w:pStyle w:val="Rodap"/>
      <w:framePr w:w="3211" w:wrap="around" w:vAnchor="text" w:hAnchor="page" w:x="6976" w:y="8"/>
      <w:rPr>
        <w:ins w:id="4" w:author="M P" w:date="2012-08-09T09:23:00Z"/>
        <w:del w:id="5" w:author="freud" w:date="2012-09-29T19:17:00Z"/>
        <w:rStyle w:val="Nmerodepgina"/>
      </w:rPr>
    </w:pPr>
    <w:ins w:id="6" w:author="M P" w:date="2012-08-09T09:23:00Z">
      <w:del w:id="7" w:author="freud" w:date="2012-09-29T19:17:00Z">
        <w:r w:rsidDel="00FE2D4D">
          <w:rPr>
            <w:rStyle w:val="Nmerodepgina"/>
          </w:rPr>
          <w:fldChar w:fldCharType="begin"/>
        </w:r>
        <w:r w:rsidR="004A430D" w:rsidDel="00FE2D4D">
          <w:rPr>
            <w:rStyle w:val="Nmerodepgina"/>
          </w:rPr>
          <w:delInstrText xml:space="preserve">PAGE  </w:delInstrText>
        </w:r>
      </w:del>
    </w:ins>
    <w:del w:id="8" w:author="freud" w:date="2012-09-29T19:17:00Z">
      <w:r w:rsidDel="00FE2D4D">
        <w:rPr>
          <w:rStyle w:val="Nmerodepgina"/>
        </w:rPr>
        <w:fldChar w:fldCharType="separate"/>
      </w:r>
      <w:r w:rsidR="004A430D" w:rsidDel="00FE2D4D">
        <w:rPr>
          <w:rStyle w:val="Nmerodepgina"/>
          <w:noProof/>
        </w:rPr>
        <w:delText>1</w:delText>
      </w:r>
    </w:del>
    <w:ins w:id="9" w:author="M P" w:date="2012-08-09T09:23:00Z">
      <w:del w:id="10" w:author="freud" w:date="2012-09-29T19:17:00Z">
        <w:r w:rsidDel="00FE2D4D">
          <w:rPr>
            <w:rStyle w:val="Nmerodepgina"/>
          </w:rPr>
          <w:fldChar w:fldCharType="end"/>
        </w:r>
      </w:del>
    </w:ins>
  </w:p>
  <w:p w:rsidR="004A430D" w:rsidDel="00FE2D4D" w:rsidRDefault="004A430D">
    <w:pPr>
      <w:pStyle w:val="Rodap"/>
      <w:ind w:right="360"/>
      <w:jc w:val="right"/>
      <w:rPr>
        <w:del w:id="11" w:author="freud" w:date="2012-09-29T19:19:00Z"/>
      </w:rPr>
    </w:pPr>
  </w:p>
  <w:p w:rsidR="004A430D" w:rsidRDefault="004A430D">
    <w:pPr>
      <w:pStyle w:val="Rodap"/>
      <w:ind w:right="360"/>
      <w:jc w:val="righ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5995388"/>
      <w:docPartObj>
        <w:docPartGallery w:val="Page Numbers (Bottom of Page)"/>
        <w:docPartUnique/>
      </w:docPartObj>
    </w:sdtPr>
    <w:sdtContent>
      <w:p w:rsidR="004A430D" w:rsidRDefault="00BE1559">
        <w:pPr>
          <w:pStyle w:val="Rodap"/>
          <w:jc w:val="right"/>
        </w:pPr>
        <w:fldSimple w:instr=" PAGE   \* MERGEFORMAT ">
          <w:r w:rsidR="00AA0C23">
            <w:rPr>
              <w:noProof/>
            </w:rPr>
            <w:t>23</w:t>
          </w:r>
        </w:fldSimple>
      </w:p>
    </w:sdtContent>
  </w:sdt>
  <w:p w:rsidR="004A430D" w:rsidRDefault="004A430D">
    <w:pPr>
      <w:pStyle w:val="Rodap"/>
      <w:ind w:right="360"/>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57220" w:rsidRDefault="00C57220" w:rsidP="00DE1D33">
      <w:pPr>
        <w:spacing w:after="0" w:line="240" w:lineRule="auto"/>
      </w:pPr>
      <w:r>
        <w:separator/>
      </w:r>
    </w:p>
  </w:footnote>
  <w:footnote w:type="continuationSeparator" w:id="1">
    <w:p w:rsidR="00C57220" w:rsidRDefault="00C57220" w:rsidP="00DE1D33">
      <w:pPr>
        <w:spacing w:after="0" w:line="240" w:lineRule="auto"/>
      </w:pPr>
      <w:r>
        <w:continuationSeparator/>
      </w:r>
    </w:p>
  </w:footnote>
  <w:footnote w:id="2">
    <w:p w:rsidR="004A430D" w:rsidRPr="00931071" w:rsidRDefault="004A430D" w:rsidP="002B7A97">
      <w:pPr>
        <w:pStyle w:val="Textodenotaderodap"/>
      </w:pPr>
      <w:r>
        <w:rPr>
          <w:rStyle w:val="Refdenotaderodap"/>
        </w:rPr>
        <w:footnoteRef/>
      </w:r>
      <w:r w:rsidRPr="00931071">
        <w:t xml:space="preserve">do inglês, </w:t>
      </w:r>
      <w:r w:rsidRPr="00931071">
        <w:rPr>
          <w:i/>
        </w:rPr>
        <w:t>dispatching</w:t>
      </w:r>
      <w:r w:rsidRPr="00931071">
        <w:t>.</w:t>
      </w:r>
    </w:p>
  </w:footnote>
  <w:footnote w:id="3">
    <w:p w:rsidR="004A430D" w:rsidRDefault="004A430D" w:rsidP="00AF08FA">
      <w:pPr>
        <w:pStyle w:val="Textodenotaderodap"/>
      </w:pPr>
      <w:r>
        <w:rPr>
          <w:rStyle w:val="Refdenotaderodap"/>
        </w:rPr>
        <w:footnoteRef/>
      </w:r>
      <w:r>
        <w:t xml:space="preserve"> Número de Identificação Pessoal (PIN – </w:t>
      </w:r>
      <w:r w:rsidRPr="00931071">
        <w:rPr>
          <w:i/>
        </w:rPr>
        <w:t>Personal</w:t>
      </w:r>
      <w:r>
        <w:rPr>
          <w:i/>
        </w:rPr>
        <w:t xml:space="preserve"> </w:t>
      </w:r>
      <w:r w:rsidRPr="00931071">
        <w:rPr>
          <w:i/>
        </w:rPr>
        <w:t>Identification</w:t>
      </w:r>
      <w:r>
        <w:rPr>
          <w:i/>
        </w:rPr>
        <w:t xml:space="preserve"> </w:t>
      </w:r>
      <w:r w:rsidRPr="00931071">
        <w:rPr>
          <w:i/>
        </w:rPr>
        <w:t>Number</w:t>
      </w:r>
      <w: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DB3AE6"/>
    <w:multiLevelType w:val="hybridMultilevel"/>
    <w:tmpl w:val="704208C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C0126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DA402DC"/>
    <w:multiLevelType w:val="hybridMultilevel"/>
    <w:tmpl w:val="CBB6BE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1DB29E2"/>
    <w:multiLevelType w:val="hybridMultilevel"/>
    <w:tmpl w:val="EC4CCB9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27E11EF"/>
    <w:multiLevelType w:val="hybridMultilevel"/>
    <w:tmpl w:val="80A48B74"/>
    <w:lvl w:ilvl="0" w:tplc="04160017">
      <w:start w:val="1"/>
      <w:numFmt w:val="lowerLetter"/>
      <w:lvlText w:val="%1)"/>
      <w:lvlJc w:val="left"/>
      <w:pPr>
        <w:ind w:left="786" w:hanging="360"/>
      </w:p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5">
    <w:nsid w:val="1AFF5E51"/>
    <w:multiLevelType w:val="hybridMultilevel"/>
    <w:tmpl w:val="704208C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34C92F0D"/>
    <w:multiLevelType w:val="hybridMultilevel"/>
    <w:tmpl w:val="8A984A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85C641B"/>
    <w:multiLevelType w:val="hybridMultilevel"/>
    <w:tmpl w:val="7B40DEF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3FE277D6"/>
    <w:multiLevelType w:val="hybridMultilevel"/>
    <w:tmpl w:val="7B40DEF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44BB78F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5F471CD"/>
    <w:multiLevelType w:val="hybridMultilevel"/>
    <w:tmpl w:val="4688508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480B0D8F"/>
    <w:multiLevelType w:val="hybridMultilevel"/>
    <w:tmpl w:val="704208C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4A8B6AA1"/>
    <w:multiLevelType w:val="hybridMultilevel"/>
    <w:tmpl w:val="EE946B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4CC55F05"/>
    <w:multiLevelType w:val="hybridMultilevel"/>
    <w:tmpl w:val="FDB0F50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52066AB8"/>
    <w:multiLevelType w:val="hybridMultilevel"/>
    <w:tmpl w:val="B9B4E8D6"/>
    <w:lvl w:ilvl="0" w:tplc="04160017">
      <w:start w:val="1"/>
      <w:numFmt w:val="lowerLetter"/>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5">
    <w:nsid w:val="65635662"/>
    <w:multiLevelType w:val="hybridMultilevel"/>
    <w:tmpl w:val="7BFAAA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65FF43C5"/>
    <w:multiLevelType w:val="multilevel"/>
    <w:tmpl w:val="4DE83F7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68125794"/>
    <w:multiLevelType w:val="hybridMultilevel"/>
    <w:tmpl w:val="37947A2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6C6124B8"/>
    <w:multiLevelType w:val="hybridMultilevel"/>
    <w:tmpl w:val="A6CEDC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E2679A2"/>
    <w:multiLevelType w:val="hybridMultilevel"/>
    <w:tmpl w:val="424851C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0">
    <w:nsid w:val="734C7D68"/>
    <w:multiLevelType w:val="multilevel"/>
    <w:tmpl w:val="4DE83F7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nsid w:val="778C1719"/>
    <w:multiLevelType w:val="hybridMultilevel"/>
    <w:tmpl w:val="A11C4A9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7B791B9E"/>
    <w:multiLevelType w:val="hybridMultilevel"/>
    <w:tmpl w:val="B9B4E8D6"/>
    <w:lvl w:ilvl="0" w:tplc="04160017">
      <w:start w:val="1"/>
      <w:numFmt w:val="lowerLetter"/>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19"/>
  </w:num>
  <w:num w:numId="2">
    <w:abstractNumId w:val="18"/>
  </w:num>
  <w:num w:numId="3">
    <w:abstractNumId w:val="0"/>
  </w:num>
  <w:num w:numId="4">
    <w:abstractNumId w:val="12"/>
  </w:num>
  <w:num w:numId="5">
    <w:abstractNumId w:val="5"/>
  </w:num>
  <w:num w:numId="6">
    <w:abstractNumId w:val="11"/>
  </w:num>
  <w:num w:numId="7">
    <w:abstractNumId w:val="20"/>
  </w:num>
  <w:num w:numId="8">
    <w:abstractNumId w:val="16"/>
  </w:num>
  <w:num w:numId="9">
    <w:abstractNumId w:val="9"/>
  </w:num>
  <w:num w:numId="10">
    <w:abstractNumId w:val="15"/>
  </w:num>
  <w:num w:numId="11">
    <w:abstractNumId w:val="3"/>
  </w:num>
  <w:num w:numId="12">
    <w:abstractNumId w:val="2"/>
  </w:num>
  <w:num w:numId="13">
    <w:abstractNumId w:val="7"/>
  </w:num>
  <w:num w:numId="14">
    <w:abstractNumId w:val="6"/>
  </w:num>
  <w:num w:numId="15">
    <w:abstractNumId w:val="21"/>
  </w:num>
  <w:num w:numId="16">
    <w:abstractNumId w:val="8"/>
  </w:num>
  <w:num w:numId="17">
    <w:abstractNumId w:val="17"/>
  </w:num>
  <w:num w:numId="18">
    <w:abstractNumId w:val="1"/>
  </w:num>
  <w:num w:numId="19">
    <w:abstractNumId w:val="10"/>
  </w:num>
  <w:num w:numId="20">
    <w:abstractNumId w:val="14"/>
  </w:num>
  <w:num w:numId="21">
    <w:abstractNumId w:val="22"/>
  </w:num>
  <w:num w:numId="22">
    <w:abstractNumId w:val="4"/>
  </w:num>
  <w:num w:numId="23">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321AE9"/>
    <w:rsid w:val="00000239"/>
    <w:rsid w:val="0000264B"/>
    <w:rsid w:val="00003ED6"/>
    <w:rsid w:val="000040AA"/>
    <w:rsid w:val="00004A6B"/>
    <w:rsid w:val="00005068"/>
    <w:rsid w:val="000069D7"/>
    <w:rsid w:val="00007523"/>
    <w:rsid w:val="00007694"/>
    <w:rsid w:val="00007B2D"/>
    <w:rsid w:val="00010F19"/>
    <w:rsid w:val="00011500"/>
    <w:rsid w:val="00011C6E"/>
    <w:rsid w:val="00011E8F"/>
    <w:rsid w:val="0001209A"/>
    <w:rsid w:val="00012385"/>
    <w:rsid w:val="00012731"/>
    <w:rsid w:val="0001367C"/>
    <w:rsid w:val="000138A5"/>
    <w:rsid w:val="00015ABD"/>
    <w:rsid w:val="000171C6"/>
    <w:rsid w:val="00020E06"/>
    <w:rsid w:val="00020F78"/>
    <w:rsid w:val="00021F8D"/>
    <w:rsid w:val="00022EF3"/>
    <w:rsid w:val="00024157"/>
    <w:rsid w:val="00024351"/>
    <w:rsid w:val="000249E6"/>
    <w:rsid w:val="0002624D"/>
    <w:rsid w:val="00026FDE"/>
    <w:rsid w:val="0002716F"/>
    <w:rsid w:val="000309B9"/>
    <w:rsid w:val="0003340F"/>
    <w:rsid w:val="000334AD"/>
    <w:rsid w:val="000362AE"/>
    <w:rsid w:val="000377FA"/>
    <w:rsid w:val="0004105E"/>
    <w:rsid w:val="00041280"/>
    <w:rsid w:val="00041716"/>
    <w:rsid w:val="00041C4A"/>
    <w:rsid w:val="00041FFA"/>
    <w:rsid w:val="00043272"/>
    <w:rsid w:val="000432E8"/>
    <w:rsid w:val="00045067"/>
    <w:rsid w:val="000451A4"/>
    <w:rsid w:val="00045912"/>
    <w:rsid w:val="000461A8"/>
    <w:rsid w:val="000472E1"/>
    <w:rsid w:val="0005092C"/>
    <w:rsid w:val="00050A93"/>
    <w:rsid w:val="00051E67"/>
    <w:rsid w:val="000525D4"/>
    <w:rsid w:val="0005604C"/>
    <w:rsid w:val="00056B7B"/>
    <w:rsid w:val="0006018D"/>
    <w:rsid w:val="000614E9"/>
    <w:rsid w:val="00061ACC"/>
    <w:rsid w:val="00062007"/>
    <w:rsid w:val="00062DD0"/>
    <w:rsid w:val="00062FF9"/>
    <w:rsid w:val="00064E5A"/>
    <w:rsid w:val="0006509D"/>
    <w:rsid w:val="00065E72"/>
    <w:rsid w:val="000664F8"/>
    <w:rsid w:val="00066D99"/>
    <w:rsid w:val="00067DF8"/>
    <w:rsid w:val="0007039F"/>
    <w:rsid w:val="000720F6"/>
    <w:rsid w:val="0007323C"/>
    <w:rsid w:val="00073292"/>
    <w:rsid w:val="00073BED"/>
    <w:rsid w:val="00073D99"/>
    <w:rsid w:val="00077C2A"/>
    <w:rsid w:val="00081774"/>
    <w:rsid w:val="00082B22"/>
    <w:rsid w:val="00082B60"/>
    <w:rsid w:val="00083213"/>
    <w:rsid w:val="00084164"/>
    <w:rsid w:val="00084A04"/>
    <w:rsid w:val="0008587D"/>
    <w:rsid w:val="00090919"/>
    <w:rsid w:val="000909E6"/>
    <w:rsid w:val="00090EA8"/>
    <w:rsid w:val="00091014"/>
    <w:rsid w:val="000924E4"/>
    <w:rsid w:val="0009295C"/>
    <w:rsid w:val="00092AD1"/>
    <w:rsid w:val="00092D98"/>
    <w:rsid w:val="000958E8"/>
    <w:rsid w:val="000973CE"/>
    <w:rsid w:val="000975CE"/>
    <w:rsid w:val="00097FC1"/>
    <w:rsid w:val="000A11CF"/>
    <w:rsid w:val="000A1C95"/>
    <w:rsid w:val="000A1DAB"/>
    <w:rsid w:val="000A39A9"/>
    <w:rsid w:val="000A5E34"/>
    <w:rsid w:val="000A5FED"/>
    <w:rsid w:val="000B024D"/>
    <w:rsid w:val="000B0933"/>
    <w:rsid w:val="000B1032"/>
    <w:rsid w:val="000B2614"/>
    <w:rsid w:val="000B42D5"/>
    <w:rsid w:val="000B430F"/>
    <w:rsid w:val="000B4A85"/>
    <w:rsid w:val="000B4B63"/>
    <w:rsid w:val="000B5118"/>
    <w:rsid w:val="000B55CB"/>
    <w:rsid w:val="000B5C71"/>
    <w:rsid w:val="000B5E2F"/>
    <w:rsid w:val="000B64E5"/>
    <w:rsid w:val="000B718F"/>
    <w:rsid w:val="000C0DA0"/>
    <w:rsid w:val="000C32D8"/>
    <w:rsid w:val="000C3C14"/>
    <w:rsid w:val="000C3E91"/>
    <w:rsid w:val="000C3FEE"/>
    <w:rsid w:val="000C4F14"/>
    <w:rsid w:val="000C577A"/>
    <w:rsid w:val="000C6893"/>
    <w:rsid w:val="000D10D4"/>
    <w:rsid w:val="000D117B"/>
    <w:rsid w:val="000D13D2"/>
    <w:rsid w:val="000D15BE"/>
    <w:rsid w:val="000D1AAE"/>
    <w:rsid w:val="000D212F"/>
    <w:rsid w:val="000D4102"/>
    <w:rsid w:val="000D4436"/>
    <w:rsid w:val="000D4902"/>
    <w:rsid w:val="000D4F15"/>
    <w:rsid w:val="000D5422"/>
    <w:rsid w:val="000D5DDC"/>
    <w:rsid w:val="000D608E"/>
    <w:rsid w:val="000D61A2"/>
    <w:rsid w:val="000E08DB"/>
    <w:rsid w:val="000E0CA9"/>
    <w:rsid w:val="000E28B9"/>
    <w:rsid w:val="000E2F53"/>
    <w:rsid w:val="000E3534"/>
    <w:rsid w:val="000E36CC"/>
    <w:rsid w:val="000E3907"/>
    <w:rsid w:val="000E3B33"/>
    <w:rsid w:val="000E482C"/>
    <w:rsid w:val="000E5A96"/>
    <w:rsid w:val="000E708C"/>
    <w:rsid w:val="000E733D"/>
    <w:rsid w:val="000E7567"/>
    <w:rsid w:val="000E75E4"/>
    <w:rsid w:val="000E768B"/>
    <w:rsid w:val="000E7969"/>
    <w:rsid w:val="000F0CCE"/>
    <w:rsid w:val="000F0EC9"/>
    <w:rsid w:val="000F2017"/>
    <w:rsid w:val="000F5422"/>
    <w:rsid w:val="000F5B41"/>
    <w:rsid w:val="000F5D6B"/>
    <w:rsid w:val="000F6533"/>
    <w:rsid w:val="001019E9"/>
    <w:rsid w:val="00105631"/>
    <w:rsid w:val="0010566C"/>
    <w:rsid w:val="00105E26"/>
    <w:rsid w:val="00105FDC"/>
    <w:rsid w:val="00107B98"/>
    <w:rsid w:val="001102BC"/>
    <w:rsid w:val="00110342"/>
    <w:rsid w:val="00112635"/>
    <w:rsid w:val="001135D1"/>
    <w:rsid w:val="00113AC9"/>
    <w:rsid w:val="00113E83"/>
    <w:rsid w:val="00114EE4"/>
    <w:rsid w:val="001158D0"/>
    <w:rsid w:val="00116110"/>
    <w:rsid w:val="00116324"/>
    <w:rsid w:val="00117961"/>
    <w:rsid w:val="00121874"/>
    <w:rsid w:val="00121FB3"/>
    <w:rsid w:val="0012262B"/>
    <w:rsid w:val="0012344D"/>
    <w:rsid w:val="00124173"/>
    <w:rsid w:val="00124439"/>
    <w:rsid w:val="001244B6"/>
    <w:rsid w:val="001245A7"/>
    <w:rsid w:val="0012463A"/>
    <w:rsid w:val="00125A22"/>
    <w:rsid w:val="001262F5"/>
    <w:rsid w:val="00126CEE"/>
    <w:rsid w:val="00127B71"/>
    <w:rsid w:val="00130FCA"/>
    <w:rsid w:val="00132FF4"/>
    <w:rsid w:val="00134DAA"/>
    <w:rsid w:val="00135F63"/>
    <w:rsid w:val="00136A93"/>
    <w:rsid w:val="00141323"/>
    <w:rsid w:val="0014172F"/>
    <w:rsid w:val="00142674"/>
    <w:rsid w:val="00144140"/>
    <w:rsid w:val="00144203"/>
    <w:rsid w:val="00144779"/>
    <w:rsid w:val="00144CDB"/>
    <w:rsid w:val="00145D57"/>
    <w:rsid w:val="00146FA2"/>
    <w:rsid w:val="0015133B"/>
    <w:rsid w:val="001520D0"/>
    <w:rsid w:val="0015280D"/>
    <w:rsid w:val="00152985"/>
    <w:rsid w:val="00153631"/>
    <w:rsid w:val="00153884"/>
    <w:rsid w:val="00153C1D"/>
    <w:rsid w:val="0015437E"/>
    <w:rsid w:val="00154467"/>
    <w:rsid w:val="00154AE6"/>
    <w:rsid w:val="0015672C"/>
    <w:rsid w:val="001572D7"/>
    <w:rsid w:val="001575B6"/>
    <w:rsid w:val="00160187"/>
    <w:rsid w:val="00162F25"/>
    <w:rsid w:val="00164EFA"/>
    <w:rsid w:val="00165A4C"/>
    <w:rsid w:val="00165BE0"/>
    <w:rsid w:val="0016722F"/>
    <w:rsid w:val="0017010D"/>
    <w:rsid w:val="00171031"/>
    <w:rsid w:val="00171C23"/>
    <w:rsid w:val="0017237D"/>
    <w:rsid w:val="00173979"/>
    <w:rsid w:val="00174D8F"/>
    <w:rsid w:val="0017743F"/>
    <w:rsid w:val="0017791B"/>
    <w:rsid w:val="001805D3"/>
    <w:rsid w:val="00181EB6"/>
    <w:rsid w:val="001823AC"/>
    <w:rsid w:val="00182CFF"/>
    <w:rsid w:val="00183BA9"/>
    <w:rsid w:val="0018404B"/>
    <w:rsid w:val="0018461E"/>
    <w:rsid w:val="00185360"/>
    <w:rsid w:val="001855AF"/>
    <w:rsid w:val="001859B2"/>
    <w:rsid w:val="0019298B"/>
    <w:rsid w:val="00192F71"/>
    <w:rsid w:val="0019358C"/>
    <w:rsid w:val="001944EB"/>
    <w:rsid w:val="00194EA5"/>
    <w:rsid w:val="0019708F"/>
    <w:rsid w:val="00197C43"/>
    <w:rsid w:val="001A02AB"/>
    <w:rsid w:val="001A1965"/>
    <w:rsid w:val="001A1B71"/>
    <w:rsid w:val="001A2667"/>
    <w:rsid w:val="001A3113"/>
    <w:rsid w:val="001A43B3"/>
    <w:rsid w:val="001A5C17"/>
    <w:rsid w:val="001A739C"/>
    <w:rsid w:val="001A75F1"/>
    <w:rsid w:val="001B1085"/>
    <w:rsid w:val="001B2587"/>
    <w:rsid w:val="001B27E1"/>
    <w:rsid w:val="001B3661"/>
    <w:rsid w:val="001B3A5C"/>
    <w:rsid w:val="001B3E2C"/>
    <w:rsid w:val="001B5145"/>
    <w:rsid w:val="001B5865"/>
    <w:rsid w:val="001B589C"/>
    <w:rsid w:val="001B6074"/>
    <w:rsid w:val="001B6D33"/>
    <w:rsid w:val="001C00C7"/>
    <w:rsid w:val="001C01E8"/>
    <w:rsid w:val="001C0909"/>
    <w:rsid w:val="001C2D3C"/>
    <w:rsid w:val="001C3B11"/>
    <w:rsid w:val="001C3B74"/>
    <w:rsid w:val="001C44FC"/>
    <w:rsid w:val="001C45E5"/>
    <w:rsid w:val="001C4839"/>
    <w:rsid w:val="001C4EF8"/>
    <w:rsid w:val="001C5B4A"/>
    <w:rsid w:val="001C6B35"/>
    <w:rsid w:val="001C6E07"/>
    <w:rsid w:val="001C7520"/>
    <w:rsid w:val="001C7650"/>
    <w:rsid w:val="001C7ADA"/>
    <w:rsid w:val="001D13B8"/>
    <w:rsid w:val="001D2DA6"/>
    <w:rsid w:val="001D31E6"/>
    <w:rsid w:val="001D3D68"/>
    <w:rsid w:val="001D6AEB"/>
    <w:rsid w:val="001D783B"/>
    <w:rsid w:val="001D7B8A"/>
    <w:rsid w:val="001D7C7D"/>
    <w:rsid w:val="001E1892"/>
    <w:rsid w:val="001E1A3E"/>
    <w:rsid w:val="001E1FB7"/>
    <w:rsid w:val="001E211C"/>
    <w:rsid w:val="001E30FC"/>
    <w:rsid w:val="001E3E10"/>
    <w:rsid w:val="001E4A00"/>
    <w:rsid w:val="001E6351"/>
    <w:rsid w:val="001E78B0"/>
    <w:rsid w:val="001F0812"/>
    <w:rsid w:val="001F0BA5"/>
    <w:rsid w:val="001F2385"/>
    <w:rsid w:val="001F33CD"/>
    <w:rsid w:val="001F3571"/>
    <w:rsid w:val="001F425C"/>
    <w:rsid w:val="001F58F2"/>
    <w:rsid w:val="001F623E"/>
    <w:rsid w:val="001F74D8"/>
    <w:rsid w:val="001F78E9"/>
    <w:rsid w:val="00200AAA"/>
    <w:rsid w:val="00201596"/>
    <w:rsid w:val="00201628"/>
    <w:rsid w:val="00201657"/>
    <w:rsid w:val="00201E4C"/>
    <w:rsid w:val="00201FFE"/>
    <w:rsid w:val="00202E10"/>
    <w:rsid w:val="002030A4"/>
    <w:rsid w:val="0020312F"/>
    <w:rsid w:val="00206480"/>
    <w:rsid w:val="0020668F"/>
    <w:rsid w:val="00207983"/>
    <w:rsid w:val="00210666"/>
    <w:rsid w:val="00210A65"/>
    <w:rsid w:val="0021427A"/>
    <w:rsid w:val="002143C5"/>
    <w:rsid w:val="0021551E"/>
    <w:rsid w:val="002157BB"/>
    <w:rsid w:val="00215DA8"/>
    <w:rsid w:val="00216DD7"/>
    <w:rsid w:val="00221A61"/>
    <w:rsid w:val="002220A8"/>
    <w:rsid w:val="002228D7"/>
    <w:rsid w:val="002239A0"/>
    <w:rsid w:val="00225820"/>
    <w:rsid w:val="002272AF"/>
    <w:rsid w:val="0022764E"/>
    <w:rsid w:val="002300AB"/>
    <w:rsid w:val="002306F9"/>
    <w:rsid w:val="00231CF8"/>
    <w:rsid w:val="00232406"/>
    <w:rsid w:val="00233C78"/>
    <w:rsid w:val="00234B94"/>
    <w:rsid w:val="00234BBB"/>
    <w:rsid w:val="002370CA"/>
    <w:rsid w:val="00237122"/>
    <w:rsid w:val="002378D6"/>
    <w:rsid w:val="002415C7"/>
    <w:rsid w:val="00241DC4"/>
    <w:rsid w:val="00242568"/>
    <w:rsid w:val="00243D99"/>
    <w:rsid w:val="0024605D"/>
    <w:rsid w:val="00247041"/>
    <w:rsid w:val="00247AF6"/>
    <w:rsid w:val="0025022E"/>
    <w:rsid w:val="002506A9"/>
    <w:rsid w:val="00252A34"/>
    <w:rsid w:val="00253242"/>
    <w:rsid w:val="002553EF"/>
    <w:rsid w:val="00255D13"/>
    <w:rsid w:val="00256A80"/>
    <w:rsid w:val="00257862"/>
    <w:rsid w:val="002606F0"/>
    <w:rsid w:val="00260E11"/>
    <w:rsid w:val="00262767"/>
    <w:rsid w:val="00262844"/>
    <w:rsid w:val="00262AB4"/>
    <w:rsid w:val="00262B1B"/>
    <w:rsid w:val="00262B4D"/>
    <w:rsid w:val="00263A27"/>
    <w:rsid w:val="00264477"/>
    <w:rsid w:val="00264C50"/>
    <w:rsid w:val="00264D1F"/>
    <w:rsid w:val="002655D3"/>
    <w:rsid w:val="0026610A"/>
    <w:rsid w:val="002700DD"/>
    <w:rsid w:val="00270745"/>
    <w:rsid w:val="002713EC"/>
    <w:rsid w:val="0027141B"/>
    <w:rsid w:val="00272D0D"/>
    <w:rsid w:val="002744F4"/>
    <w:rsid w:val="00277E95"/>
    <w:rsid w:val="0028065C"/>
    <w:rsid w:val="002815F9"/>
    <w:rsid w:val="00282358"/>
    <w:rsid w:val="00282DFE"/>
    <w:rsid w:val="00283CB9"/>
    <w:rsid w:val="002849CB"/>
    <w:rsid w:val="0028501E"/>
    <w:rsid w:val="00285CFC"/>
    <w:rsid w:val="002912A8"/>
    <w:rsid w:val="00292264"/>
    <w:rsid w:val="002933EE"/>
    <w:rsid w:val="0029458D"/>
    <w:rsid w:val="0029502D"/>
    <w:rsid w:val="002961D8"/>
    <w:rsid w:val="00297A35"/>
    <w:rsid w:val="002A07C6"/>
    <w:rsid w:val="002A0AAB"/>
    <w:rsid w:val="002A1F4E"/>
    <w:rsid w:val="002A21DD"/>
    <w:rsid w:val="002A2950"/>
    <w:rsid w:val="002A3C8F"/>
    <w:rsid w:val="002A4A5E"/>
    <w:rsid w:val="002A4B3A"/>
    <w:rsid w:val="002A52BA"/>
    <w:rsid w:val="002A575A"/>
    <w:rsid w:val="002A72E9"/>
    <w:rsid w:val="002A7A4D"/>
    <w:rsid w:val="002B134B"/>
    <w:rsid w:val="002B307A"/>
    <w:rsid w:val="002B7A97"/>
    <w:rsid w:val="002C00CD"/>
    <w:rsid w:val="002C13EC"/>
    <w:rsid w:val="002C4418"/>
    <w:rsid w:val="002C4AE4"/>
    <w:rsid w:val="002C5C01"/>
    <w:rsid w:val="002C680C"/>
    <w:rsid w:val="002C70CA"/>
    <w:rsid w:val="002C7A51"/>
    <w:rsid w:val="002C7D1B"/>
    <w:rsid w:val="002D00BB"/>
    <w:rsid w:val="002D0838"/>
    <w:rsid w:val="002D1175"/>
    <w:rsid w:val="002D1F67"/>
    <w:rsid w:val="002D257F"/>
    <w:rsid w:val="002D2AFE"/>
    <w:rsid w:val="002D31C5"/>
    <w:rsid w:val="002D3780"/>
    <w:rsid w:val="002D416E"/>
    <w:rsid w:val="002D53B1"/>
    <w:rsid w:val="002D5E9B"/>
    <w:rsid w:val="002D75C6"/>
    <w:rsid w:val="002E1EC3"/>
    <w:rsid w:val="002E21CE"/>
    <w:rsid w:val="002E2353"/>
    <w:rsid w:val="002E4FBA"/>
    <w:rsid w:val="002E5987"/>
    <w:rsid w:val="002E5C8E"/>
    <w:rsid w:val="002E6B13"/>
    <w:rsid w:val="002E74ED"/>
    <w:rsid w:val="002E75AD"/>
    <w:rsid w:val="002F0347"/>
    <w:rsid w:val="002F07B1"/>
    <w:rsid w:val="002F38EE"/>
    <w:rsid w:val="002F440D"/>
    <w:rsid w:val="002F4425"/>
    <w:rsid w:val="002F4AB4"/>
    <w:rsid w:val="002F5169"/>
    <w:rsid w:val="002F64F3"/>
    <w:rsid w:val="002F6777"/>
    <w:rsid w:val="00300052"/>
    <w:rsid w:val="003002B1"/>
    <w:rsid w:val="003007E6"/>
    <w:rsid w:val="0030118A"/>
    <w:rsid w:val="00302335"/>
    <w:rsid w:val="00302F4A"/>
    <w:rsid w:val="0030385F"/>
    <w:rsid w:val="00305A1F"/>
    <w:rsid w:val="00306857"/>
    <w:rsid w:val="00307871"/>
    <w:rsid w:val="00310C32"/>
    <w:rsid w:val="00311DD3"/>
    <w:rsid w:val="00312295"/>
    <w:rsid w:val="00313823"/>
    <w:rsid w:val="00313970"/>
    <w:rsid w:val="0031480A"/>
    <w:rsid w:val="003149AF"/>
    <w:rsid w:val="003164FB"/>
    <w:rsid w:val="00320B1D"/>
    <w:rsid w:val="00320DDF"/>
    <w:rsid w:val="003210D8"/>
    <w:rsid w:val="003210F0"/>
    <w:rsid w:val="003211DB"/>
    <w:rsid w:val="003213E2"/>
    <w:rsid w:val="00321AE9"/>
    <w:rsid w:val="00323468"/>
    <w:rsid w:val="00323D4F"/>
    <w:rsid w:val="0032513F"/>
    <w:rsid w:val="00325B73"/>
    <w:rsid w:val="00326FE2"/>
    <w:rsid w:val="00330E1A"/>
    <w:rsid w:val="00331C4F"/>
    <w:rsid w:val="003330ED"/>
    <w:rsid w:val="00333512"/>
    <w:rsid w:val="00333914"/>
    <w:rsid w:val="00336471"/>
    <w:rsid w:val="00336949"/>
    <w:rsid w:val="00337930"/>
    <w:rsid w:val="00337DEE"/>
    <w:rsid w:val="00337E63"/>
    <w:rsid w:val="00337EC5"/>
    <w:rsid w:val="003403FC"/>
    <w:rsid w:val="00340462"/>
    <w:rsid w:val="00344042"/>
    <w:rsid w:val="00344120"/>
    <w:rsid w:val="003461B0"/>
    <w:rsid w:val="003477A1"/>
    <w:rsid w:val="00347FEB"/>
    <w:rsid w:val="00351A1E"/>
    <w:rsid w:val="00352AC1"/>
    <w:rsid w:val="003533BE"/>
    <w:rsid w:val="0035364B"/>
    <w:rsid w:val="00354366"/>
    <w:rsid w:val="003544F9"/>
    <w:rsid w:val="00354B29"/>
    <w:rsid w:val="00355D45"/>
    <w:rsid w:val="00355DE5"/>
    <w:rsid w:val="00362279"/>
    <w:rsid w:val="00363411"/>
    <w:rsid w:val="00363B29"/>
    <w:rsid w:val="0036573E"/>
    <w:rsid w:val="0036643A"/>
    <w:rsid w:val="003666EC"/>
    <w:rsid w:val="00367291"/>
    <w:rsid w:val="00367B92"/>
    <w:rsid w:val="0037026B"/>
    <w:rsid w:val="00370B14"/>
    <w:rsid w:val="00370CBB"/>
    <w:rsid w:val="00370E90"/>
    <w:rsid w:val="003715CA"/>
    <w:rsid w:val="003727CA"/>
    <w:rsid w:val="0037444A"/>
    <w:rsid w:val="003752BF"/>
    <w:rsid w:val="00375BB2"/>
    <w:rsid w:val="00375C92"/>
    <w:rsid w:val="00377C95"/>
    <w:rsid w:val="003808A6"/>
    <w:rsid w:val="003819B7"/>
    <w:rsid w:val="00381CEE"/>
    <w:rsid w:val="00382A21"/>
    <w:rsid w:val="0038310E"/>
    <w:rsid w:val="00383200"/>
    <w:rsid w:val="0038324B"/>
    <w:rsid w:val="00383B49"/>
    <w:rsid w:val="00383D17"/>
    <w:rsid w:val="0038470B"/>
    <w:rsid w:val="00385A14"/>
    <w:rsid w:val="00386A8F"/>
    <w:rsid w:val="00386C8E"/>
    <w:rsid w:val="003876CF"/>
    <w:rsid w:val="00387974"/>
    <w:rsid w:val="00390349"/>
    <w:rsid w:val="0039039B"/>
    <w:rsid w:val="003925C0"/>
    <w:rsid w:val="00393F09"/>
    <w:rsid w:val="00394464"/>
    <w:rsid w:val="00394712"/>
    <w:rsid w:val="00396665"/>
    <w:rsid w:val="00397CC7"/>
    <w:rsid w:val="003A1EAD"/>
    <w:rsid w:val="003A26EB"/>
    <w:rsid w:val="003A2DC7"/>
    <w:rsid w:val="003A6AB2"/>
    <w:rsid w:val="003A7749"/>
    <w:rsid w:val="003B005B"/>
    <w:rsid w:val="003B01E7"/>
    <w:rsid w:val="003B0451"/>
    <w:rsid w:val="003B22FB"/>
    <w:rsid w:val="003B25BD"/>
    <w:rsid w:val="003B342C"/>
    <w:rsid w:val="003B3C0A"/>
    <w:rsid w:val="003B3CD3"/>
    <w:rsid w:val="003B456D"/>
    <w:rsid w:val="003B7AF5"/>
    <w:rsid w:val="003B7CD6"/>
    <w:rsid w:val="003C0239"/>
    <w:rsid w:val="003C0477"/>
    <w:rsid w:val="003C07FC"/>
    <w:rsid w:val="003C113C"/>
    <w:rsid w:val="003C185C"/>
    <w:rsid w:val="003C36B8"/>
    <w:rsid w:val="003C3AEB"/>
    <w:rsid w:val="003C442E"/>
    <w:rsid w:val="003C4567"/>
    <w:rsid w:val="003C4714"/>
    <w:rsid w:val="003C5F68"/>
    <w:rsid w:val="003C622F"/>
    <w:rsid w:val="003C69E5"/>
    <w:rsid w:val="003C6DB6"/>
    <w:rsid w:val="003C7258"/>
    <w:rsid w:val="003D09ED"/>
    <w:rsid w:val="003D248E"/>
    <w:rsid w:val="003D36C0"/>
    <w:rsid w:val="003D38F4"/>
    <w:rsid w:val="003D3BBE"/>
    <w:rsid w:val="003D42E5"/>
    <w:rsid w:val="003D4BBF"/>
    <w:rsid w:val="003D6742"/>
    <w:rsid w:val="003D7396"/>
    <w:rsid w:val="003D73FA"/>
    <w:rsid w:val="003D7C73"/>
    <w:rsid w:val="003D7CF2"/>
    <w:rsid w:val="003E0325"/>
    <w:rsid w:val="003E11B1"/>
    <w:rsid w:val="003E1AAD"/>
    <w:rsid w:val="003E1BEB"/>
    <w:rsid w:val="003E1F4C"/>
    <w:rsid w:val="003E20EE"/>
    <w:rsid w:val="003E6529"/>
    <w:rsid w:val="003E6AD3"/>
    <w:rsid w:val="003E77CC"/>
    <w:rsid w:val="003F040D"/>
    <w:rsid w:val="003F06AF"/>
    <w:rsid w:val="003F07CB"/>
    <w:rsid w:val="003F08A6"/>
    <w:rsid w:val="003F1285"/>
    <w:rsid w:val="003F170E"/>
    <w:rsid w:val="003F26DE"/>
    <w:rsid w:val="003F6424"/>
    <w:rsid w:val="003F6CF1"/>
    <w:rsid w:val="003F74EC"/>
    <w:rsid w:val="003F772E"/>
    <w:rsid w:val="003F7A53"/>
    <w:rsid w:val="00400CF4"/>
    <w:rsid w:val="00402144"/>
    <w:rsid w:val="004037FB"/>
    <w:rsid w:val="00403DF3"/>
    <w:rsid w:val="00404580"/>
    <w:rsid w:val="00405DE9"/>
    <w:rsid w:val="004078D6"/>
    <w:rsid w:val="004108C7"/>
    <w:rsid w:val="00411589"/>
    <w:rsid w:val="004117D6"/>
    <w:rsid w:val="00413302"/>
    <w:rsid w:val="00414D3E"/>
    <w:rsid w:val="004157F9"/>
    <w:rsid w:val="00415B8E"/>
    <w:rsid w:val="004163F8"/>
    <w:rsid w:val="004170C8"/>
    <w:rsid w:val="00417C6A"/>
    <w:rsid w:val="0042079E"/>
    <w:rsid w:val="00420992"/>
    <w:rsid w:val="00422BE6"/>
    <w:rsid w:val="00422D12"/>
    <w:rsid w:val="0042351B"/>
    <w:rsid w:val="00423521"/>
    <w:rsid w:val="00423EFE"/>
    <w:rsid w:val="00424D66"/>
    <w:rsid w:val="00425372"/>
    <w:rsid w:val="00425B44"/>
    <w:rsid w:val="00426D6D"/>
    <w:rsid w:val="004271DE"/>
    <w:rsid w:val="00427694"/>
    <w:rsid w:val="00431A59"/>
    <w:rsid w:val="00431A9C"/>
    <w:rsid w:val="004346FC"/>
    <w:rsid w:val="00434888"/>
    <w:rsid w:val="00435EB7"/>
    <w:rsid w:val="00437650"/>
    <w:rsid w:val="00441075"/>
    <w:rsid w:val="00446C30"/>
    <w:rsid w:val="004475F9"/>
    <w:rsid w:val="00447E84"/>
    <w:rsid w:val="004502FB"/>
    <w:rsid w:val="00452105"/>
    <w:rsid w:val="004529E0"/>
    <w:rsid w:val="00452A28"/>
    <w:rsid w:val="00456C65"/>
    <w:rsid w:val="00456D07"/>
    <w:rsid w:val="00456D7F"/>
    <w:rsid w:val="0046140F"/>
    <w:rsid w:val="00461477"/>
    <w:rsid w:val="004635E7"/>
    <w:rsid w:val="00463657"/>
    <w:rsid w:val="00463683"/>
    <w:rsid w:val="00463CEE"/>
    <w:rsid w:val="0046579E"/>
    <w:rsid w:val="00466BFC"/>
    <w:rsid w:val="00470760"/>
    <w:rsid w:val="004711AE"/>
    <w:rsid w:val="00471C6D"/>
    <w:rsid w:val="00472415"/>
    <w:rsid w:val="00472B1D"/>
    <w:rsid w:val="00472ED0"/>
    <w:rsid w:val="00472F37"/>
    <w:rsid w:val="004730EE"/>
    <w:rsid w:val="00473F9B"/>
    <w:rsid w:val="004745FB"/>
    <w:rsid w:val="00475282"/>
    <w:rsid w:val="00475682"/>
    <w:rsid w:val="00477B52"/>
    <w:rsid w:val="00480E3E"/>
    <w:rsid w:val="0048220C"/>
    <w:rsid w:val="0048310C"/>
    <w:rsid w:val="00483124"/>
    <w:rsid w:val="004841AC"/>
    <w:rsid w:val="004845B1"/>
    <w:rsid w:val="0048484F"/>
    <w:rsid w:val="00485D89"/>
    <w:rsid w:val="00485E45"/>
    <w:rsid w:val="00486A0D"/>
    <w:rsid w:val="0048728B"/>
    <w:rsid w:val="00487D93"/>
    <w:rsid w:val="004925BC"/>
    <w:rsid w:val="00493A60"/>
    <w:rsid w:val="0049418B"/>
    <w:rsid w:val="00495517"/>
    <w:rsid w:val="004955D3"/>
    <w:rsid w:val="00496034"/>
    <w:rsid w:val="004962D3"/>
    <w:rsid w:val="0049729B"/>
    <w:rsid w:val="00497E22"/>
    <w:rsid w:val="004A026D"/>
    <w:rsid w:val="004A1E87"/>
    <w:rsid w:val="004A1FCE"/>
    <w:rsid w:val="004A2F80"/>
    <w:rsid w:val="004A30C8"/>
    <w:rsid w:val="004A430D"/>
    <w:rsid w:val="004A700A"/>
    <w:rsid w:val="004A74A6"/>
    <w:rsid w:val="004A7F9A"/>
    <w:rsid w:val="004B0C1F"/>
    <w:rsid w:val="004B1FB5"/>
    <w:rsid w:val="004B22C7"/>
    <w:rsid w:val="004B26B4"/>
    <w:rsid w:val="004B2823"/>
    <w:rsid w:val="004B2921"/>
    <w:rsid w:val="004B32F2"/>
    <w:rsid w:val="004B3441"/>
    <w:rsid w:val="004B3FE0"/>
    <w:rsid w:val="004B45C8"/>
    <w:rsid w:val="004B4684"/>
    <w:rsid w:val="004B4A61"/>
    <w:rsid w:val="004B4D16"/>
    <w:rsid w:val="004B5B60"/>
    <w:rsid w:val="004B5D03"/>
    <w:rsid w:val="004B60DE"/>
    <w:rsid w:val="004B70F1"/>
    <w:rsid w:val="004B7202"/>
    <w:rsid w:val="004C1C1D"/>
    <w:rsid w:val="004C2011"/>
    <w:rsid w:val="004C3FD9"/>
    <w:rsid w:val="004C4115"/>
    <w:rsid w:val="004C4DD6"/>
    <w:rsid w:val="004D00D3"/>
    <w:rsid w:val="004D03B4"/>
    <w:rsid w:val="004D053E"/>
    <w:rsid w:val="004D067B"/>
    <w:rsid w:val="004D073E"/>
    <w:rsid w:val="004D09A0"/>
    <w:rsid w:val="004D0CC3"/>
    <w:rsid w:val="004D235E"/>
    <w:rsid w:val="004D3951"/>
    <w:rsid w:val="004D3F5A"/>
    <w:rsid w:val="004D5369"/>
    <w:rsid w:val="004D56E5"/>
    <w:rsid w:val="004E06DA"/>
    <w:rsid w:val="004E0746"/>
    <w:rsid w:val="004E20BF"/>
    <w:rsid w:val="004E27EC"/>
    <w:rsid w:val="004E3059"/>
    <w:rsid w:val="004E485B"/>
    <w:rsid w:val="004E5DC0"/>
    <w:rsid w:val="004F3350"/>
    <w:rsid w:val="004F345E"/>
    <w:rsid w:val="004F35EA"/>
    <w:rsid w:val="004F5D31"/>
    <w:rsid w:val="004F5DD0"/>
    <w:rsid w:val="004F6347"/>
    <w:rsid w:val="004F69EE"/>
    <w:rsid w:val="004F75F0"/>
    <w:rsid w:val="00500276"/>
    <w:rsid w:val="00500525"/>
    <w:rsid w:val="0050053F"/>
    <w:rsid w:val="005009FC"/>
    <w:rsid w:val="00500C8C"/>
    <w:rsid w:val="00501EAC"/>
    <w:rsid w:val="005035C5"/>
    <w:rsid w:val="00503793"/>
    <w:rsid w:val="00503F29"/>
    <w:rsid w:val="0050439D"/>
    <w:rsid w:val="00504469"/>
    <w:rsid w:val="005049D4"/>
    <w:rsid w:val="00506010"/>
    <w:rsid w:val="00506C73"/>
    <w:rsid w:val="005108D2"/>
    <w:rsid w:val="00510AD0"/>
    <w:rsid w:val="00512E52"/>
    <w:rsid w:val="00512F57"/>
    <w:rsid w:val="00514DC5"/>
    <w:rsid w:val="0051512C"/>
    <w:rsid w:val="00515877"/>
    <w:rsid w:val="005161DE"/>
    <w:rsid w:val="00516797"/>
    <w:rsid w:val="00516FD6"/>
    <w:rsid w:val="00517AEE"/>
    <w:rsid w:val="00517C7A"/>
    <w:rsid w:val="00520779"/>
    <w:rsid w:val="0052197E"/>
    <w:rsid w:val="005228E1"/>
    <w:rsid w:val="00524075"/>
    <w:rsid w:val="00524144"/>
    <w:rsid w:val="00524FBA"/>
    <w:rsid w:val="0053013F"/>
    <w:rsid w:val="00530760"/>
    <w:rsid w:val="00531647"/>
    <w:rsid w:val="00531871"/>
    <w:rsid w:val="00532C47"/>
    <w:rsid w:val="005331A8"/>
    <w:rsid w:val="005337F6"/>
    <w:rsid w:val="00533C63"/>
    <w:rsid w:val="005341C2"/>
    <w:rsid w:val="00534742"/>
    <w:rsid w:val="0053505A"/>
    <w:rsid w:val="00535918"/>
    <w:rsid w:val="00536677"/>
    <w:rsid w:val="00536A3F"/>
    <w:rsid w:val="00536B56"/>
    <w:rsid w:val="0053710E"/>
    <w:rsid w:val="0053755F"/>
    <w:rsid w:val="00537821"/>
    <w:rsid w:val="0054092B"/>
    <w:rsid w:val="00540DE4"/>
    <w:rsid w:val="005442B0"/>
    <w:rsid w:val="00544858"/>
    <w:rsid w:val="00544E6D"/>
    <w:rsid w:val="005462B2"/>
    <w:rsid w:val="00551385"/>
    <w:rsid w:val="0055169C"/>
    <w:rsid w:val="00557FAD"/>
    <w:rsid w:val="00560967"/>
    <w:rsid w:val="00560A15"/>
    <w:rsid w:val="005615E1"/>
    <w:rsid w:val="00562AC6"/>
    <w:rsid w:val="005637D1"/>
    <w:rsid w:val="00563A7F"/>
    <w:rsid w:val="00566BF7"/>
    <w:rsid w:val="00566C1E"/>
    <w:rsid w:val="0056798C"/>
    <w:rsid w:val="00567C82"/>
    <w:rsid w:val="00570B7A"/>
    <w:rsid w:val="00571413"/>
    <w:rsid w:val="00571EA3"/>
    <w:rsid w:val="00572DBD"/>
    <w:rsid w:val="005738E0"/>
    <w:rsid w:val="00573BE2"/>
    <w:rsid w:val="00574EFE"/>
    <w:rsid w:val="00575067"/>
    <w:rsid w:val="00580398"/>
    <w:rsid w:val="0058111C"/>
    <w:rsid w:val="005816A7"/>
    <w:rsid w:val="00582B42"/>
    <w:rsid w:val="00583559"/>
    <w:rsid w:val="00583778"/>
    <w:rsid w:val="00583C85"/>
    <w:rsid w:val="005845AA"/>
    <w:rsid w:val="005853EE"/>
    <w:rsid w:val="00586670"/>
    <w:rsid w:val="00586AC2"/>
    <w:rsid w:val="00587A01"/>
    <w:rsid w:val="00587DBE"/>
    <w:rsid w:val="00587EA3"/>
    <w:rsid w:val="005907EC"/>
    <w:rsid w:val="005911B7"/>
    <w:rsid w:val="00591B30"/>
    <w:rsid w:val="005931B2"/>
    <w:rsid w:val="00593272"/>
    <w:rsid w:val="00593AF5"/>
    <w:rsid w:val="00593B64"/>
    <w:rsid w:val="00595265"/>
    <w:rsid w:val="005970CA"/>
    <w:rsid w:val="0059779D"/>
    <w:rsid w:val="005A09B5"/>
    <w:rsid w:val="005A10AC"/>
    <w:rsid w:val="005A331F"/>
    <w:rsid w:val="005A3351"/>
    <w:rsid w:val="005A53D2"/>
    <w:rsid w:val="005A5620"/>
    <w:rsid w:val="005A5C7C"/>
    <w:rsid w:val="005A5CCB"/>
    <w:rsid w:val="005A5E05"/>
    <w:rsid w:val="005A7088"/>
    <w:rsid w:val="005A78D7"/>
    <w:rsid w:val="005B0C66"/>
    <w:rsid w:val="005B1327"/>
    <w:rsid w:val="005B140E"/>
    <w:rsid w:val="005B15EE"/>
    <w:rsid w:val="005B1FA0"/>
    <w:rsid w:val="005B2FB4"/>
    <w:rsid w:val="005B45C1"/>
    <w:rsid w:val="005B4F24"/>
    <w:rsid w:val="005B656F"/>
    <w:rsid w:val="005B6BE0"/>
    <w:rsid w:val="005B717B"/>
    <w:rsid w:val="005C0522"/>
    <w:rsid w:val="005C0DC4"/>
    <w:rsid w:val="005C191F"/>
    <w:rsid w:val="005C21F3"/>
    <w:rsid w:val="005C78B4"/>
    <w:rsid w:val="005C7E12"/>
    <w:rsid w:val="005D019B"/>
    <w:rsid w:val="005D0772"/>
    <w:rsid w:val="005D0F45"/>
    <w:rsid w:val="005D11AE"/>
    <w:rsid w:val="005D1435"/>
    <w:rsid w:val="005D171F"/>
    <w:rsid w:val="005D1F3F"/>
    <w:rsid w:val="005D4F36"/>
    <w:rsid w:val="005D60FB"/>
    <w:rsid w:val="005D622E"/>
    <w:rsid w:val="005D6968"/>
    <w:rsid w:val="005D7739"/>
    <w:rsid w:val="005D7FA0"/>
    <w:rsid w:val="005E046A"/>
    <w:rsid w:val="005E06C2"/>
    <w:rsid w:val="005E0735"/>
    <w:rsid w:val="005E1275"/>
    <w:rsid w:val="005E17CB"/>
    <w:rsid w:val="005E17F9"/>
    <w:rsid w:val="005E1D00"/>
    <w:rsid w:val="005E2467"/>
    <w:rsid w:val="005E3241"/>
    <w:rsid w:val="005E3D02"/>
    <w:rsid w:val="005E43BB"/>
    <w:rsid w:val="005E454A"/>
    <w:rsid w:val="005E532F"/>
    <w:rsid w:val="005E60E7"/>
    <w:rsid w:val="005E61A9"/>
    <w:rsid w:val="005E7119"/>
    <w:rsid w:val="005E799A"/>
    <w:rsid w:val="005F0BBA"/>
    <w:rsid w:val="005F2DF7"/>
    <w:rsid w:val="005F315D"/>
    <w:rsid w:val="005F4778"/>
    <w:rsid w:val="005F4889"/>
    <w:rsid w:val="005F5681"/>
    <w:rsid w:val="005F57CC"/>
    <w:rsid w:val="005F6C4A"/>
    <w:rsid w:val="005F72FC"/>
    <w:rsid w:val="005F79AB"/>
    <w:rsid w:val="0060090C"/>
    <w:rsid w:val="00600B9F"/>
    <w:rsid w:val="00601847"/>
    <w:rsid w:val="0060295B"/>
    <w:rsid w:val="00604130"/>
    <w:rsid w:val="00604CC5"/>
    <w:rsid w:val="00605E41"/>
    <w:rsid w:val="006113C2"/>
    <w:rsid w:val="00612B09"/>
    <w:rsid w:val="00613769"/>
    <w:rsid w:val="0061551A"/>
    <w:rsid w:val="006155AF"/>
    <w:rsid w:val="00620FCC"/>
    <w:rsid w:val="006222EE"/>
    <w:rsid w:val="00622BD6"/>
    <w:rsid w:val="00622CEA"/>
    <w:rsid w:val="00624A0F"/>
    <w:rsid w:val="00625259"/>
    <w:rsid w:val="006253B1"/>
    <w:rsid w:val="00626830"/>
    <w:rsid w:val="006322D9"/>
    <w:rsid w:val="006335BD"/>
    <w:rsid w:val="00634152"/>
    <w:rsid w:val="0063422C"/>
    <w:rsid w:val="00634689"/>
    <w:rsid w:val="00634729"/>
    <w:rsid w:val="00635809"/>
    <w:rsid w:val="00635CE7"/>
    <w:rsid w:val="00636658"/>
    <w:rsid w:val="00636B96"/>
    <w:rsid w:val="006371D6"/>
    <w:rsid w:val="00640186"/>
    <w:rsid w:val="0064152A"/>
    <w:rsid w:val="006421D7"/>
    <w:rsid w:val="00643AFA"/>
    <w:rsid w:val="006445EF"/>
    <w:rsid w:val="00644871"/>
    <w:rsid w:val="006458CD"/>
    <w:rsid w:val="00645931"/>
    <w:rsid w:val="00647003"/>
    <w:rsid w:val="00652D3A"/>
    <w:rsid w:val="006544E3"/>
    <w:rsid w:val="00654E1C"/>
    <w:rsid w:val="00655F4A"/>
    <w:rsid w:val="0065635C"/>
    <w:rsid w:val="006564CE"/>
    <w:rsid w:val="00656E78"/>
    <w:rsid w:val="00661A3F"/>
    <w:rsid w:val="0066220C"/>
    <w:rsid w:val="006623C5"/>
    <w:rsid w:val="00664288"/>
    <w:rsid w:val="00664F25"/>
    <w:rsid w:val="006666CD"/>
    <w:rsid w:val="0067086B"/>
    <w:rsid w:val="00670E7A"/>
    <w:rsid w:val="0067113A"/>
    <w:rsid w:val="0067280C"/>
    <w:rsid w:val="0067298F"/>
    <w:rsid w:val="00672CC6"/>
    <w:rsid w:val="00675141"/>
    <w:rsid w:val="0067628C"/>
    <w:rsid w:val="00676AAA"/>
    <w:rsid w:val="00680320"/>
    <w:rsid w:val="006819C7"/>
    <w:rsid w:val="006824A4"/>
    <w:rsid w:val="00682AD4"/>
    <w:rsid w:val="00684992"/>
    <w:rsid w:val="00684EEA"/>
    <w:rsid w:val="00685D5A"/>
    <w:rsid w:val="006878BC"/>
    <w:rsid w:val="00690894"/>
    <w:rsid w:val="00690DD8"/>
    <w:rsid w:val="00691C95"/>
    <w:rsid w:val="00692098"/>
    <w:rsid w:val="00694577"/>
    <w:rsid w:val="006952B4"/>
    <w:rsid w:val="00695547"/>
    <w:rsid w:val="006958C3"/>
    <w:rsid w:val="00695AD1"/>
    <w:rsid w:val="0069775A"/>
    <w:rsid w:val="006A0757"/>
    <w:rsid w:val="006A262A"/>
    <w:rsid w:val="006A2E05"/>
    <w:rsid w:val="006A335C"/>
    <w:rsid w:val="006A3567"/>
    <w:rsid w:val="006A449E"/>
    <w:rsid w:val="006A48C3"/>
    <w:rsid w:val="006A7DA8"/>
    <w:rsid w:val="006A7E68"/>
    <w:rsid w:val="006A7F31"/>
    <w:rsid w:val="006B0690"/>
    <w:rsid w:val="006B103D"/>
    <w:rsid w:val="006B2508"/>
    <w:rsid w:val="006B38C7"/>
    <w:rsid w:val="006B3DBA"/>
    <w:rsid w:val="006B3E09"/>
    <w:rsid w:val="006B661F"/>
    <w:rsid w:val="006B6D6B"/>
    <w:rsid w:val="006B6F61"/>
    <w:rsid w:val="006B7112"/>
    <w:rsid w:val="006B7D85"/>
    <w:rsid w:val="006C0263"/>
    <w:rsid w:val="006C0284"/>
    <w:rsid w:val="006C1038"/>
    <w:rsid w:val="006C2094"/>
    <w:rsid w:val="006C224F"/>
    <w:rsid w:val="006C2831"/>
    <w:rsid w:val="006C35A7"/>
    <w:rsid w:val="006C4631"/>
    <w:rsid w:val="006C487E"/>
    <w:rsid w:val="006C4C25"/>
    <w:rsid w:val="006C4C6A"/>
    <w:rsid w:val="006C55C6"/>
    <w:rsid w:val="006C5900"/>
    <w:rsid w:val="006D0939"/>
    <w:rsid w:val="006D1AEA"/>
    <w:rsid w:val="006D1E91"/>
    <w:rsid w:val="006D20AA"/>
    <w:rsid w:val="006D260F"/>
    <w:rsid w:val="006D5622"/>
    <w:rsid w:val="006D579B"/>
    <w:rsid w:val="006D6B09"/>
    <w:rsid w:val="006E00D7"/>
    <w:rsid w:val="006E150F"/>
    <w:rsid w:val="006E2F4C"/>
    <w:rsid w:val="006E4D66"/>
    <w:rsid w:val="006E5472"/>
    <w:rsid w:val="006E555F"/>
    <w:rsid w:val="006E5BE9"/>
    <w:rsid w:val="006E6547"/>
    <w:rsid w:val="006E713C"/>
    <w:rsid w:val="006F04FC"/>
    <w:rsid w:val="006F1657"/>
    <w:rsid w:val="006F1859"/>
    <w:rsid w:val="006F2D00"/>
    <w:rsid w:val="006F4C02"/>
    <w:rsid w:val="006F4F99"/>
    <w:rsid w:val="006F5093"/>
    <w:rsid w:val="006F57D7"/>
    <w:rsid w:val="006F6552"/>
    <w:rsid w:val="006F69C9"/>
    <w:rsid w:val="006F7337"/>
    <w:rsid w:val="006F75EA"/>
    <w:rsid w:val="007014DD"/>
    <w:rsid w:val="00702DC5"/>
    <w:rsid w:val="00704952"/>
    <w:rsid w:val="007049BD"/>
    <w:rsid w:val="00704A88"/>
    <w:rsid w:val="00704B6F"/>
    <w:rsid w:val="00705AEA"/>
    <w:rsid w:val="00706B69"/>
    <w:rsid w:val="00710537"/>
    <w:rsid w:val="007106A7"/>
    <w:rsid w:val="00710E21"/>
    <w:rsid w:val="0071327C"/>
    <w:rsid w:val="007134A4"/>
    <w:rsid w:val="00714648"/>
    <w:rsid w:val="00714B2B"/>
    <w:rsid w:val="00714C68"/>
    <w:rsid w:val="00715885"/>
    <w:rsid w:val="00715AD5"/>
    <w:rsid w:val="007177DC"/>
    <w:rsid w:val="00720022"/>
    <w:rsid w:val="00720682"/>
    <w:rsid w:val="00721131"/>
    <w:rsid w:val="00722E8A"/>
    <w:rsid w:val="00724B4C"/>
    <w:rsid w:val="007260CC"/>
    <w:rsid w:val="007264C7"/>
    <w:rsid w:val="00726F57"/>
    <w:rsid w:val="0073131E"/>
    <w:rsid w:val="007313F4"/>
    <w:rsid w:val="0073227D"/>
    <w:rsid w:val="00733101"/>
    <w:rsid w:val="0073429C"/>
    <w:rsid w:val="00734395"/>
    <w:rsid w:val="00735700"/>
    <w:rsid w:val="007410E3"/>
    <w:rsid w:val="00741434"/>
    <w:rsid w:val="00742707"/>
    <w:rsid w:val="00742E94"/>
    <w:rsid w:val="00744AAD"/>
    <w:rsid w:val="00745105"/>
    <w:rsid w:val="0074521B"/>
    <w:rsid w:val="00745F14"/>
    <w:rsid w:val="00746B3B"/>
    <w:rsid w:val="00746DD9"/>
    <w:rsid w:val="0075179E"/>
    <w:rsid w:val="00751816"/>
    <w:rsid w:val="0075423C"/>
    <w:rsid w:val="0075469E"/>
    <w:rsid w:val="00754EEC"/>
    <w:rsid w:val="00754FBA"/>
    <w:rsid w:val="00755878"/>
    <w:rsid w:val="0075768A"/>
    <w:rsid w:val="00757B1D"/>
    <w:rsid w:val="007602A5"/>
    <w:rsid w:val="00761690"/>
    <w:rsid w:val="00761F24"/>
    <w:rsid w:val="00762A44"/>
    <w:rsid w:val="007638E7"/>
    <w:rsid w:val="007643D8"/>
    <w:rsid w:val="007648B6"/>
    <w:rsid w:val="007659FE"/>
    <w:rsid w:val="00766269"/>
    <w:rsid w:val="00766494"/>
    <w:rsid w:val="0077118B"/>
    <w:rsid w:val="0077445A"/>
    <w:rsid w:val="00774E7E"/>
    <w:rsid w:val="00775580"/>
    <w:rsid w:val="0077559B"/>
    <w:rsid w:val="007755D0"/>
    <w:rsid w:val="00775FEF"/>
    <w:rsid w:val="0077600D"/>
    <w:rsid w:val="00777886"/>
    <w:rsid w:val="00777B83"/>
    <w:rsid w:val="00777BAA"/>
    <w:rsid w:val="00781B1F"/>
    <w:rsid w:val="007824D2"/>
    <w:rsid w:val="0078320E"/>
    <w:rsid w:val="00783413"/>
    <w:rsid w:val="007851F6"/>
    <w:rsid w:val="007872F0"/>
    <w:rsid w:val="00790CB6"/>
    <w:rsid w:val="007916EF"/>
    <w:rsid w:val="007920F8"/>
    <w:rsid w:val="00792C93"/>
    <w:rsid w:val="00792E80"/>
    <w:rsid w:val="00793466"/>
    <w:rsid w:val="00793551"/>
    <w:rsid w:val="007940FB"/>
    <w:rsid w:val="007948F2"/>
    <w:rsid w:val="007952E5"/>
    <w:rsid w:val="00796A21"/>
    <w:rsid w:val="0079700B"/>
    <w:rsid w:val="00797DF9"/>
    <w:rsid w:val="007A11D1"/>
    <w:rsid w:val="007A188C"/>
    <w:rsid w:val="007A18DA"/>
    <w:rsid w:val="007A3D89"/>
    <w:rsid w:val="007A4614"/>
    <w:rsid w:val="007A5CBF"/>
    <w:rsid w:val="007B216A"/>
    <w:rsid w:val="007B2C1B"/>
    <w:rsid w:val="007B3CB1"/>
    <w:rsid w:val="007B3F6E"/>
    <w:rsid w:val="007B4B3D"/>
    <w:rsid w:val="007B518E"/>
    <w:rsid w:val="007B61E1"/>
    <w:rsid w:val="007B7071"/>
    <w:rsid w:val="007C0036"/>
    <w:rsid w:val="007C01D0"/>
    <w:rsid w:val="007C0C69"/>
    <w:rsid w:val="007C1FB3"/>
    <w:rsid w:val="007C3366"/>
    <w:rsid w:val="007C3CA6"/>
    <w:rsid w:val="007C422F"/>
    <w:rsid w:val="007C4BAB"/>
    <w:rsid w:val="007C5C0D"/>
    <w:rsid w:val="007C5D97"/>
    <w:rsid w:val="007C663D"/>
    <w:rsid w:val="007C6AAB"/>
    <w:rsid w:val="007C72F1"/>
    <w:rsid w:val="007C7C1C"/>
    <w:rsid w:val="007D123C"/>
    <w:rsid w:val="007D150A"/>
    <w:rsid w:val="007D167E"/>
    <w:rsid w:val="007D174A"/>
    <w:rsid w:val="007D1922"/>
    <w:rsid w:val="007D2378"/>
    <w:rsid w:val="007D2AB2"/>
    <w:rsid w:val="007D3082"/>
    <w:rsid w:val="007D33BD"/>
    <w:rsid w:val="007D407A"/>
    <w:rsid w:val="007D4294"/>
    <w:rsid w:val="007D4E3C"/>
    <w:rsid w:val="007D50C2"/>
    <w:rsid w:val="007D5409"/>
    <w:rsid w:val="007D690A"/>
    <w:rsid w:val="007E0549"/>
    <w:rsid w:val="007E072D"/>
    <w:rsid w:val="007E0982"/>
    <w:rsid w:val="007E0FE2"/>
    <w:rsid w:val="007E1217"/>
    <w:rsid w:val="007E15E3"/>
    <w:rsid w:val="007E1C6A"/>
    <w:rsid w:val="007E1DB3"/>
    <w:rsid w:val="007E64EF"/>
    <w:rsid w:val="007E65F1"/>
    <w:rsid w:val="007E74A4"/>
    <w:rsid w:val="007E7F2C"/>
    <w:rsid w:val="007F1227"/>
    <w:rsid w:val="007F1519"/>
    <w:rsid w:val="007F3645"/>
    <w:rsid w:val="007F4426"/>
    <w:rsid w:val="007F64B5"/>
    <w:rsid w:val="007F6A1E"/>
    <w:rsid w:val="007F6A4B"/>
    <w:rsid w:val="00801EBC"/>
    <w:rsid w:val="0080269A"/>
    <w:rsid w:val="00803747"/>
    <w:rsid w:val="008058AA"/>
    <w:rsid w:val="0080712E"/>
    <w:rsid w:val="0080712F"/>
    <w:rsid w:val="00810273"/>
    <w:rsid w:val="008117C4"/>
    <w:rsid w:val="00813CB7"/>
    <w:rsid w:val="00815262"/>
    <w:rsid w:val="00815290"/>
    <w:rsid w:val="00816B28"/>
    <w:rsid w:val="00816DA3"/>
    <w:rsid w:val="00816EA2"/>
    <w:rsid w:val="00817298"/>
    <w:rsid w:val="008206FD"/>
    <w:rsid w:val="00820D8A"/>
    <w:rsid w:val="008227C4"/>
    <w:rsid w:val="00822995"/>
    <w:rsid w:val="00822B2C"/>
    <w:rsid w:val="00823813"/>
    <w:rsid w:val="00823B35"/>
    <w:rsid w:val="00823EF8"/>
    <w:rsid w:val="008257C7"/>
    <w:rsid w:val="00826C98"/>
    <w:rsid w:val="008274C6"/>
    <w:rsid w:val="0083074A"/>
    <w:rsid w:val="00830D66"/>
    <w:rsid w:val="008318CD"/>
    <w:rsid w:val="00831932"/>
    <w:rsid w:val="00832396"/>
    <w:rsid w:val="008326B8"/>
    <w:rsid w:val="008326C6"/>
    <w:rsid w:val="00834FBD"/>
    <w:rsid w:val="0083573B"/>
    <w:rsid w:val="00835954"/>
    <w:rsid w:val="00835AE0"/>
    <w:rsid w:val="00836348"/>
    <w:rsid w:val="00836BC0"/>
    <w:rsid w:val="00837469"/>
    <w:rsid w:val="00837BA6"/>
    <w:rsid w:val="00837CE5"/>
    <w:rsid w:val="00840436"/>
    <w:rsid w:val="00841317"/>
    <w:rsid w:val="008442E6"/>
    <w:rsid w:val="008444C7"/>
    <w:rsid w:val="008460A2"/>
    <w:rsid w:val="00846A4A"/>
    <w:rsid w:val="008477AA"/>
    <w:rsid w:val="008508CA"/>
    <w:rsid w:val="00850EEC"/>
    <w:rsid w:val="00851A3C"/>
    <w:rsid w:val="008520B8"/>
    <w:rsid w:val="00853281"/>
    <w:rsid w:val="00853B98"/>
    <w:rsid w:val="00853DFF"/>
    <w:rsid w:val="008543DD"/>
    <w:rsid w:val="00855778"/>
    <w:rsid w:val="008558AD"/>
    <w:rsid w:val="00856DBB"/>
    <w:rsid w:val="00860726"/>
    <w:rsid w:val="00862197"/>
    <w:rsid w:val="00862199"/>
    <w:rsid w:val="008624CB"/>
    <w:rsid w:val="00862E61"/>
    <w:rsid w:val="008654FC"/>
    <w:rsid w:val="00865C35"/>
    <w:rsid w:val="00866CB5"/>
    <w:rsid w:val="00867985"/>
    <w:rsid w:val="008710EC"/>
    <w:rsid w:val="0087141B"/>
    <w:rsid w:val="00872687"/>
    <w:rsid w:val="0087277B"/>
    <w:rsid w:val="00873158"/>
    <w:rsid w:val="00877863"/>
    <w:rsid w:val="00877E10"/>
    <w:rsid w:val="008809C4"/>
    <w:rsid w:val="00881918"/>
    <w:rsid w:val="00881B84"/>
    <w:rsid w:val="00882DC1"/>
    <w:rsid w:val="00886C9B"/>
    <w:rsid w:val="00890035"/>
    <w:rsid w:val="00890C7A"/>
    <w:rsid w:val="00891D0D"/>
    <w:rsid w:val="0089528A"/>
    <w:rsid w:val="00895657"/>
    <w:rsid w:val="00896295"/>
    <w:rsid w:val="0089678E"/>
    <w:rsid w:val="00897600"/>
    <w:rsid w:val="00897F95"/>
    <w:rsid w:val="008A05EA"/>
    <w:rsid w:val="008A0A19"/>
    <w:rsid w:val="008A0B58"/>
    <w:rsid w:val="008A34C0"/>
    <w:rsid w:val="008A417F"/>
    <w:rsid w:val="008A48CB"/>
    <w:rsid w:val="008A7B27"/>
    <w:rsid w:val="008B0420"/>
    <w:rsid w:val="008B1363"/>
    <w:rsid w:val="008B4A9A"/>
    <w:rsid w:val="008B4E15"/>
    <w:rsid w:val="008B5088"/>
    <w:rsid w:val="008B6172"/>
    <w:rsid w:val="008B72B4"/>
    <w:rsid w:val="008B7318"/>
    <w:rsid w:val="008B7957"/>
    <w:rsid w:val="008C0C29"/>
    <w:rsid w:val="008C0EB0"/>
    <w:rsid w:val="008C198F"/>
    <w:rsid w:val="008C2A36"/>
    <w:rsid w:val="008C3878"/>
    <w:rsid w:val="008C39CC"/>
    <w:rsid w:val="008C4D1B"/>
    <w:rsid w:val="008C59C6"/>
    <w:rsid w:val="008D10B3"/>
    <w:rsid w:val="008D348D"/>
    <w:rsid w:val="008D373B"/>
    <w:rsid w:val="008D3869"/>
    <w:rsid w:val="008D3CCC"/>
    <w:rsid w:val="008D4D8D"/>
    <w:rsid w:val="008D51CA"/>
    <w:rsid w:val="008D5BAB"/>
    <w:rsid w:val="008D6757"/>
    <w:rsid w:val="008D6CF4"/>
    <w:rsid w:val="008E032F"/>
    <w:rsid w:val="008E0EFA"/>
    <w:rsid w:val="008E0F28"/>
    <w:rsid w:val="008E1A05"/>
    <w:rsid w:val="008E2F1D"/>
    <w:rsid w:val="008E4E22"/>
    <w:rsid w:val="008E4FC7"/>
    <w:rsid w:val="008E5BD6"/>
    <w:rsid w:val="008E5D82"/>
    <w:rsid w:val="008F05B6"/>
    <w:rsid w:val="008F0DB8"/>
    <w:rsid w:val="008F185B"/>
    <w:rsid w:val="008F2355"/>
    <w:rsid w:val="008F4301"/>
    <w:rsid w:val="008F46B6"/>
    <w:rsid w:val="008F4D5B"/>
    <w:rsid w:val="008F4FAE"/>
    <w:rsid w:val="008F54AD"/>
    <w:rsid w:val="008F6D8F"/>
    <w:rsid w:val="00901551"/>
    <w:rsid w:val="0090183A"/>
    <w:rsid w:val="00901F68"/>
    <w:rsid w:val="00902562"/>
    <w:rsid w:val="0090268A"/>
    <w:rsid w:val="00902945"/>
    <w:rsid w:val="00904593"/>
    <w:rsid w:val="00904E14"/>
    <w:rsid w:val="00907AC7"/>
    <w:rsid w:val="00907DAD"/>
    <w:rsid w:val="0091035F"/>
    <w:rsid w:val="00912A9D"/>
    <w:rsid w:val="009133BE"/>
    <w:rsid w:val="00914492"/>
    <w:rsid w:val="00915128"/>
    <w:rsid w:val="009159D6"/>
    <w:rsid w:val="0091618E"/>
    <w:rsid w:val="0091631B"/>
    <w:rsid w:val="00916410"/>
    <w:rsid w:val="00920B46"/>
    <w:rsid w:val="00920CA7"/>
    <w:rsid w:val="0092127B"/>
    <w:rsid w:val="00921323"/>
    <w:rsid w:val="009225AB"/>
    <w:rsid w:val="00922BAC"/>
    <w:rsid w:val="00924526"/>
    <w:rsid w:val="009252B6"/>
    <w:rsid w:val="00925EAD"/>
    <w:rsid w:val="00925F74"/>
    <w:rsid w:val="00927194"/>
    <w:rsid w:val="00930CC7"/>
    <w:rsid w:val="009316B4"/>
    <w:rsid w:val="00932B9E"/>
    <w:rsid w:val="009342C0"/>
    <w:rsid w:val="00936576"/>
    <w:rsid w:val="0093733B"/>
    <w:rsid w:val="009377D7"/>
    <w:rsid w:val="00941419"/>
    <w:rsid w:val="00941464"/>
    <w:rsid w:val="0094272F"/>
    <w:rsid w:val="009428F4"/>
    <w:rsid w:val="00942D42"/>
    <w:rsid w:val="00942DF0"/>
    <w:rsid w:val="00943AE1"/>
    <w:rsid w:val="00943C5C"/>
    <w:rsid w:val="00944C5D"/>
    <w:rsid w:val="0094542A"/>
    <w:rsid w:val="00945BA7"/>
    <w:rsid w:val="00945C52"/>
    <w:rsid w:val="009462C1"/>
    <w:rsid w:val="00947160"/>
    <w:rsid w:val="00947879"/>
    <w:rsid w:val="00950067"/>
    <w:rsid w:val="00951461"/>
    <w:rsid w:val="00955544"/>
    <w:rsid w:val="00957532"/>
    <w:rsid w:val="00961A9A"/>
    <w:rsid w:val="00961B91"/>
    <w:rsid w:val="00961DDF"/>
    <w:rsid w:val="009633EB"/>
    <w:rsid w:val="0096341F"/>
    <w:rsid w:val="00963B99"/>
    <w:rsid w:val="00963D18"/>
    <w:rsid w:val="0096438E"/>
    <w:rsid w:val="00964608"/>
    <w:rsid w:val="009653A1"/>
    <w:rsid w:val="00966B00"/>
    <w:rsid w:val="00973790"/>
    <w:rsid w:val="00974C96"/>
    <w:rsid w:val="00975133"/>
    <w:rsid w:val="009758AB"/>
    <w:rsid w:val="00975D93"/>
    <w:rsid w:val="00975DDB"/>
    <w:rsid w:val="00976300"/>
    <w:rsid w:val="00976E89"/>
    <w:rsid w:val="00977288"/>
    <w:rsid w:val="00977E51"/>
    <w:rsid w:val="00980107"/>
    <w:rsid w:val="0098069B"/>
    <w:rsid w:val="00981718"/>
    <w:rsid w:val="00981DCF"/>
    <w:rsid w:val="00984CAA"/>
    <w:rsid w:val="00984FB6"/>
    <w:rsid w:val="009851E5"/>
    <w:rsid w:val="009855B4"/>
    <w:rsid w:val="00986280"/>
    <w:rsid w:val="00986412"/>
    <w:rsid w:val="0098653D"/>
    <w:rsid w:val="0098666F"/>
    <w:rsid w:val="00986AC0"/>
    <w:rsid w:val="00987BAE"/>
    <w:rsid w:val="00990F46"/>
    <w:rsid w:val="00991291"/>
    <w:rsid w:val="00991989"/>
    <w:rsid w:val="00991E26"/>
    <w:rsid w:val="0099302C"/>
    <w:rsid w:val="00993E88"/>
    <w:rsid w:val="009955B1"/>
    <w:rsid w:val="00996FC7"/>
    <w:rsid w:val="009979D1"/>
    <w:rsid w:val="009A0877"/>
    <w:rsid w:val="009A0E66"/>
    <w:rsid w:val="009A19A4"/>
    <w:rsid w:val="009A1D08"/>
    <w:rsid w:val="009A1E99"/>
    <w:rsid w:val="009A38F5"/>
    <w:rsid w:val="009A4EF7"/>
    <w:rsid w:val="009A6666"/>
    <w:rsid w:val="009A71E5"/>
    <w:rsid w:val="009A79BD"/>
    <w:rsid w:val="009A7E77"/>
    <w:rsid w:val="009B08D3"/>
    <w:rsid w:val="009B181F"/>
    <w:rsid w:val="009B1CEB"/>
    <w:rsid w:val="009B3996"/>
    <w:rsid w:val="009B4AB4"/>
    <w:rsid w:val="009B52C7"/>
    <w:rsid w:val="009B5DAE"/>
    <w:rsid w:val="009B64BF"/>
    <w:rsid w:val="009B68E8"/>
    <w:rsid w:val="009B7112"/>
    <w:rsid w:val="009C0441"/>
    <w:rsid w:val="009C04B4"/>
    <w:rsid w:val="009C1009"/>
    <w:rsid w:val="009C136D"/>
    <w:rsid w:val="009C27E2"/>
    <w:rsid w:val="009C2D4D"/>
    <w:rsid w:val="009C2DB3"/>
    <w:rsid w:val="009C5B86"/>
    <w:rsid w:val="009C5CF1"/>
    <w:rsid w:val="009C74AC"/>
    <w:rsid w:val="009D1A47"/>
    <w:rsid w:val="009D29F7"/>
    <w:rsid w:val="009D3B34"/>
    <w:rsid w:val="009D400B"/>
    <w:rsid w:val="009D4E6D"/>
    <w:rsid w:val="009D50C8"/>
    <w:rsid w:val="009D5557"/>
    <w:rsid w:val="009D5879"/>
    <w:rsid w:val="009D61D5"/>
    <w:rsid w:val="009D67E8"/>
    <w:rsid w:val="009D7D25"/>
    <w:rsid w:val="009E0702"/>
    <w:rsid w:val="009E0F11"/>
    <w:rsid w:val="009E23EF"/>
    <w:rsid w:val="009E396F"/>
    <w:rsid w:val="009E5BED"/>
    <w:rsid w:val="009E67D5"/>
    <w:rsid w:val="009E682D"/>
    <w:rsid w:val="009E7D14"/>
    <w:rsid w:val="009F0F04"/>
    <w:rsid w:val="009F173E"/>
    <w:rsid w:val="009F2455"/>
    <w:rsid w:val="009F2682"/>
    <w:rsid w:val="009F27D3"/>
    <w:rsid w:val="009F4192"/>
    <w:rsid w:val="009F79D0"/>
    <w:rsid w:val="009F79EB"/>
    <w:rsid w:val="00A000E6"/>
    <w:rsid w:val="00A0032F"/>
    <w:rsid w:val="00A0109F"/>
    <w:rsid w:val="00A01787"/>
    <w:rsid w:val="00A02686"/>
    <w:rsid w:val="00A02954"/>
    <w:rsid w:val="00A03852"/>
    <w:rsid w:val="00A041E1"/>
    <w:rsid w:val="00A06C24"/>
    <w:rsid w:val="00A07A2E"/>
    <w:rsid w:val="00A07CCE"/>
    <w:rsid w:val="00A10875"/>
    <w:rsid w:val="00A10876"/>
    <w:rsid w:val="00A10897"/>
    <w:rsid w:val="00A108E4"/>
    <w:rsid w:val="00A10A0F"/>
    <w:rsid w:val="00A11AE9"/>
    <w:rsid w:val="00A1201F"/>
    <w:rsid w:val="00A130ED"/>
    <w:rsid w:val="00A136C3"/>
    <w:rsid w:val="00A13978"/>
    <w:rsid w:val="00A14A07"/>
    <w:rsid w:val="00A14DA2"/>
    <w:rsid w:val="00A15115"/>
    <w:rsid w:val="00A1580D"/>
    <w:rsid w:val="00A15932"/>
    <w:rsid w:val="00A15DA4"/>
    <w:rsid w:val="00A16660"/>
    <w:rsid w:val="00A17597"/>
    <w:rsid w:val="00A20211"/>
    <w:rsid w:val="00A20FC4"/>
    <w:rsid w:val="00A213AA"/>
    <w:rsid w:val="00A21FF1"/>
    <w:rsid w:val="00A22926"/>
    <w:rsid w:val="00A23684"/>
    <w:rsid w:val="00A23E49"/>
    <w:rsid w:val="00A243E1"/>
    <w:rsid w:val="00A24901"/>
    <w:rsid w:val="00A250A8"/>
    <w:rsid w:val="00A251FD"/>
    <w:rsid w:val="00A2570A"/>
    <w:rsid w:val="00A25C14"/>
    <w:rsid w:val="00A26792"/>
    <w:rsid w:val="00A26A5C"/>
    <w:rsid w:val="00A271F2"/>
    <w:rsid w:val="00A2742F"/>
    <w:rsid w:val="00A30B4C"/>
    <w:rsid w:val="00A30E1A"/>
    <w:rsid w:val="00A33776"/>
    <w:rsid w:val="00A344A3"/>
    <w:rsid w:val="00A34FF4"/>
    <w:rsid w:val="00A350D1"/>
    <w:rsid w:val="00A350E0"/>
    <w:rsid w:val="00A3599B"/>
    <w:rsid w:val="00A36F76"/>
    <w:rsid w:val="00A44266"/>
    <w:rsid w:val="00A44757"/>
    <w:rsid w:val="00A44EDD"/>
    <w:rsid w:val="00A451B9"/>
    <w:rsid w:val="00A4603A"/>
    <w:rsid w:val="00A464C0"/>
    <w:rsid w:val="00A47D47"/>
    <w:rsid w:val="00A519B0"/>
    <w:rsid w:val="00A52ECF"/>
    <w:rsid w:val="00A5424A"/>
    <w:rsid w:val="00A56055"/>
    <w:rsid w:val="00A56AA4"/>
    <w:rsid w:val="00A5705A"/>
    <w:rsid w:val="00A57E38"/>
    <w:rsid w:val="00A6076A"/>
    <w:rsid w:val="00A62A57"/>
    <w:rsid w:val="00A62CE1"/>
    <w:rsid w:val="00A63C60"/>
    <w:rsid w:val="00A63D62"/>
    <w:rsid w:val="00A66110"/>
    <w:rsid w:val="00A669F2"/>
    <w:rsid w:val="00A66E20"/>
    <w:rsid w:val="00A6768F"/>
    <w:rsid w:val="00A71519"/>
    <w:rsid w:val="00A71A51"/>
    <w:rsid w:val="00A7584A"/>
    <w:rsid w:val="00A769ED"/>
    <w:rsid w:val="00A76BB4"/>
    <w:rsid w:val="00A7731B"/>
    <w:rsid w:val="00A7788E"/>
    <w:rsid w:val="00A811AF"/>
    <w:rsid w:val="00A82781"/>
    <w:rsid w:val="00A827F2"/>
    <w:rsid w:val="00A83D6C"/>
    <w:rsid w:val="00A83FF0"/>
    <w:rsid w:val="00A8432C"/>
    <w:rsid w:val="00A853A9"/>
    <w:rsid w:val="00A859F6"/>
    <w:rsid w:val="00A85B27"/>
    <w:rsid w:val="00A86959"/>
    <w:rsid w:val="00A86F5D"/>
    <w:rsid w:val="00A87429"/>
    <w:rsid w:val="00A87EFA"/>
    <w:rsid w:val="00A91E74"/>
    <w:rsid w:val="00A92525"/>
    <w:rsid w:val="00A925D4"/>
    <w:rsid w:val="00A94E7B"/>
    <w:rsid w:val="00A94E96"/>
    <w:rsid w:val="00A954DE"/>
    <w:rsid w:val="00A961C8"/>
    <w:rsid w:val="00AA02F7"/>
    <w:rsid w:val="00AA0B5A"/>
    <w:rsid w:val="00AA0C23"/>
    <w:rsid w:val="00AA0DA4"/>
    <w:rsid w:val="00AA1364"/>
    <w:rsid w:val="00AA1C9A"/>
    <w:rsid w:val="00AA2258"/>
    <w:rsid w:val="00AA2D99"/>
    <w:rsid w:val="00AA44AC"/>
    <w:rsid w:val="00AA49AE"/>
    <w:rsid w:val="00AA5285"/>
    <w:rsid w:val="00AA55BF"/>
    <w:rsid w:val="00AB08CF"/>
    <w:rsid w:val="00AB0950"/>
    <w:rsid w:val="00AB1225"/>
    <w:rsid w:val="00AB207E"/>
    <w:rsid w:val="00AB25EC"/>
    <w:rsid w:val="00AB2F78"/>
    <w:rsid w:val="00AB4E59"/>
    <w:rsid w:val="00AB5F83"/>
    <w:rsid w:val="00AB6987"/>
    <w:rsid w:val="00AB7765"/>
    <w:rsid w:val="00AC0A6B"/>
    <w:rsid w:val="00AC0AFC"/>
    <w:rsid w:val="00AC0B99"/>
    <w:rsid w:val="00AC36BC"/>
    <w:rsid w:val="00AC4346"/>
    <w:rsid w:val="00AC4493"/>
    <w:rsid w:val="00AC462E"/>
    <w:rsid w:val="00AC5F6C"/>
    <w:rsid w:val="00AD153B"/>
    <w:rsid w:val="00AD1B3F"/>
    <w:rsid w:val="00AD2375"/>
    <w:rsid w:val="00AD256B"/>
    <w:rsid w:val="00AD2647"/>
    <w:rsid w:val="00AD4280"/>
    <w:rsid w:val="00AE56BB"/>
    <w:rsid w:val="00AE62C3"/>
    <w:rsid w:val="00AE787B"/>
    <w:rsid w:val="00AE7D92"/>
    <w:rsid w:val="00AF08FA"/>
    <w:rsid w:val="00AF0D97"/>
    <w:rsid w:val="00AF0E99"/>
    <w:rsid w:val="00AF241F"/>
    <w:rsid w:val="00AF2CE8"/>
    <w:rsid w:val="00AF40F8"/>
    <w:rsid w:val="00AF4487"/>
    <w:rsid w:val="00AF70BD"/>
    <w:rsid w:val="00AF70E4"/>
    <w:rsid w:val="00B00517"/>
    <w:rsid w:val="00B02AE6"/>
    <w:rsid w:val="00B06DC0"/>
    <w:rsid w:val="00B10164"/>
    <w:rsid w:val="00B10C04"/>
    <w:rsid w:val="00B11054"/>
    <w:rsid w:val="00B12F93"/>
    <w:rsid w:val="00B141E8"/>
    <w:rsid w:val="00B14D6E"/>
    <w:rsid w:val="00B156C0"/>
    <w:rsid w:val="00B15AAC"/>
    <w:rsid w:val="00B22A8D"/>
    <w:rsid w:val="00B244C4"/>
    <w:rsid w:val="00B24A46"/>
    <w:rsid w:val="00B24DFF"/>
    <w:rsid w:val="00B25319"/>
    <w:rsid w:val="00B26EFA"/>
    <w:rsid w:val="00B3077C"/>
    <w:rsid w:val="00B31397"/>
    <w:rsid w:val="00B32411"/>
    <w:rsid w:val="00B32D14"/>
    <w:rsid w:val="00B3508D"/>
    <w:rsid w:val="00B358E1"/>
    <w:rsid w:val="00B35C3E"/>
    <w:rsid w:val="00B35E6D"/>
    <w:rsid w:val="00B35E8D"/>
    <w:rsid w:val="00B36075"/>
    <w:rsid w:val="00B371AA"/>
    <w:rsid w:val="00B375D7"/>
    <w:rsid w:val="00B37A06"/>
    <w:rsid w:val="00B37AC8"/>
    <w:rsid w:val="00B40AC2"/>
    <w:rsid w:val="00B40FE1"/>
    <w:rsid w:val="00B42B08"/>
    <w:rsid w:val="00B4352C"/>
    <w:rsid w:val="00B43A56"/>
    <w:rsid w:val="00B44399"/>
    <w:rsid w:val="00B45758"/>
    <w:rsid w:val="00B464CD"/>
    <w:rsid w:val="00B46A16"/>
    <w:rsid w:val="00B501EA"/>
    <w:rsid w:val="00B50652"/>
    <w:rsid w:val="00B525E1"/>
    <w:rsid w:val="00B52BCE"/>
    <w:rsid w:val="00B542FB"/>
    <w:rsid w:val="00B569CD"/>
    <w:rsid w:val="00B56B4C"/>
    <w:rsid w:val="00B57117"/>
    <w:rsid w:val="00B579F5"/>
    <w:rsid w:val="00B57E74"/>
    <w:rsid w:val="00B62189"/>
    <w:rsid w:val="00B622DB"/>
    <w:rsid w:val="00B6340C"/>
    <w:rsid w:val="00B63DAA"/>
    <w:rsid w:val="00B66DED"/>
    <w:rsid w:val="00B6710C"/>
    <w:rsid w:val="00B67DC6"/>
    <w:rsid w:val="00B70CDE"/>
    <w:rsid w:val="00B72AFE"/>
    <w:rsid w:val="00B7390A"/>
    <w:rsid w:val="00B73B6C"/>
    <w:rsid w:val="00B73F49"/>
    <w:rsid w:val="00B747C7"/>
    <w:rsid w:val="00B752E6"/>
    <w:rsid w:val="00B75931"/>
    <w:rsid w:val="00B75B3A"/>
    <w:rsid w:val="00B76324"/>
    <w:rsid w:val="00B76A34"/>
    <w:rsid w:val="00B77333"/>
    <w:rsid w:val="00B77719"/>
    <w:rsid w:val="00B802F7"/>
    <w:rsid w:val="00B80D6C"/>
    <w:rsid w:val="00B81DE6"/>
    <w:rsid w:val="00B8253B"/>
    <w:rsid w:val="00B8352F"/>
    <w:rsid w:val="00B847DB"/>
    <w:rsid w:val="00B86AF9"/>
    <w:rsid w:val="00B87B53"/>
    <w:rsid w:val="00B90459"/>
    <w:rsid w:val="00B90BD2"/>
    <w:rsid w:val="00B912CE"/>
    <w:rsid w:val="00B928BB"/>
    <w:rsid w:val="00B94B00"/>
    <w:rsid w:val="00B96EA4"/>
    <w:rsid w:val="00B96F1C"/>
    <w:rsid w:val="00B9759C"/>
    <w:rsid w:val="00B9766A"/>
    <w:rsid w:val="00BA0E4A"/>
    <w:rsid w:val="00BA3F53"/>
    <w:rsid w:val="00BA44B6"/>
    <w:rsid w:val="00BA4643"/>
    <w:rsid w:val="00BA69E5"/>
    <w:rsid w:val="00BB024B"/>
    <w:rsid w:val="00BB14A1"/>
    <w:rsid w:val="00BB1747"/>
    <w:rsid w:val="00BB185E"/>
    <w:rsid w:val="00BB1D9D"/>
    <w:rsid w:val="00BB2CD1"/>
    <w:rsid w:val="00BB2DF0"/>
    <w:rsid w:val="00BB2E2F"/>
    <w:rsid w:val="00BB4859"/>
    <w:rsid w:val="00BB4F48"/>
    <w:rsid w:val="00BB5CD0"/>
    <w:rsid w:val="00BB612E"/>
    <w:rsid w:val="00BB633C"/>
    <w:rsid w:val="00BC0520"/>
    <w:rsid w:val="00BC1F01"/>
    <w:rsid w:val="00BC1FFA"/>
    <w:rsid w:val="00BC2542"/>
    <w:rsid w:val="00BC268A"/>
    <w:rsid w:val="00BC6070"/>
    <w:rsid w:val="00BC63AC"/>
    <w:rsid w:val="00BC6DDC"/>
    <w:rsid w:val="00BC7681"/>
    <w:rsid w:val="00BC76DF"/>
    <w:rsid w:val="00BD03A0"/>
    <w:rsid w:val="00BD1945"/>
    <w:rsid w:val="00BD1C5A"/>
    <w:rsid w:val="00BD4089"/>
    <w:rsid w:val="00BD4629"/>
    <w:rsid w:val="00BD4EE4"/>
    <w:rsid w:val="00BD72C5"/>
    <w:rsid w:val="00BD741E"/>
    <w:rsid w:val="00BD7AB3"/>
    <w:rsid w:val="00BE0CC8"/>
    <w:rsid w:val="00BE0D21"/>
    <w:rsid w:val="00BE1559"/>
    <w:rsid w:val="00BE1C81"/>
    <w:rsid w:val="00BE3A49"/>
    <w:rsid w:val="00BE3FDE"/>
    <w:rsid w:val="00BE471C"/>
    <w:rsid w:val="00BE5505"/>
    <w:rsid w:val="00BE5815"/>
    <w:rsid w:val="00BE682B"/>
    <w:rsid w:val="00BE7DD0"/>
    <w:rsid w:val="00BF1A69"/>
    <w:rsid w:val="00BF24BE"/>
    <w:rsid w:val="00BF2553"/>
    <w:rsid w:val="00BF2BE5"/>
    <w:rsid w:val="00BF2D9C"/>
    <w:rsid w:val="00BF2F68"/>
    <w:rsid w:val="00BF40B9"/>
    <w:rsid w:val="00BF47DD"/>
    <w:rsid w:val="00BF4D87"/>
    <w:rsid w:val="00BF5F84"/>
    <w:rsid w:val="00BF66F8"/>
    <w:rsid w:val="00BF670A"/>
    <w:rsid w:val="00C01167"/>
    <w:rsid w:val="00C01402"/>
    <w:rsid w:val="00C01EEB"/>
    <w:rsid w:val="00C030B8"/>
    <w:rsid w:val="00C037A8"/>
    <w:rsid w:val="00C071ED"/>
    <w:rsid w:val="00C072F8"/>
    <w:rsid w:val="00C079AE"/>
    <w:rsid w:val="00C12146"/>
    <w:rsid w:val="00C12BFD"/>
    <w:rsid w:val="00C13346"/>
    <w:rsid w:val="00C137E8"/>
    <w:rsid w:val="00C15EF4"/>
    <w:rsid w:val="00C167FD"/>
    <w:rsid w:val="00C16AAC"/>
    <w:rsid w:val="00C16BB7"/>
    <w:rsid w:val="00C1733E"/>
    <w:rsid w:val="00C17494"/>
    <w:rsid w:val="00C219B5"/>
    <w:rsid w:val="00C21E13"/>
    <w:rsid w:val="00C22CE7"/>
    <w:rsid w:val="00C2402D"/>
    <w:rsid w:val="00C2410A"/>
    <w:rsid w:val="00C25373"/>
    <w:rsid w:val="00C26288"/>
    <w:rsid w:val="00C277F3"/>
    <w:rsid w:val="00C3043F"/>
    <w:rsid w:val="00C305C6"/>
    <w:rsid w:val="00C30AFF"/>
    <w:rsid w:val="00C30EE1"/>
    <w:rsid w:val="00C32120"/>
    <w:rsid w:val="00C32504"/>
    <w:rsid w:val="00C32B95"/>
    <w:rsid w:val="00C32FE0"/>
    <w:rsid w:val="00C34386"/>
    <w:rsid w:val="00C37CC4"/>
    <w:rsid w:val="00C41397"/>
    <w:rsid w:val="00C43039"/>
    <w:rsid w:val="00C43734"/>
    <w:rsid w:val="00C4377F"/>
    <w:rsid w:val="00C44B8D"/>
    <w:rsid w:val="00C45A0C"/>
    <w:rsid w:val="00C4750E"/>
    <w:rsid w:val="00C47710"/>
    <w:rsid w:val="00C517B6"/>
    <w:rsid w:val="00C54361"/>
    <w:rsid w:val="00C55AFD"/>
    <w:rsid w:val="00C56208"/>
    <w:rsid w:val="00C562EE"/>
    <w:rsid w:val="00C57049"/>
    <w:rsid w:val="00C57220"/>
    <w:rsid w:val="00C5750E"/>
    <w:rsid w:val="00C57AC0"/>
    <w:rsid w:val="00C57F41"/>
    <w:rsid w:val="00C6116E"/>
    <w:rsid w:val="00C628E2"/>
    <w:rsid w:val="00C63748"/>
    <w:rsid w:val="00C63AA7"/>
    <w:rsid w:val="00C6447E"/>
    <w:rsid w:val="00C6479D"/>
    <w:rsid w:val="00C64CBE"/>
    <w:rsid w:val="00C65667"/>
    <w:rsid w:val="00C66439"/>
    <w:rsid w:val="00C67529"/>
    <w:rsid w:val="00C67927"/>
    <w:rsid w:val="00C67EF7"/>
    <w:rsid w:val="00C70613"/>
    <w:rsid w:val="00C7187B"/>
    <w:rsid w:val="00C7215F"/>
    <w:rsid w:val="00C72519"/>
    <w:rsid w:val="00C73572"/>
    <w:rsid w:val="00C73A2D"/>
    <w:rsid w:val="00C7426B"/>
    <w:rsid w:val="00C74F9E"/>
    <w:rsid w:val="00C76DF0"/>
    <w:rsid w:val="00C77287"/>
    <w:rsid w:val="00C77DAD"/>
    <w:rsid w:val="00C80A3E"/>
    <w:rsid w:val="00C80EEE"/>
    <w:rsid w:val="00C812CF"/>
    <w:rsid w:val="00C81464"/>
    <w:rsid w:val="00C81595"/>
    <w:rsid w:val="00C8385C"/>
    <w:rsid w:val="00C83896"/>
    <w:rsid w:val="00C83923"/>
    <w:rsid w:val="00C850BC"/>
    <w:rsid w:val="00C859A4"/>
    <w:rsid w:val="00C860C5"/>
    <w:rsid w:val="00C86784"/>
    <w:rsid w:val="00C86BB9"/>
    <w:rsid w:val="00C9061B"/>
    <w:rsid w:val="00C90E4A"/>
    <w:rsid w:val="00C90FDC"/>
    <w:rsid w:val="00C9312C"/>
    <w:rsid w:val="00C9351D"/>
    <w:rsid w:val="00C93971"/>
    <w:rsid w:val="00C96661"/>
    <w:rsid w:val="00C9732F"/>
    <w:rsid w:val="00C9756E"/>
    <w:rsid w:val="00CA0BE7"/>
    <w:rsid w:val="00CA0C0C"/>
    <w:rsid w:val="00CA0CD3"/>
    <w:rsid w:val="00CA269E"/>
    <w:rsid w:val="00CA2AE5"/>
    <w:rsid w:val="00CA40F8"/>
    <w:rsid w:val="00CA4CA7"/>
    <w:rsid w:val="00CA5047"/>
    <w:rsid w:val="00CA5315"/>
    <w:rsid w:val="00CA556A"/>
    <w:rsid w:val="00CA62FA"/>
    <w:rsid w:val="00CA76E8"/>
    <w:rsid w:val="00CB0295"/>
    <w:rsid w:val="00CB0AB5"/>
    <w:rsid w:val="00CB1080"/>
    <w:rsid w:val="00CB337B"/>
    <w:rsid w:val="00CB424D"/>
    <w:rsid w:val="00CB43A7"/>
    <w:rsid w:val="00CB50E3"/>
    <w:rsid w:val="00CB5B3B"/>
    <w:rsid w:val="00CB69B2"/>
    <w:rsid w:val="00CB6AAA"/>
    <w:rsid w:val="00CB7000"/>
    <w:rsid w:val="00CC18DF"/>
    <w:rsid w:val="00CC1D12"/>
    <w:rsid w:val="00CC2B66"/>
    <w:rsid w:val="00CC41C2"/>
    <w:rsid w:val="00CC443A"/>
    <w:rsid w:val="00CC4F48"/>
    <w:rsid w:val="00CC6DA3"/>
    <w:rsid w:val="00CC6F03"/>
    <w:rsid w:val="00CD0330"/>
    <w:rsid w:val="00CD06EF"/>
    <w:rsid w:val="00CD0FB2"/>
    <w:rsid w:val="00CD2840"/>
    <w:rsid w:val="00CD2BC5"/>
    <w:rsid w:val="00CD3ACC"/>
    <w:rsid w:val="00CD4D83"/>
    <w:rsid w:val="00CD5950"/>
    <w:rsid w:val="00CD6222"/>
    <w:rsid w:val="00CD66D2"/>
    <w:rsid w:val="00CD6DF4"/>
    <w:rsid w:val="00CD7135"/>
    <w:rsid w:val="00CD7974"/>
    <w:rsid w:val="00CD7DB8"/>
    <w:rsid w:val="00CE175B"/>
    <w:rsid w:val="00CE1F92"/>
    <w:rsid w:val="00CE2174"/>
    <w:rsid w:val="00CE28E9"/>
    <w:rsid w:val="00CE48D8"/>
    <w:rsid w:val="00CE61E7"/>
    <w:rsid w:val="00CE683B"/>
    <w:rsid w:val="00CE6843"/>
    <w:rsid w:val="00CE6BD8"/>
    <w:rsid w:val="00CE7853"/>
    <w:rsid w:val="00CE7DD0"/>
    <w:rsid w:val="00CF1F10"/>
    <w:rsid w:val="00CF2D1D"/>
    <w:rsid w:val="00CF4C16"/>
    <w:rsid w:val="00CF65A8"/>
    <w:rsid w:val="00CF6D40"/>
    <w:rsid w:val="00CF717C"/>
    <w:rsid w:val="00CF77A8"/>
    <w:rsid w:val="00CF7940"/>
    <w:rsid w:val="00CF794A"/>
    <w:rsid w:val="00D006F8"/>
    <w:rsid w:val="00D00748"/>
    <w:rsid w:val="00D012EA"/>
    <w:rsid w:val="00D01939"/>
    <w:rsid w:val="00D01AA8"/>
    <w:rsid w:val="00D01F97"/>
    <w:rsid w:val="00D02A06"/>
    <w:rsid w:val="00D039EA"/>
    <w:rsid w:val="00D0446B"/>
    <w:rsid w:val="00D05846"/>
    <w:rsid w:val="00D06814"/>
    <w:rsid w:val="00D07349"/>
    <w:rsid w:val="00D10028"/>
    <w:rsid w:val="00D10B01"/>
    <w:rsid w:val="00D12F8D"/>
    <w:rsid w:val="00D140F5"/>
    <w:rsid w:val="00D144E7"/>
    <w:rsid w:val="00D1492E"/>
    <w:rsid w:val="00D1632E"/>
    <w:rsid w:val="00D164AB"/>
    <w:rsid w:val="00D16E01"/>
    <w:rsid w:val="00D17AA8"/>
    <w:rsid w:val="00D20241"/>
    <w:rsid w:val="00D20433"/>
    <w:rsid w:val="00D20606"/>
    <w:rsid w:val="00D20866"/>
    <w:rsid w:val="00D22ADC"/>
    <w:rsid w:val="00D23289"/>
    <w:rsid w:val="00D23319"/>
    <w:rsid w:val="00D233CE"/>
    <w:rsid w:val="00D23F03"/>
    <w:rsid w:val="00D244B1"/>
    <w:rsid w:val="00D25248"/>
    <w:rsid w:val="00D26725"/>
    <w:rsid w:val="00D277B1"/>
    <w:rsid w:val="00D30011"/>
    <w:rsid w:val="00D30BB4"/>
    <w:rsid w:val="00D31863"/>
    <w:rsid w:val="00D327BD"/>
    <w:rsid w:val="00D3444C"/>
    <w:rsid w:val="00D35DF9"/>
    <w:rsid w:val="00D365CE"/>
    <w:rsid w:val="00D36C86"/>
    <w:rsid w:val="00D36CED"/>
    <w:rsid w:val="00D37607"/>
    <w:rsid w:val="00D37A55"/>
    <w:rsid w:val="00D409DE"/>
    <w:rsid w:val="00D40BBE"/>
    <w:rsid w:val="00D41BDB"/>
    <w:rsid w:val="00D42863"/>
    <w:rsid w:val="00D42FF2"/>
    <w:rsid w:val="00D43F7F"/>
    <w:rsid w:val="00D46BAB"/>
    <w:rsid w:val="00D46D19"/>
    <w:rsid w:val="00D474C0"/>
    <w:rsid w:val="00D478B8"/>
    <w:rsid w:val="00D501C4"/>
    <w:rsid w:val="00D50C87"/>
    <w:rsid w:val="00D52CB3"/>
    <w:rsid w:val="00D53B8B"/>
    <w:rsid w:val="00D56BE0"/>
    <w:rsid w:val="00D56C42"/>
    <w:rsid w:val="00D600DD"/>
    <w:rsid w:val="00D62559"/>
    <w:rsid w:val="00D63F78"/>
    <w:rsid w:val="00D64092"/>
    <w:rsid w:val="00D64B54"/>
    <w:rsid w:val="00D64BB0"/>
    <w:rsid w:val="00D65697"/>
    <w:rsid w:val="00D661B2"/>
    <w:rsid w:val="00D6720E"/>
    <w:rsid w:val="00D672A6"/>
    <w:rsid w:val="00D675A3"/>
    <w:rsid w:val="00D676D9"/>
    <w:rsid w:val="00D67C12"/>
    <w:rsid w:val="00D71BF7"/>
    <w:rsid w:val="00D729F5"/>
    <w:rsid w:val="00D73E83"/>
    <w:rsid w:val="00D749D6"/>
    <w:rsid w:val="00D74F4D"/>
    <w:rsid w:val="00D75978"/>
    <w:rsid w:val="00D767F5"/>
    <w:rsid w:val="00D767FF"/>
    <w:rsid w:val="00D80D35"/>
    <w:rsid w:val="00D818A5"/>
    <w:rsid w:val="00D8195E"/>
    <w:rsid w:val="00D827BD"/>
    <w:rsid w:val="00D85189"/>
    <w:rsid w:val="00D856A4"/>
    <w:rsid w:val="00D90FDC"/>
    <w:rsid w:val="00D91709"/>
    <w:rsid w:val="00D91C54"/>
    <w:rsid w:val="00D92256"/>
    <w:rsid w:val="00D93BDD"/>
    <w:rsid w:val="00D946C8"/>
    <w:rsid w:val="00D94DE7"/>
    <w:rsid w:val="00D95477"/>
    <w:rsid w:val="00D968DD"/>
    <w:rsid w:val="00D969C1"/>
    <w:rsid w:val="00DA0184"/>
    <w:rsid w:val="00DA069D"/>
    <w:rsid w:val="00DA1B2B"/>
    <w:rsid w:val="00DA1E6A"/>
    <w:rsid w:val="00DA22C1"/>
    <w:rsid w:val="00DA30AA"/>
    <w:rsid w:val="00DA33FB"/>
    <w:rsid w:val="00DA3988"/>
    <w:rsid w:val="00DA4192"/>
    <w:rsid w:val="00DA581D"/>
    <w:rsid w:val="00DA6991"/>
    <w:rsid w:val="00DB05FE"/>
    <w:rsid w:val="00DB299B"/>
    <w:rsid w:val="00DB2E24"/>
    <w:rsid w:val="00DB325E"/>
    <w:rsid w:val="00DB39E3"/>
    <w:rsid w:val="00DB4D49"/>
    <w:rsid w:val="00DB5AE2"/>
    <w:rsid w:val="00DB666F"/>
    <w:rsid w:val="00DC30EF"/>
    <w:rsid w:val="00DC3D51"/>
    <w:rsid w:val="00DC41A5"/>
    <w:rsid w:val="00DC5F9B"/>
    <w:rsid w:val="00DC67AD"/>
    <w:rsid w:val="00DD11E5"/>
    <w:rsid w:val="00DD210D"/>
    <w:rsid w:val="00DD2A57"/>
    <w:rsid w:val="00DD3656"/>
    <w:rsid w:val="00DD418B"/>
    <w:rsid w:val="00DD442F"/>
    <w:rsid w:val="00DD4437"/>
    <w:rsid w:val="00DD4AF4"/>
    <w:rsid w:val="00DD4B29"/>
    <w:rsid w:val="00DD528A"/>
    <w:rsid w:val="00DD5683"/>
    <w:rsid w:val="00DD57B4"/>
    <w:rsid w:val="00DD5A9E"/>
    <w:rsid w:val="00DD60ED"/>
    <w:rsid w:val="00DD66A5"/>
    <w:rsid w:val="00DD6864"/>
    <w:rsid w:val="00DD6C95"/>
    <w:rsid w:val="00DD7134"/>
    <w:rsid w:val="00DD725A"/>
    <w:rsid w:val="00DE1200"/>
    <w:rsid w:val="00DE13AE"/>
    <w:rsid w:val="00DE1D33"/>
    <w:rsid w:val="00DE23FB"/>
    <w:rsid w:val="00DE3850"/>
    <w:rsid w:val="00DE40FE"/>
    <w:rsid w:val="00DE426E"/>
    <w:rsid w:val="00DE43FB"/>
    <w:rsid w:val="00DE478B"/>
    <w:rsid w:val="00DE67C0"/>
    <w:rsid w:val="00DE6B79"/>
    <w:rsid w:val="00DE79EF"/>
    <w:rsid w:val="00DF2373"/>
    <w:rsid w:val="00DF37E1"/>
    <w:rsid w:val="00DF7031"/>
    <w:rsid w:val="00DF722E"/>
    <w:rsid w:val="00DF771F"/>
    <w:rsid w:val="00DF7EF2"/>
    <w:rsid w:val="00E011F8"/>
    <w:rsid w:val="00E02050"/>
    <w:rsid w:val="00E0227A"/>
    <w:rsid w:val="00E023DB"/>
    <w:rsid w:val="00E03C66"/>
    <w:rsid w:val="00E04582"/>
    <w:rsid w:val="00E059CD"/>
    <w:rsid w:val="00E073F1"/>
    <w:rsid w:val="00E075A9"/>
    <w:rsid w:val="00E0775E"/>
    <w:rsid w:val="00E07F37"/>
    <w:rsid w:val="00E10E41"/>
    <w:rsid w:val="00E11024"/>
    <w:rsid w:val="00E1231E"/>
    <w:rsid w:val="00E129E7"/>
    <w:rsid w:val="00E12A7D"/>
    <w:rsid w:val="00E12D73"/>
    <w:rsid w:val="00E1330D"/>
    <w:rsid w:val="00E145E5"/>
    <w:rsid w:val="00E158A3"/>
    <w:rsid w:val="00E159DC"/>
    <w:rsid w:val="00E20400"/>
    <w:rsid w:val="00E20D21"/>
    <w:rsid w:val="00E213B3"/>
    <w:rsid w:val="00E21958"/>
    <w:rsid w:val="00E225A9"/>
    <w:rsid w:val="00E236D8"/>
    <w:rsid w:val="00E24416"/>
    <w:rsid w:val="00E2446C"/>
    <w:rsid w:val="00E24861"/>
    <w:rsid w:val="00E24A1F"/>
    <w:rsid w:val="00E24DF0"/>
    <w:rsid w:val="00E268BD"/>
    <w:rsid w:val="00E26B46"/>
    <w:rsid w:val="00E26F2B"/>
    <w:rsid w:val="00E301EF"/>
    <w:rsid w:val="00E328E5"/>
    <w:rsid w:val="00E338BA"/>
    <w:rsid w:val="00E33904"/>
    <w:rsid w:val="00E3470F"/>
    <w:rsid w:val="00E347DE"/>
    <w:rsid w:val="00E34CB5"/>
    <w:rsid w:val="00E3693B"/>
    <w:rsid w:val="00E378D8"/>
    <w:rsid w:val="00E37BA9"/>
    <w:rsid w:val="00E40DFE"/>
    <w:rsid w:val="00E412A3"/>
    <w:rsid w:val="00E41497"/>
    <w:rsid w:val="00E41B18"/>
    <w:rsid w:val="00E4598A"/>
    <w:rsid w:val="00E4715F"/>
    <w:rsid w:val="00E508B7"/>
    <w:rsid w:val="00E529BD"/>
    <w:rsid w:val="00E53652"/>
    <w:rsid w:val="00E54686"/>
    <w:rsid w:val="00E550B7"/>
    <w:rsid w:val="00E55699"/>
    <w:rsid w:val="00E55E0D"/>
    <w:rsid w:val="00E57F86"/>
    <w:rsid w:val="00E57FEC"/>
    <w:rsid w:val="00E605DD"/>
    <w:rsid w:val="00E617D2"/>
    <w:rsid w:val="00E61C7C"/>
    <w:rsid w:val="00E62DC0"/>
    <w:rsid w:val="00E65DBB"/>
    <w:rsid w:val="00E6642A"/>
    <w:rsid w:val="00E66BD0"/>
    <w:rsid w:val="00E66E12"/>
    <w:rsid w:val="00E67DEF"/>
    <w:rsid w:val="00E67EE3"/>
    <w:rsid w:val="00E738A2"/>
    <w:rsid w:val="00E745AE"/>
    <w:rsid w:val="00E7565D"/>
    <w:rsid w:val="00E7582B"/>
    <w:rsid w:val="00E7768A"/>
    <w:rsid w:val="00E80353"/>
    <w:rsid w:val="00E80801"/>
    <w:rsid w:val="00E80D5B"/>
    <w:rsid w:val="00E81E85"/>
    <w:rsid w:val="00E82E9A"/>
    <w:rsid w:val="00E843FE"/>
    <w:rsid w:val="00E8451B"/>
    <w:rsid w:val="00E84CFB"/>
    <w:rsid w:val="00E8504A"/>
    <w:rsid w:val="00E85B88"/>
    <w:rsid w:val="00E85DD7"/>
    <w:rsid w:val="00E861FE"/>
    <w:rsid w:val="00E87003"/>
    <w:rsid w:val="00E90171"/>
    <w:rsid w:val="00E9032A"/>
    <w:rsid w:val="00E912E3"/>
    <w:rsid w:val="00E9146B"/>
    <w:rsid w:val="00E91DFF"/>
    <w:rsid w:val="00E922F6"/>
    <w:rsid w:val="00E951E9"/>
    <w:rsid w:val="00E952CE"/>
    <w:rsid w:val="00E96B1D"/>
    <w:rsid w:val="00E96D3C"/>
    <w:rsid w:val="00EA1778"/>
    <w:rsid w:val="00EA2368"/>
    <w:rsid w:val="00EA2DE8"/>
    <w:rsid w:val="00EA40A3"/>
    <w:rsid w:val="00EA5DDC"/>
    <w:rsid w:val="00EA70AB"/>
    <w:rsid w:val="00EA72F3"/>
    <w:rsid w:val="00EB0AFF"/>
    <w:rsid w:val="00EB21AF"/>
    <w:rsid w:val="00EB3D03"/>
    <w:rsid w:val="00EB3F93"/>
    <w:rsid w:val="00EB4B29"/>
    <w:rsid w:val="00EB5FE4"/>
    <w:rsid w:val="00EB65CE"/>
    <w:rsid w:val="00EC0A0C"/>
    <w:rsid w:val="00EC1037"/>
    <w:rsid w:val="00EC1780"/>
    <w:rsid w:val="00EC21C9"/>
    <w:rsid w:val="00EC2F8C"/>
    <w:rsid w:val="00EC3448"/>
    <w:rsid w:val="00EC4685"/>
    <w:rsid w:val="00EC474E"/>
    <w:rsid w:val="00EC47AA"/>
    <w:rsid w:val="00ED025E"/>
    <w:rsid w:val="00ED0F92"/>
    <w:rsid w:val="00ED3A1D"/>
    <w:rsid w:val="00ED4953"/>
    <w:rsid w:val="00ED51ED"/>
    <w:rsid w:val="00ED6C30"/>
    <w:rsid w:val="00EE09AC"/>
    <w:rsid w:val="00EE1DA5"/>
    <w:rsid w:val="00EE2085"/>
    <w:rsid w:val="00EE4B15"/>
    <w:rsid w:val="00EE533F"/>
    <w:rsid w:val="00EE5690"/>
    <w:rsid w:val="00EE5BD6"/>
    <w:rsid w:val="00EE5FD2"/>
    <w:rsid w:val="00EE64E5"/>
    <w:rsid w:val="00EE65B1"/>
    <w:rsid w:val="00EE77AF"/>
    <w:rsid w:val="00EE7FB3"/>
    <w:rsid w:val="00EF0FFD"/>
    <w:rsid w:val="00EF2EE3"/>
    <w:rsid w:val="00EF4912"/>
    <w:rsid w:val="00EF4EC5"/>
    <w:rsid w:val="00EF5463"/>
    <w:rsid w:val="00EF5BED"/>
    <w:rsid w:val="00EF7169"/>
    <w:rsid w:val="00EF7705"/>
    <w:rsid w:val="00EF7B8A"/>
    <w:rsid w:val="00F00853"/>
    <w:rsid w:val="00F018F1"/>
    <w:rsid w:val="00F0479F"/>
    <w:rsid w:val="00F05647"/>
    <w:rsid w:val="00F05C75"/>
    <w:rsid w:val="00F069E5"/>
    <w:rsid w:val="00F07ED0"/>
    <w:rsid w:val="00F10A3B"/>
    <w:rsid w:val="00F10D64"/>
    <w:rsid w:val="00F125E8"/>
    <w:rsid w:val="00F133B8"/>
    <w:rsid w:val="00F146DD"/>
    <w:rsid w:val="00F14D8F"/>
    <w:rsid w:val="00F1585C"/>
    <w:rsid w:val="00F15BCA"/>
    <w:rsid w:val="00F16A29"/>
    <w:rsid w:val="00F20541"/>
    <w:rsid w:val="00F20A86"/>
    <w:rsid w:val="00F2316B"/>
    <w:rsid w:val="00F24040"/>
    <w:rsid w:val="00F24913"/>
    <w:rsid w:val="00F24C9F"/>
    <w:rsid w:val="00F25CB3"/>
    <w:rsid w:val="00F27B75"/>
    <w:rsid w:val="00F30489"/>
    <w:rsid w:val="00F30E65"/>
    <w:rsid w:val="00F31576"/>
    <w:rsid w:val="00F33A34"/>
    <w:rsid w:val="00F341AB"/>
    <w:rsid w:val="00F34D05"/>
    <w:rsid w:val="00F3665D"/>
    <w:rsid w:val="00F37030"/>
    <w:rsid w:val="00F37322"/>
    <w:rsid w:val="00F37825"/>
    <w:rsid w:val="00F40C70"/>
    <w:rsid w:val="00F40D88"/>
    <w:rsid w:val="00F41F0F"/>
    <w:rsid w:val="00F41FB3"/>
    <w:rsid w:val="00F42F92"/>
    <w:rsid w:val="00F42FBA"/>
    <w:rsid w:val="00F43EFD"/>
    <w:rsid w:val="00F4516F"/>
    <w:rsid w:val="00F45A2F"/>
    <w:rsid w:val="00F45D71"/>
    <w:rsid w:val="00F45EF9"/>
    <w:rsid w:val="00F45F3E"/>
    <w:rsid w:val="00F467EC"/>
    <w:rsid w:val="00F46FF9"/>
    <w:rsid w:val="00F511AE"/>
    <w:rsid w:val="00F5244C"/>
    <w:rsid w:val="00F54531"/>
    <w:rsid w:val="00F55985"/>
    <w:rsid w:val="00F56034"/>
    <w:rsid w:val="00F57E37"/>
    <w:rsid w:val="00F6058E"/>
    <w:rsid w:val="00F60C07"/>
    <w:rsid w:val="00F632B4"/>
    <w:rsid w:val="00F63BCD"/>
    <w:rsid w:val="00F649DE"/>
    <w:rsid w:val="00F65022"/>
    <w:rsid w:val="00F6574F"/>
    <w:rsid w:val="00F65A71"/>
    <w:rsid w:val="00F669DD"/>
    <w:rsid w:val="00F67506"/>
    <w:rsid w:val="00F67650"/>
    <w:rsid w:val="00F71CBC"/>
    <w:rsid w:val="00F7382F"/>
    <w:rsid w:val="00F73932"/>
    <w:rsid w:val="00F73CE3"/>
    <w:rsid w:val="00F73F1A"/>
    <w:rsid w:val="00F74B95"/>
    <w:rsid w:val="00F7750C"/>
    <w:rsid w:val="00F77BF4"/>
    <w:rsid w:val="00F8082D"/>
    <w:rsid w:val="00F80832"/>
    <w:rsid w:val="00F82956"/>
    <w:rsid w:val="00F836D0"/>
    <w:rsid w:val="00F83B8D"/>
    <w:rsid w:val="00F8429A"/>
    <w:rsid w:val="00F8760B"/>
    <w:rsid w:val="00F90755"/>
    <w:rsid w:val="00F916BB"/>
    <w:rsid w:val="00F9214C"/>
    <w:rsid w:val="00F928E7"/>
    <w:rsid w:val="00F92F1E"/>
    <w:rsid w:val="00F933AF"/>
    <w:rsid w:val="00F93FA9"/>
    <w:rsid w:val="00F954DE"/>
    <w:rsid w:val="00F96D6B"/>
    <w:rsid w:val="00F96FF9"/>
    <w:rsid w:val="00F97C62"/>
    <w:rsid w:val="00FA0F69"/>
    <w:rsid w:val="00FA1045"/>
    <w:rsid w:val="00FA1604"/>
    <w:rsid w:val="00FA162F"/>
    <w:rsid w:val="00FA1F33"/>
    <w:rsid w:val="00FA2078"/>
    <w:rsid w:val="00FA21EA"/>
    <w:rsid w:val="00FA223F"/>
    <w:rsid w:val="00FA298C"/>
    <w:rsid w:val="00FA34F1"/>
    <w:rsid w:val="00FA3E68"/>
    <w:rsid w:val="00FA40CF"/>
    <w:rsid w:val="00FA457F"/>
    <w:rsid w:val="00FA4599"/>
    <w:rsid w:val="00FA4E28"/>
    <w:rsid w:val="00FA53DD"/>
    <w:rsid w:val="00FA5C23"/>
    <w:rsid w:val="00FA7509"/>
    <w:rsid w:val="00FA77B8"/>
    <w:rsid w:val="00FA7EC9"/>
    <w:rsid w:val="00FB0D75"/>
    <w:rsid w:val="00FB0E9C"/>
    <w:rsid w:val="00FB235B"/>
    <w:rsid w:val="00FB2489"/>
    <w:rsid w:val="00FB400B"/>
    <w:rsid w:val="00FB61CF"/>
    <w:rsid w:val="00FC1831"/>
    <w:rsid w:val="00FC1A86"/>
    <w:rsid w:val="00FC1AED"/>
    <w:rsid w:val="00FC286A"/>
    <w:rsid w:val="00FC3658"/>
    <w:rsid w:val="00FC36EA"/>
    <w:rsid w:val="00FC38B8"/>
    <w:rsid w:val="00FC4004"/>
    <w:rsid w:val="00FC437C"/>
    <w:rsid w:val="00FC462D"/>
    <w:rsid w:val="00FC5449"/>
    <w:rsid w:val="00FC5554"/>
    <w:rsid w:val="00FC5F15"/>
    <w:rsid w:val="00FC6628"/>
    <w:rsid w:val="00FC69BD"/>
    <w:rsid w:val="00FD00FF"/>
    <w:rsid w:val="00FD14FF"/>
    <w:rsid w:val="00FD36D0"/>
    <w:rsid w:val="00FD3892"/>
    <w:rsid w:val="00FD50C9"/>
    <w:rsid w:val="00FD59ED"/>
    <w:rsid w:val="00FD709E"/>
    <w:rsid w:val="00FD7B5B"/>
    <w:rsid w:val="00FE071F"/>
    <w:rsid w:val="00FE2D4D"/>
    <w:rsid w:val="00FE3957"/>
    <w:rsid w:val="00FE66E9"/>
    <w:rsid w:val="00FF2438"/>
    <w:rsid w:val="00FF2620"/>
    <w:rsid w:val="00FF27FE"/>
    <w:rsid w:val="00FF334E"/>
    <w:rsid w:val="00FF360F"/>
    <w:rsid w:val="00FF4013"/>
    <w:rsid w:val="00FF4C92"/>
    <w:rsid w:val="00FF54D8"/>
    <w:rsid w:val="00FF5FA5"/>
    <w:rsid w:val="00FF644B"/>
    <w:rsid w:val="00FF75C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443A"/>
    <w:pPr>
      <w:spacing w:line="480" w:lineRule="auto"/>
      <w:jc w:val="both"/>
    </w:pPr>
    <w:rPr>
      <w:rFonts w:ascii="Arial" w:hAnsi="Arial"/>
      <w:sz w:val="24"/>
    </w:rPr>
  </w:style>
  <w:style w:type="paragraph" w:styleId="Ttulo1">
    <w:name w:val="heading 1"/>
    <w:basedOn w:val="Normal"/>
    <w:next w:val="Normal"/>
    <w:link w:val="Ttulo1Char"/>
    <w:uiPriority w:val="9"/>
    <w:qFormat/>
    <w:rsid w:val="00D37A55"/>
    <w:pPr>
      <w:keepNext/>
      <w:keepLines/>
      <w:pageBreakBefore/>
      <w:numPr>
        <w:numId w:val="7"/>
      </w:numPr>
      <w:spacing w:before="480" w:after="0"/>
      <w:outlineLvl w:val="0"/>
    </w:pPr>
    <w:rPr>
      <w:rFonts w:eastAsiaTheme="majorEastAsia" w:cstheme="majorBidi"/>
      <w:b/>
      <w:bCs/>
      <w:sz w:val="36"/>
      <w:szCs w:val="28"/>
    </w:rPr>
  </w:style>
  <w:style w:type="paragraph" w:styleId="Ttulo2">
    <w:name w:val="heading 2"/>
    <w:basedOn w:val="Normal"/>
    <w:next w:val="Normal"/>
    <w:link w:val="Ttulo2Char"/>
    <w:uiPriority w:val="9"/>
    <w:unhideWhenUsed/>
    <w:qFormat/>
    <w:rsid w:val="00A250A8"/>
    <w:pPr>
      <w:keepNext/>
      <w:keepLines/>
      <w:numPr>
        <w:ilvl w:val="1"/>
        <w:numId w:val="7"/>
      </w:numPr>
      <w:spacing w:before="200" w:after="0"/>
      <w:outlineLvl w:val="1"/>
    </w:pPr>
    <w:rPr>
      <w:rFonts w:eastAsiaTheme="majorEastAsia" w:cstheme="majorBidi"/>
      <w:b/>
      <w:bCs/>
      <w:sz w:val="32"/>
      <w:szCs w:val="26"/>
    </w:rPr>
  </w:style>
  <w:style w:type="paragraph" w:styleId="Ttulo3">
    <w:name w:val="heading 3"/>
    <w:basedOn w:val="Normal"/>
    <w:next w:val="Normal"/>
    <w:link w:val="Ttulo3Char"/>
    <w:uiPriority w:val="9"/>
    <w:unhideWhenUsed/>
    <w:qFormat/>
    <w:rsid w:val="00A250A8"/>
    <w:pPr>
      <w:keepNext/>
      <w:keepLines/>
      <w:numPr>
        <w:ilvl w:val="2"/>
        <w:numId w:val="7"/>
      </w:numPr>
      <w:spacing w:before="200" w:after="0"/>
      <w:outlineLvl w:val="2"/>
    </w:pPr>
    <w:rPr>
      <w:rFonts w:eastAsiaTheme="majorEastAsia" w:cstheme="majorBidi"/>
      <w:b/>
      <w:bCs/>
      <w:sz w:val="28"/>
    </w:rPr>
  </w:style>
  <w:style w:type="paragraph" w:styleId="Ttulo4">
    <w:name w:val="heading 4"/>
    <w:basedOn w:val="Normal"/>
    <w:next w:val="Normal"/>
    <w:link w:val="Ttulo4Char"/>
    <w:uiPriority w:val="9"/>
    <w:unhideWhenUsed/>
    <w:qFormat/>
    <w:rsid w:val="00FA7509"/>
    <w:pPr>
      <w:keepNext/>
      <w:keepLines/>
      <w:numPr>
        <w:ilvl w:val="3"/>
        <w:numId w:val="7"/>
      </w:numPr>
      <w:spacing w:before="200" w:after="0"/>
      <w:outlineLvl w:val="3"/>
    </w:pPr>
    <w:rPr>
      <w:rFonts w:eastAsiaTheme="majorEastAsia" w:cstheme="majorBidi"/>
      <w:b/>
      <w:bCs/>
      <w:iCs/>
      <w:color w:val="000000" w:themeColor="text1"/>
      <w:sz w:val="26"/>
    </w:rPr>
  </w:style>
  <w:style w:type="paragraph" w:styleId="Ttulo5">
    <w:name w:val="heading 5"/>
    <w:basedOn w:val="Normal"/>
    <w:next w:val="Normal"/>
    <w:link w:val="Ttulo5Char"/>
    <w:uiPriority w:val="9"/>
    <w:semiHidden/>
    <w:unhideWhenUsed/>
    <w:qFormat/>
    <w:rsid w:val="00A250A8"/>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A250A8"/>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A250A8"/>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A250A8"/>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A250A8"/>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904593"/>
    <w:pPr>
      <w:spacing w:after="0" w:line="240" w:lineRule="auto"/>
    </w:pPr>
  </w:style>
  <w:style w:type="character" w:customStyle="1" w:styleId="Ttulo1Char">
    <w:name w:val="Título 1 Char"/>
    <w:basedOn w:val="Fontepargpadro"/>
    <w:link w:val="Ttulo1"/>
    <w:uiPriority w:val="9"/>
    <w:rsid w:val="00D37A55"/>
    <w:rPr>
      <w:rFonts w:ascii="Arial" w:eastAsiaTheme="majorEastAsia" w:hAnsi="Arial" w:cstheme="majorBidi"/>
      <w:b/>
      <w:bCs/>
      <w:sz w:val="36"/>
      <w:szCs w:val="28"/>
    </w:rPr>
  </w:style>
  <w:style w:type="paragraph" w:styleId="CabealhodoSumrio">
    <w:name w:val="TOC Heading"/>
    <w:basedOn w:val="Ttulo1"/>
    <w:next w:val="Normal"/>
    <w:uiPriority w:val="39"/>
    <w:unhideWhenUsed/>
    <w:qFormat/>
    <w:rsid w:val="00904593"/>
    <w:pPr>
      <w:outlineLvl w:val="9"/>
    </w:pPr>
    <w:rPr>
      <w:rFonts w:asciiTheme="majorHAnsi" w:hAnsiTheme="majorHAnsi"/>
      <w:color w:val="365F91" w:themeColor="accent1" w:themeShade="BF"/>
      <w:sz w:val="28"/>
    </w:rPr>
  </w:style>
  <w:style w:type="paragraph" w:styleId="Sumrio1">
    <w:name w:val="toc 1"/>
    <w:basedOn w:val="Normal"/>
    <w:next w:val="Normal"/>
    <w:autoRedefine/>
    <w:uiPriority w:val="39"/>
    <w:unhideWhenUsed/>
    <w:rsid w:val="00904593"/>
    <w:pPr>
      <w:spacing w:after="100"/>
    </w:pPr>
  </w:style>
  <w:style w:type="character" w:styleId="Hyperlink">
    <w:name w:val="Hyperlink"/>
    <w:basedOn w:val="Fontepargpadro"/>
    <w:uiPriority w:val="99"/>
    <w:unhideWhenUsed/>
    <w:rsid w:val="00904593"/>
    <w:rPr>
      <w:color w:val="0000FF" w:themeColor="hyperlink"/>
      <w:u w:val="single"/>
    </w:rPr>
  </w:style>
  <w:style w:type="paragraph" w:styleId="Textodebalo">
    <w:name w:val="Balloon Text"/>
    <w:basedOn w:val="Normal"/>
    <w:link w:val="TextodebaloChar"/>
    <w:uiPriority w:val="99"/>
    <w:semiHidden/>
    <w:unhideWhenUsed/>
    <w:rsid w:val="0090459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04593"/>
    <w:rPr>
      <w:rFonts w:ascii="Tahoma" w:hAnsi="Tahoma" w:cs="Tahoma"/>
      <w:sz w:val="16"/>
      <w:szCs w:val="16"/>
    </w:rPr>
  </w:style>
  <w:style w:type="paragraph" w:styleId="Cabealho">
    <w:name w:val="header"/>
    <w:basedOn w:val="Normal"/>
    <w:link w:val="CabealhoChar"/>
    <w:uiPriority w:val="99"/>
    <w:unhideWhenUsed/>
    <w:rsid w:val="00DE1D3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E1D33"/>
  </w:style>
  <w:style w:type="paragraph" w:styleId="Rodap">
    <w:name w:val="footer"/>
    <w:basedOn w:val="Normal"/>
    <w:link w:val="RodapChar"/>
    <w:uiPriority w:val="99"/>
    <w:unhideWhenUsed/>
    <w:rsid w:val="00DE1D33"/>
    <w:pPr>
      <w:tabs>
        <w:tab w:val="center" w:pos="4252"/>
        <w:tab w:val="right" w:pos="8504"/>
      </w:tabs>
      <w:spacing w:after="0" w:line="240" w:lineRule="auto"/>
    </w:pPr>
  </w:style>
  <w:style w:type="character" w:customStyle="1" w:styleId="RodapChar">
    <w:name w:val="Rodapé Char"/>
    <w:basedOn w:val="Fontepargpadro"/>
    <w:link w:val="Rodap"/>
    <w:uiPriority w:val="99"/>
    <w:rsid w:val="00DE1D33"/>
  </w:style>
  <w:style w:type="table" w:styleId="Tabelacomgrade">
    <w:name w:val="Table Grid"/>
    <w:basedOn w:val="Tabelanormal"/>
    <w:uiPriority w:val="59"/>
    <w:rsid w:val="006A7F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Clara-nfase5">
    <w:name w:val="Light List Accent 5"/>
    <w:basedOn w:val="Tabelanormal"/>
    <w:uiPriority w:val="61"/>
    <w:rsid w:val="006A7F3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GradeClara-nfase5">
    <w:name w:val="Light Grid Accent 5"/>
    <w:basedOn w:val="Tabelanormal"/>
    <w:uiPriority w:val="62"/>
    <w:rsid w:val="006A7F3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GradeClara1">
    <w:name w:val="Grade Clara1"/>
    <w:basedOn w:val="Tabelanormal"/>
    <w:uiPriority w:val="62"/>
    <w:rsid w:val="00A14DA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Legenda">
    <w:name w:val="caption"/>
    <w:basedOn w:val="Normal"/>
    <w:next w:val="Normal"/>
    <w:uiPriority w:val="35"/>
    <w:unhideWhenUsed/>
    <w:qFormat/>
    <w:rsid w:val="002220A8"/>
    <w:pPr>
      <w:spacing w:line="240" w:lineRule="auto"/>
    </w:pPr>
    <w:rPr>
      <w:b/>
      <w:bCs/>
      <w:color w:val="4F81BD" w:themeColor="accent1"/>
      <w:sz w:val="18"/>
      <w:szCs w:val="18"/>
    </w:rPr>
  </w:style>
  <w:style w:type="character" w:customStyle="1" w:styleId="Ttulo2Char">
    <w:name w:val="Título 2 Char"/>
    <w:basedOn w:val="Fontepargpadro"/>
    <w:link w:val="Ttulo2"/>
    <w:uiPriority w:val="9"/>
    <w:rsid w:val="00A250A8"/>
    <w:rPr>
      <w:rFonts w:ascii="Arial" w:eastAsiaTheme="majorEastAsia" w:hAnsi="Arial" w:cstheme="majorBidi"/>
      <w:b/>
      <w:bCs/>
      <w:sz w:val="32"/>
      <w:szCs w:val="26"/>
    </w:rPr>
  </w:style>
  <w:style w:type="paragraph" w:styleId="ndicedeilustraes">
    <w:name w:val="table of figures"/>
    <w:basedOn w:val="Normal"/>
    <w:next w:val="Normal"/>
    <w:uiPriority w:val="99"/>
    <w:unhideWhenUsed/>
    <w:rsid w:val="00841317"/>
    <w:pPr>
      <w:spacing w:after="0"/>
    </w:pPr>
  </w:style>
  <w:style w:type="paragraph" w:styleId="Sumrio2">
    <w:name w:val="toc 2"/>
    <w:basedOn w:val="Normal"/>
    <w:next w:val="Normal"/>
    <w:autoRedefine/>
    <w:uiPriority w:val="39"/>
    <w:unhideWhenUsed/>
    <w:rsid w:val="00841317"/>
    <w:pPr>
      <w:spacing w:after="100"/>
      <w:ind w:left="220"/>
    </w:pPr>
  </w:style>
  <w:style w:type="character" w:styleId="HiperlinkVisitado">
    <w:name w:val="FollowedHyperlink"/>
    <w:basedOn w:val="Fontepargpadro"/>
    <w:uiPriority w:val="99"/>
    <w:semiHidden/>
    <w:unhideWhenUsed/>
    <w:rsid w:val="00F45A2F"/>
    <w:rPr>
      <w:color w:val="800080" w:themeColor="followedHyperlink"/>
      <w:u w:val="single"/>
    </w:rPr>
  </w:style>
  <w:style w:type="character" w:styleId="Nmerodelinha">
    <w:name w:val="line number"/>
    <w:basedOn w:val="Fontepargpadro"/>
    <w:uiPriority w:val="99"/>
    <w:semiHidden/>
    <w:unhideWhenUsed/>
    <w:rsid w:val="0006509D"/>
  </w:style>
  <w:style w:type="paragraph" w:styleId="MapadoDocumento">
    <w:name w:val="Document Map"/>
    <w:basedOn w:val="Normal"/>
    <w:link w:val="MapadoDocumentoChar"/>
    <w:uiPriority w:val="99"/>
    <w:semiHidden/>
    <w:unhideWhenUsed/>
    <w:rsid w:val="0006509D"/>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06509D"/>
    <w:rPr>
      <w:rFonts w:ascii="Tahoma" w:hAnsi="Tahoma" w:cs="Tahoma"/>
      <w:sz w:val="16"/>
      <w:szCs w:val="16"/>
    </w:rPr>
  </w:style>
  <w:style w:type="paragraph" w:styleId="PargrafodaLista">
    <w:name w:val="List Paragraph"/>
    <w:basedOn w:val="Normal"/>
    <w:uiPriority w:val="34"/>
    <w:qFormat/>
    <w:rsid w:val="00C34386"/>
    <w:pPr>
      <w:ind w:left="720"/>
      <w:contextualSpacing/>
    </w:pPr>
  </w:style>
  <w:style w:type="character" w:styleId="Refdecomentrio">
    <w:name w:val="annotation reference"/>
    <w:basedOn w:val="Fontepargpadro"/>
    <w:uiPriority w:val="99"/>
    <w:semiHidden/>
    <w:unhideWhenUsed/>
    <w:rsid w:val="004B0C1F"/>
    <w:rPr>
      <w:sz w:val="16"/>
      <w:szCs w:val="16"/>
    </w:rPr>
  </w:style>
  <w:style w:type="paragraph" w:styleId="Textodecomentrio">
    <w:name w:val="annotation text"/>
    <w:basedOn w:val="Normal"/>
    <w:link w:val="TextodecomentrioChar"/>
    <w:uiPriority w:val="99"/>
    <w:semiHidden/>
    <w:unhideWhenUsed/>
    <w:rsid w:val="004B0C1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B0C1F"/>
    <w:rPr>
      <w:sz w:val="20"/>
      <w:szCs w:val="20"/>
    </w:rPr>
  </w:style>
  <w:style w:type="paragraph" w:styleId="Assuntodocomentrio">
    <w:name w:val="annotation subject"/>
    <w:basedOn w:val="Textodecomentrio"/>
    <w:next w:val="Textodecomentrio"/>
    <w:link w:val="AssuntodocomentrioChar"/>
    <w:uiPriority w:val="99"/>
    <w:semiHidden/>
    <w:unhideWhenUsed/>
    <w:rsid w:val="004B0C1F"/>
    <w:rPr>
      <w:b/>
      <w:bCs/>
    </w:rPr>
  </w:style>
  <w:style w:type="character" w:customStyle="1" w:styleId="AssuntodocomentrioChar">
    <w:name w:val="Assunto do comentário Char"/>
    <w:basedOn w:val="TextodecomentrioChar"/>
    <w:link w:val="Assuntodocomentrio"/>
    <w:uiPriority w:val="99"/>
    <w:semiHidden/>
    <w:rsid w:val="004B0C1F"/>
    <w:rPr>
      <w:b/>
      <w:bCs/>
      <w:sz w:val="20"/>
      <w:szCs w:val="20"/>
    </w:rPr>
  </w:style>
  <w:style w:type="paragraph" w:styleId="Textodenotaderodap">
    <w:name w:val="footnote text"/>
    <w:basedOn w:val="Normal"/>
    <w:link w:val="TextodenotaderodapChar"/>
    <w:uiPriority w:val="99"/>
    <w:unhideWhenUsed/>
    <w:rsid w:val="00586AC2"/>
    <w:pPr>
      <w:spacing w:after="0" w:line="240" w:lineRule="auto"/>
    </w:pPr>
    <w:rPr>
      <w:szCs w:val="24"/>
    </w:rPr>
  </w:style>
  <w:style w:type="character" w:customStyle="1" w:styleId="TextodenotaderodapChar">
    <w:name w:val="Texto de nota de rodapé Char"/>
    <w:basedOn w:val="Fontepargpadro"/>
    <w:link w:val="Textodenotaderodap"/>
    <w:uiPriority w:val="99"/>
    <w:rsid w:val="00586AC2"/>
    <w:rPr>
      <w:sz w:val="24"/>
      <w:szCs w:val="24"/>
    </w:rPr>
  </w:style>
  <w:style w:type="character" w:styleId="Refdenotaderodap">
    <w:name w:val="footnote reference"/>
    <w:basedOn w:val="Fontepargpadro"/>
    <w:uiPriority w:val="99"/>
    <w:unhideWhenUsed/>
    <w:rsid w:val="00586AC2"/>
    <w:rPr>
      <w:vertAlign w:val="superscript"/>
    </w:rPr>
  </w:style>
  <w:style w:type="paragraph" w:styleId="Bibliografia">
    <w:name w:val="Bibliography"/>
    <w:basedOn w:val="Normal"/>
    <w:next w:val="Normal"/>
    <w:uiPriority w:val="37"/>
    <w:unhideWhenUsed/>
    <w:rsid w:val="001944EB"/>
  </w:style>
  <w:style w:type="character" w:customStyle="1" w:styleId="Ttulo3Char">
    <w:name w:val="Título 3 Char"/>
    <w:basedOn w:val="Fontepargpadro"/>
    <w:link w:val="Ttulo3"/>
    <w:uiPriority w:val="9"/>
    <w:rsid w:val="00A250A8"/>
    <w:rPr>
      <w:rFonts w:ascii="Arial" w:eastAsiaTheme="majorEastAsia" w:hAnsi="Arial" w:cstheme="majorBidi"/>
      <w:b/>
      <w:bCs/>
      <w:sz w:val="28"/>
    </w:rPr>
  </w:style>
  <w:style w:type="paragraph" w:styleId="Sumrio3">
    <w:name w:val="toc 3"/>
    <w:basedOn w:val="Normal"/>
    <w:next w:val="Normal"/>
    <w:autoRedefine/>
    <w:uiPriority w:val="39"/>
    <w:unhideWhenUsed/>
    <w:rsid w:val="005738E0"/>
    <w:pPr>
      <w:spacing w:after="100"/>
      <w:ind w:left="440"/>
    </w:pPr>
  </w:style>
  <w:style w:type="table" w:customStyle="1" w:styleId="SombreamentoClaro1">
    <w:name w:val="Sombreamento Claro1"/>
    <w:basedOn w:val="Tabelanormal"/>
    <w:uiPriority w:val="60"/>
    <w:rsid w:val="00F378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tulo4Char">
    <w:name w:val="Título 4 Char"/>
    <w:basedOn w:val="Fontepargpadro"/>
    <w:link w:val="Ttulo4"/>
    <w:uiPriority w:val="9"/>
    <w:rsid w:val="00FA7509"/>
    <w:rPr>
      <w:rFonts w:ascii="Arial" w:eastAsiaTheme="majorEastAsia" w:hAnsi="Arial" w:cstheme="majorBidi"/>
      <w:b/>
      <w:bCs/>
      <w:iCs/>
      <w:color w:val="000000" w:themeColor="text1"/>
      <w:sz w:val="26"/>
    </w:rPr>
  </w:style>
  <w:style w:type="character" w:customStyle="1" w:styleId="Ttulo5Char">
    <w:name w:val="Título 5 Char"/>
    <w:basedOn w:val="Fontepargpadro"/>
    <w:link w:val="Ttulo5"/>
    <w:uiPriority w:val="9"/>
    <w:semiHidden/>
    <w:rsid w:val="00A250A8"/>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uiPriority w:val="9"/>
    <w:semiHidden/>
    <w:rsid w:val="00A250A8"/>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uiPriority w:val="9"/>
    <w:semiHidden/>
    <w:rsid w:val="00A250A8"/>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uiPriority w:val="9"/>
    <w:semiHidden/>
    <w:rsid w:val="00A250A8"/>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A250A8"/>
    <w:rPr>
      <w:rFonts w:asciiTheme="majorHAnsi" w:eastAsiaTheme="majorEastAsia" w:hAnsiTheme="majorHAnsi" w:cstheme="majorBidi"/>
      <w:i/>
      <w:iCs/>
      <w:color w:val="404040" w:themeColor="text1" w:themeTint="BF"/>
      <w:sz w:val="20"/>
      <w:szCs w:val="20"/>
    </w:rPr>
  </w:style>
  <w:style w:type="paragraph" w:customStyle="1" w:styleId="TituloSemNumero">
    <w:name w:val="TituloSemNumero"/>
    <w:basedOn w:val="Ttulo1"/>
    <w:link w:val="TituloSemNumeroChar"/>
    <w:qFormat/>
    <w:rsid w:val="00FF2620"/>
    <w:pPr>
      <w:numPr>
        <w:numId w:val="0"/>
      </w:numPr>
      <w:spacing w:after="240"/>
    </w:pPr>
  </w:style>
  <w:style w:type="character" w:customStyle="1" w:styleId="TituloSemNumeroChar">
    <w:name w:val="TituloSemNumero Char"/>
    <w:basedOn w:val="Ttulo1Char"/>
    <w:link w:val="TituloSemNumero"/>
    <w:rsid w:val="00FF2620"/>
    <w:rPr>
      <w:rFonts w:ascii="Arial" w:eastAsiaTheme="majorEastAsia" w:hAnsi="Arial" w:cstheme="majorBidi"/>
      <w:b/>
      <w:bCs/>
      <w:sz w:val="36"/>
      <w:szCs w:val="28"/>
    </w:rPr>
  </w:style>
  <w:style w:type="character" w:styleId="Nmerodepgina">
    <w:name w:val="page number"/>
    <w:basedOn w:val="Fontepargpadro"/>
    <w:uiPriority w:val="99"/>
    <w:semiHidden/>
    <w:unhideWhenUsed/>
    <w:rsid w:val="00D37A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5280638">
      <w:bodyDiv w:val="1"/>
      <w:marLeft w:val="0"/>
      <w:marRight w:val="0"/>
      <w:marTop w:val="0"/>
      <w:marBottom w:val="0"/>
      <w:divBdr>
        <w:top w:val="none" w:sz="0" w:space="0" w:color="auto"/>
        <w:left w:val="none" w:sz="0" w:space="0" w:color="auto"/>
        <w:bottom w:val="none" w:sz="0" w:space="0" w:color="auto"/>
        <w:right w:val="none" w:sz="0" w:space="0" w:color="auto"/>
      </w:divBdr>
    </w:div>
    <w:div w:id="202138067">
      <w:bodyDiv w:val="1"/>
      <w:marLeft w:val="0"/>
      <w:marRight w:val="0"/>
      <w:marTop w:val="0"/>
      <w:marBottom w:val="0"/>
      <w:divBdr>
        <w:top w:val="none" w:sz="0" w:space="0" w:color="auto"/>
        <w:left w:val="none" w:sz="0" w:space="0" w:color="auto"/>
        <w:bottom w:val="none" w:sz="0" w:space="0" w:color="auto"/>
        <w:right w:val="none" w:sz="0" w:space="0" w:color="auto"/>
      </w:divBdr>
    </w:div>
    <w:div w:id="260531097">
      <w:bodyDiv w:val="1"/>
      <w:marLeft w:val="0"/>
      <w:marRight w:val="0"/>
      <w:marTop w:val="0"/>
      <w:marBottom w:val="0"/>
      <w:divBdr>
        <w:top w:val="none" w:sz="0" w:space="0" w:color="auto"/>
        <w:left w:val="none" w:sz="0" w:space="0" w:color="auto"/>
        <w:bottom w:val="none" w:sz="0" w:space="0" w:color="auto"/>
        <w:right w:val="none" w:sz="0" w:space="0" w:color="auto"/>
      </w:divBdr>
    </w:div>
    <w:div w:id="269167231">
      <w:bodyDiv w:val="1"/>
      <w:marLeft w:val="0"/>
      <w:marRight w:val="0"/>
      <w:marTop w:val="0"/>
      <w:marBottom w:val="0"/>
      <w:divBdr>
        <w:top w:val="none" w:sz="0" w:space="0" w:color="auto"/>
        <w:left w:val="none" w:sz="0" w:space="0" w:color="auto"/>
        <w:bottom w:val="none" w:sz="0" w:space="0" w:color="auto"/>
        <w:right w:val="none" w:sz="0" w:space="0" w:color="auto"/>
      </w:divBdr>
    </w:div>
    <w:div w:id="931008302">
      <w:bodyDiv w:val="1"/>
      <w:marLeft w:val="0"/>
      <w:marRight w:val="0"/>
      <w:marTop w:val="0"/>
      <w:marBottom w:val="0"/>
      <w:divBdr>
        <w:top w:val="none" w:sz="0" w:space="0" w:color="auto"/>
        <w:left w:val="none" w:sz="0" w:space="0" w:color="auto"/>
        <w:bottom w:val="none" w:sz="0" w:space="0" w:color="auto"/>
        <w:right w:val="none" w:sz="0" w:space="0" w:color="auto"/>
      </w:divBdr>
    </w:div>
    <w:div w:id="1003582173">
      <w:bodyDiv w:val="1"/>
      <w:marLeft w:val="0"/>
      <w:marRight w:val="0"/>
      <w:marTop w:val="0"/>
      <w:marBottom w:val="0"/>
      <w:divBdr>
        <w:top w:val="none" w:sz="0" w:space="0" w:color="auto"/>
        <w:left w:val="none" w:sz="0" w:space="0" w:color="auto"/>
        <w:bottom w:val="none" w:sz="0" w:space="0" w:color="auto"/>
        <w:right w:val="none" w:sz="0" w:space="0" w:color="auto"/>
      </w:divBdr>
    </w:div>
    <w:div w:id="1180697673">
      <w:bodyDiv w:val="1"/>
      <w:marLeft w:val="0"/>
      <w:marRight w:val="0"/>
      <w:marTop w:val="0"/>
      <w:marBottom w:val="0"/>
      <w:divBdr>
        <w:top w:val="none" w:sz="0" w:space="0" w:color="auto"/>
        <w:left w:val="none" w:sz="0" w:space="0" w:color="auto"/>
        <w:bottom w:val="none" w:sz="0" w:space="0" w:color="auto"/>
        <w:right w:val="none" w:sz="0" w:space="0" w:color="auto"/>
      </w:divBdr>
    </w:div>
    <w:div w:id="1230115559">
      <w:bodyDiv w:val="1"/>
      <w:marLeft w:val="0"/>
      <w:marRight w:val="0"/>
      <w:marTop w:val="0"/>
      <w:marBottom w:val="0"/>
      <w:divBdr>
        <w:top w:val="none" w:sz="0" w:space="0" w:color="auto"/>
        <w:left w:val="none" w:sz="0" w:space="0" w:color="auto"/>
        <w:bottom w:val="none" w:sz="0" w:space="0" w:color="auto"/>
        <w:right w:val="none" w:sz="0" w:space="0" w:color="auto"/>
      </w:divBdr>
    </w:div>
    <w:div w:id="1298989850">
      <w:bodyDiv w:val="1"/>
      <w:marLeft w:val="0"/>
      <w:marRight w:val="0"/>
      <w:marTop w:val="0"/>
      <w:marBottom w:val="0"/>
      <w:divBdr>
        <w:top w:val="none" w:sz="0" w:space="0" w:color="auto"/>
        <w:left w:val="none" w:sz="0" w:space="0" w:color="auto"/>
        <w:bottom w:val="none" w:sz="0" w:space="0" w:color="auto"/>
        <w:right w:val="none" w:sz="0" w:space="0" w:color="auto"/>
      </w:divBdr>
    </w:div>
    <w:div w:id="1415585515">
      <w:bodyDiv w:val="1"/>
      <w:marLeft w:val="0"/>
      <w:marRight w:val="0"/>
      <w:marTop w:val="0"/>
      <w:marBottom w:val="0"/>
      <w:divBdr>
        <w:top w:val="none" w:sz="0" w:space="0" w:color="auto"/>
        <w:left w:val="none" w:sz="0" w:space="0" w:color="auto"/>
        <w:bottom w:val="none" w:sz="0" w:space="0" w:color="auto"/>
        <w:right w:val="none" w:sz="0" w:space="0" w:color="auto"/>
      </w:divBdr>
    </w:div>
    <w:div w:id="1444308013">
      <w:bodyDiv w:val="1"/>
      <w:marLeft w:val="0"/>
      <w:marRight w:val="0"/>
      <w:marTop w:val="0"/>
      <w:marBottom w:val="0"/>
      <w:divBdr>
        <w:top w:val="none" w:sz="0" w:space="0" w:color="auto"/>
        <w:left w:val="none" w:sz="0" w:space="0" w:color="auto"/>
        <w:bottom w:val="none" w:sz="0" w:space="0" w:color="auto"/>
        <w:right w:val="none" w:sz="0" w:space="0" w:color="auto"/>
      </w:divBdr>
    </w:div>
    <w:div w:id="1471089251">
      <w:bodyDiv w:val="1"/>
      <w:marLeft w:val="0"/>
      <w:marRight w:val="0"/>
      <w:marTop w:val="0"/>
      <w:marBottom w:val="0"/>
      <w:divBdr>
        <w:top w:val="none" w:sz="0" w:space="0" w:color="auto"/>
        <w:left w:val="none" w:sz="0" w:space="0" w:color="auto"/>
        <w:bottom w:val="none" w:sz="0" w:space="0" w:color="auto"/>
        <w:right w:val="none" w:sz="0" w:space="0" w:color="auto"/>
      </w:divBdr>
    </w:div>
    <w:div w:id="1495954123">
      <w:bodyDiv w:val="1"/>
      <w:marLeft w:val="0"/>
      <w:marRight w:val="0"/>
      <w:marTop w:val="0"/>
      <w:marBottom w:val="0"/>
      <w:divBdr>
        <w:top w:val="none" w:sz="0" w:space="0" w:color="auto"/>
        <w:left w:val="none" w:sz="0" w:space="0" w:color="auto"/>
        <w:bottom w:val="none" w:sz="0" w:space="0" w:color="auto"/>
        <w:right w:val="none" w:sz="0" w:space="0" w:color="auto"/>
      </w:divBdr>
    </w:div>
    <w:div w:id="1647779352">
      <w:bodyDiv w:val="1"/>
      <w:marLeft w:val="0"/>
      <w:marRight w:val="0"/>
      <w:marTop w:val="0"/>
      <w:marBottom w:val="0"/>
      <w:divBdr>
        <w:top w:val="none" w:sz="0" w:space="0" w:color="auto"/>
        <w:left w:val="none" w:sz="0" w:space="0" w:color="auto"/>
        <w:bottom w:val="none" w:sz="0" w:space="0" w:color="auto"/>
        <w:right w:val="none" w:sz="0" w:space="0" w:color="auto"/>
      </w:divBdr>
    </w:div>
    <w:div w:id="1727408138">
      <w:bodyDiv w:val="1"/>
      <w:marLeft w:val="0"/>
      <w:marRight w:val="0"/>
      <w:marTop w:val="0"/>
      <w:marBottom w:val="0"/>
      <w:divBdr>
        <w:top w:val="none" w:sz="0" w:space="0" w:color="auto"/>
        <w:left w:val="none" w:sz="0" w:space="0" w:color="auto"/>
        <w:bottom w:val="none" w:sz="0" w:space="0" w:color="auto"/>
        <w:right w:val="none" w:sz="0" w:space="0" w:color="auto"/>
      </w:divBdr>
    </w:div>
    <w:div w:id="1745377466">
      <w:bodyDiv w:val="1"/>
      <w:marLeft w:val="0"/>
      <w:marRight w:val="0"/>
      <w:marTop w:val="0"/>
      <w:marBottom w:val="0"/>
      <w:divBdr>
        <w:top w:val="none" w:sz="0" w:space="0" w:color="auto"/>
        <w:left w:val="none" w:sz="0" w:space="0" w:color="auto"/>
        <w:bottom w:val="none" w:sz="0" w:space="0" w:color="auto"/>
        <w:right w:val="none" w:sz="0" w:space="0" w:color="auto"/>
      </w:divBdr>
    </w:div>
    <w:div w:id="2076006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3.xml"/><Relationship Id="rId18" Type="http://schemas.openxmlformats.org/officeDocument/2006/relationships/diagramColors" Target="diagrams/colors1.xml"/><Relationship Id="rId26" Type="http://schemas.openxmlformats.org/officeDocument/2006/relationships/image" Target="media/image8.jpeg"/><Relationship Id="rId39"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oleObject" Target="embeddings/oleObject2.bin"/><Relationship Id="rId34" Type="http://schemas.openxmlformats.org/officeDocument/2006/relationships/chart" Target="charts/chart6.xml"/><Relationship Id="rId42" Type="http://schemas.openxmlformats.org/officeDocument/2006/relationships/image" Target="media/image17.jpeg"/><Relationship Id="rId47"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diagramQuickStyle" Target="diagrams/quickStyle1.xml"/><Relationship Id="rId25" Type="http://schemas.openxmlformats.org/officeDocument/2006/relationships/image" Target="media/image7.png"/><Relationship Id="rId33" Type="http://schemas.openxmlformats.org/officeDocument/2006/relationships/chart" Target="charts/chart5.xml"/><Relationship Id="rId38" Type="http://schemas.openxmlformats.org/officeDocument/2006/relationships/image" Target="media/image13.jpeg"/><Relationship Id="rId46" Type="http://schemas.microsoft.com/office/2007/relationships/diagramDrawing" Target="diagrams/drawing1.xm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image" Target="media/image4.emf"/><Relationship Id="rId29" Type="http://schemas.openxmlformats.org/officeDocument/2006/relationships/chart" Target="charts/chart1.xml"/><Relationship Id="rId41"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chart" Target="charts/chart4.xml"/><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1.jpeg"/><Relationship Id="rId10" Type="http://schemas.openxmlformats.org/officeDocument/2006/relationships/footer" Target="footer1.xml"/><Relationship Id="rId19" Type="http://schemas.openxmlformats.org/officeDocument/2006/relationships/image" Target="media/image3.emf"/><Relationship Id="rId31" Type="http://schemas.openxmlformats.org/officeDocument/2006/relationships/chart" Target="charts/chart3.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emf"/><Relationship Id="rId22" Type="http://schemas.openxmlformats.org/officeDocument/2006/relationships/oleObject" Target="embeddings/oleObject3.bin"/><Relationship Id="rId27" Type="http://schemas.openxmlformats.org/officeDocument/2006/relationships/image" Target="media/image9.png"/><Relationship Id="rId30" Type="http://schemas.openxmlformats.org/officeDocument/2006/relationships/chart" Target="charts/chart2.xml"/><Relationship Id="rId35" Type="http://schemas.openxmlformats.org/officeDocument/2006/relationships/chart" Target="charts/chart7.xml"/><Relationship Id="rId43" Type="http://schemas.openxmlformats.org/officeDocument/2006/relationships/image" Target="media/image18.jpeg"/></Relationships>
</file>

<file path=word/charts/_rels/chart1.xml.rels><?xml version="1.0" encoding="UTF-8" standalone="yes"?>
<Relationships xmlns="http://schemas.openxmlformats.org/package/2006/relationships"><Relationship Id="rId1" Type="http://schemas.openxmlformats.org/officeDocument/2006/relationships/oleObject" Target="file:///G:\tcc_20130311\docs\tcc_final\histogram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G:\300\analis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G:\300\analis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G:\300\analise.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G:\300\analise.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freud\Desktop\tcc_final\testes\200\analise200.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freud\Desktop\tcc_final\testes\200\analise20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pt-BR"/>
  <c:style val="1"/>
  <c:chart>
    <c:autoTitleDeleted val="1"/>
    <c:plotArea>
      <c:layout/>
      <c:barChart>
        <c:barDir val="col"/>
        <c:grouping val="clustered"/>
        <c:ser>
          <c:idx val="0"/>
          <c:order val="0"/>
          <c:tx>
            <c:strRef>
              <c:f>Histograma!$B$1</c:f>
              <c:strCache>
                <c:ptCount val="1"/>
                <c:pt idx="0">
                  <c:v>Freqüência</c:v>
                </c:pt>
              </c:strCache>
            </c:strRef>
          </c:tx>
          <c:cat>
            <c:strRef>
              <c:f>Histograma!$A$2:$A$17</c:f>
              <c:strCache>
                <c:ptCount val="16"/>
                <c:pt idx="0">
                  <c:v>0,006014785</c:v>
                </c:pt>
                <c:pt idx="1">
                  <c:v>0,230895261</c:v>
                </c:pt>
                <c:pt idx="2">
                  <c:v>0,455775737</c:v>
                </c:pt>
                <c:pt idx="3">
                  <c:v>0,680656213</c:v>
                </c:pt>
                <c:pt idx="4">
                  <c:v>0,90553669</c:v>
                </c:pt>
                <c:pt idx="5">
                  <c:v>1,130417166</c:v>
                </c:pt>
                <c:pt idx="6">
                  <c:v>1,355297642</c:v>
                </c:pt>
                <c:pt idx="7">
                  <c:v>1,580178118</c:v>
                </c:pt>
                <c:pt idx="8">
                  <c:v>1,805058595</c:v>
                </c:pt>
                <c:pt idx="9">
                  <c:v>2,029939071</c:v>
                </c:pt>
                <c:pt idx="10">
                  <c:v>2,254819547</c:v>
                </c:pt>
                <c:pt idx="11">
                  <c:v>2,479700023</c:v>
                </c:pt>
                <c:pt idx="12">
                  <c:v>2,704580499</c:v>
                </c:pt>
                <c:pt idx="13">
                  <c:v>2,929460976</c:v>
                </c:pt>
                <c:pt idx="14">
                  <c:v>3,154341452</c:v>
                </c:pt>
                <c:pt idx="15">
                  <c:v>Mais</c:v>
                </c:pt>
              </c:strCache>
            </c:strRef>
          </c:cat>
          <c:val>
            <c:numRef>
              <c:f>Histograma!$B$2:$B$17</c:f>
              <c:numCache>
                <c:formatCode>General</c:formatCode>
                <c:ptCount val="16"/>
                <c:pt idx="0">
                  <c:v>1</c:v>
                </c:pt>
                <c:pt idx="1">
                  <c:v>909</c:v>
                </c:pt>
                <c:pt idx="2">
                  <c:v>1405</c:v>
                </c:pt>
                <c:pt idx="3">
                  <c:v>1465</c:v>
                </c:pt>
                <c:pt idx="4">
                  <c:v>1365</c:v>
                </c:pt>
                <c:pt idx="5">
                  <c:v>1156</c:v>
                </c:pt>
                <c:pt idx="6">
                  <c:v>968</c:v>
                </c:pt>
                <c:pt idx="7">
                  <c:v>730</c:v>
                </c:pt>
                <c:pt idx="8">
                  <c:v>550</c:v>
                </c:pt>
                <c:pt idx="9">
                  <c:v>433</c:v>
                </c:pt>
                <c:pt idx="10">
                  <c:v>353</c:v>
                </c:pt>
                <c:pt idx="11">
                  <c:v>245</c:v>
                </c:pt>
                <c:pt idx="12">
                  <c:v>209</c:v>
                </c:pt>
                <c:pt idx="13">
                  <c:v>118</c:v>
                </c:pt>
                <c:pt idx="14">
                  <c:v>70</c:v>
                </c:pt>
                <c:pt idx="15">
                  <c:v>23</c:v>
                </c:pt>
              </c:numCache>
            </c:numRef>
          </c:val>
        </c:ser>
        <c:axId val="202826496"/>
        <c:axId val="202828416"/>
      </c:barChart>
      <c:catAx>
        <c:axId val="202826496"/>
        <c:scaling>
          <c:orientation val="minMax"/>
        </c:scaling>
        <c:axPos val="b"/>
        <c:title>
          <c:tx>
            <c:rich>
              <a:bodyPr/>
              <a:lstStyle/>
              <a:p>
                <a:pPr>
                  <a:defRPr/>
                </a:pPr>
                <a:r>
                  <a:rPr lang="pt-BR"/>
                  <a:t>Distância em relação ao ponto central (em km)</a:t>
                </a:r>
              </a:p>
            </c:rich>
          </c:tx>
        </c:title>
        <c:tickLblPos val="nextTo"/>
        <c:crossAx val="202828416"/>
        <c:crosses val="autoZero"/>
        <c:auto val="1"/>
        <c:lblAlgn val="ctr"/>
        <c:lblOffset val="100"/>
      </c:catAx>
      <c:valAx>
        <c:axId val="202828416"/>
        <c:scaling>
          <c:orientation val="minMax"/>
        </c:scaling>
        <c:axPos val="l"/>
        <c:majorGridlines/>
        <c:title>
          <c:tx>
            <c:rich>
              <a:bodyPr rot="-5400000" vert="horz"/>
              <a:lstStyle/>
              <a:p>
                <a:pPr>
                  <a:defRPr/>
                </a:pPr>
                <a:r>
                  <a:rPr lang="pt-BR"/>
                  <a:t>Quantidade de taxistas</a:t>
                </a:r>
              </a:p>
            </c:rich>
          </c:tx>
        </c:title>
        <c:numFmt formatCode="General" sourceLinked="1"/>
        <c:tickLblPos val="nextTo"/>
        <c:crossAx val="202826496"/>
        <c:crosses val="autoZero"/>
        <c:crossBetween val="between"/>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pt-BR"/>
  <c:style val="1"/>
  <c:chart>
    <c:plotArea>
      <c:layout/>
      <c:scatterChart>
        <c:scatterStyle val="lineMarker"/>
        <c:ser>
          <c:idx val="0"/>
          <c:order val="0"/>
          <c:tx>
            <c:strRef>
              <c:f>'Analise-T'!$A$3</c:f>
              <c:strCache>
                <c:ptCount val="1"/>
                <c:pt idx="0">
                  <c:v>GPS-T</c:v>
                </c:pt>
              </c:strCache>
            </c:strRef>
          </c:tx>
          <c:spPr>
            <a:ln w="28575">
              <a:noFill/>
            </a:ln>
          </c:spPr>
          <c:yVal>
            <c:numRef>
              <c:f>'Analise-T'!$A$4:$A$17</c:f>
              <c:numCache>
                <c:formatCode>[$-F400]h:mm:ss\ AM/PM</c:formatCode>
                <c:ptCount val="14"/>
                <c:pt idx="0">
                  <c:v>1.0991512345679029E-3</c:v>
                </c:pt>
                <c:pt idx="1">
                  <c:v>1.0451388888888902E-3</c:v>
                </c:pt>
                <c:pt idx="2">
                  <c:v>9.9305555555555735E-4</c:v>
                </c:pt>
                <c:pt idx="3">
                  <c:v>1.0011574074074081E-3</c:v>
                </c:pt>
                <c:pt idx="4">
                  <c:v>1.165895061728397E-3</c:v>
                </c:pt>
                <c:pt idx="5">
                  <c:v>9.1396604938271666E-4</c:v>
                </c:pt>
                <c:pt idx="6">
                  <c:v>1.0104166666666681E-3</c:v>
                </c:pt>
                <c:pt idx="7">
                  <c:v>1.1141975308641993E-3</c:v>
                </c:pt>
                <c:pt idx="8">
                  <c:v>9.996141975308669E-4</c:v>
                </c:pt>
                <c:pt idx="9">
                  <c:v>1.1570216049382734E-3</c:v>
                </c:pt>
                <c:pt idx="10">
                  <c:v>1.0902777777777805E-3</c:v>
                </c:pt>
                <c:pt idx="11">
                  <c:v>8.6304012345679289E-4</c:v>
                </c:pt>
                <c:pt idx="12">
                  <c:v>9.3402777777777787E-4</c:v>
                </c:pt>
                <c:pt idx="13">
                  <c:v>1.1103395061728414E-3</c:v>
                </c:pt>
              </c:numCache>
            </c:numRef>
          </c:yVal>
        </c:ser>
        <c:ser>
          <c:idx val="1"/>
          <c:order val="1"/>
          <c:tx>
            <c:strRef>
              <c:f>'Analise-T'!$B$3</c:f>
              <c:strCache>
                <c:ptCount val="1"/>
                <c:pt idx="0">
                  <c:v>BRC-T</c:v>
                </c:pt>
              </c:strCache>
            </c:strRef>
          </c:tx>
          <c:spPr>
            <a:ln w="28575">
              <a:noFill/>
            </a:ln>
          </c:spPr>
          <c:yVal>
            <c:numRef>
              <c:f>'Analise-T'!$B$4:$B$17</c:f>
              <c:numCache>
                <c:formatCode>[$-F400]h:mm:ss\ AM/PM</c:formatCode>
                <c:ptCount val="14"/>
                <c:pt idx="0">
                  <c:v>2.5023148148148175E-3</c:v>
                </c:pt>
                <c:pt idx="1">
                  <c:v>1.934027777777781E-3</c:v>
                </c:pt>
                <c:pt idx="2">
                  <c:v>1.9062500000000045E-3</c:v>
                </c:pt>
                <c:pt idx="3">
                  <c:v>2.2102623456790142E-3</c:v>
                </c:pt>
                <c:pt idx="4">
                  <c:v>2.4564043209876541E-3</c:v>
                </c:pt>
                <c:pt idx="5">
                  <c:v>2.3001543209876592E-3</c:v>
                </c:pt>
                <c:pt idx="6">
                  <c:v>1.9903549382716107E-3</c:v>
                </c:pt>
                <c:pt idx="7">
                  <c:v>2.4286265432098791E-3</c:v>
                </c:pt>
                <c:pt idx="8">
                  <c:v>2.1774691358024691E-3</c:v>
                </c:pt>
                <c:pt idx="9">
                  <c:v>2.2523148148148151E-3</c:v>
                </c:pt>
                <c:pt idx="10">
                  <c:v>2.429783950617288E-3</c:v>
                </c:pt>
                <c:pt idx="11">
                  <c:v>2.1226851851851827E-3</c:v>
                </c:pt>
                <c:pt idx="12">
                  <c:v>2.1709104938271604E-3</c:v>
                </c:pt>
                <c:pt idx="13">
                  <c:v>2.5146604938271599E-3</c:v>
                </c:pt>
              </c:numCache>
            </c:numRef>
          </c:yVal>
        </c:ser>
        <c:ser>
          <c:idx val="2"/>
          <c:order val="2"/>
          <c:tx>
            <c:strRef>
              <c:f>'Analise-T'!$C$3</c:f>
              <c:strCache>
                <c:ptCount val="1"/>
                <c:pt idx="0">
                  <c:v>EUC-T</c:v>
                </c:pt>
              </c:strCache>
            </c:strRef>
          </c:tx>
          <c:spPr>
            <a:ln w="28575">
              <a:noFill/>
            </a:ln>
          </c:spPr>
          <c:yVal>
            <c:numRef>
              <c:f>'Analise-T'!$C$4:$C$17</c:f>
              <c:numCache>
                <c:formatCode>[$-F400]h:mm:ss\ AM/PM</c:formatCode>
                <c:ptCount val="14"/>
                <c:pt idx="0">
                  <c:v>1.4328703703703702E-3</c:v>
                </c:pt>
                <c:pt idx="1">
                  <c:v>1.7758487654321001E-3</c:v>
                </c:pt>
                <c:pt idx="2">
                  <c:v>1.5223765432098781E-3</c:v>
                </c:pt>
                <c:pt idx="3">
                  <c:v>1.6851851851851873E-3</c:v>
                </c:pt>
                <c:pt idx="4">
                  <c:v>1.5200617283950635E-3</c:v>
                </c:pt>
                <c:pt idx="5">
                  <c:v>1.3016975308641973E-3</c:v>
                </c:pt>
                <c:pt idx="6">
                  <c:v>1.6253858024691361E-3</c:v>
                </c:pt>
                <c:pt idx="7">
                  <c:v>1.6635802469135825E-3</c:v>
                </c:pt>
                <c:pt idx="8">
                  <c:v>1.8846450617283996E-3</c:v>
                </c:pt>
                <c:pt idx="9">
                  <c:v>1.8333333333333353E-3</c:v>
                </c:pt>
                <c:pt idx="10">
                  <c:v>1.8553240740740741E-3</c:v>
                </c:pt>
                <c:pt idx="11">
                  <c:v>1.3692129629629664E-3</c:v>
                </c:pt>
                <c:pt idx="12">
                  <c:v>1.5123456790123461E-3</c:v>
                </c:pt>
                <c:pt idx="13">
                  <c:v>1.638117283950621E-3</c:v>
                </c:pt>
              </c:numCache>
            </c:numRef>
          </c:yVal>
        </c:ser>
        <c:axId val="203059200"/>
        <c:axId val="203061120"/>
      </c:scatterChart>
      <c:valAx>
        <c:axId val="203059200"/>
        <c:scaling>
          <c:orientation val="minMax"/>
        </c:scaling>
        <c:axPos val="b"/>
        <c:title>
          <c:tx>
            <c:rich>
              <a:bodyPr/>
              <a:lstStyle/>
              <a:p>
                <a:pPr>
                  <a:defRPr/>
                </a:pPr>
                <a:r>
                  <a:rPr lang="pt-BR"/>
                  <a:t>Índice da execução</a:t>
                </a:r>
              </a:p>
            </c:rich>
          </c:tx>
        </c:title>
        <c:tickLblPos val="nextTo"/>
        <c:crossAx val="203061120"/>
        <c:crosses val="autoZero"/>
        <c:crossBetween val="midCat"/>
      </c:valAx>
      <c:valAx>
        <c:axId val="203061120"/>
        <c:scaling>
          <c:orientation val="minMax"/>
        </c:scaling>
        <c:axPos val="l"/>
        <c:majorGridlines/>
        <c:title>
          <c:tx>
            <c:rich>
              <a:bodyPr rot="-5400000" vert="horz"/>
              <a:lstStyle/>
              <a:p>
                <a:pPr>
                  <a:defRPr/>
                </a:pPr>
                <a:r>
                  <a:rPr lang="pt-BR"/>
                  <a:t>Tempo</a:t>
                </a:r>
              </a:p>
            </c:rich>
          </c:tx>
        </c:title>
        <c:numFmt formatCode="[$-F400]h:mm:ss\ AM/PM" sourceLinked="1"/>
        <c:tickLblPos val="nextTo"/>
        <c:crossAx val="203059200"/>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pt-BR"/>
  <c:style val="1"/>
  <c:chart>
    <c:plotArea>
      <c:layout/>
      <c:scatterChart>
        <c:scatterStyle val="lineMarker"/>
        <c:ser>
          <c:idx val="0"/>
          <c:order val="0"/>
          <c:tx>
            <c:strRef>
              <c:f>'Analise-D'!$A$3</c:f>
              <c:strCache>
                <c:ptCount val="1"/>
                <c:pt idx="0">
                  <c:v>GPS-D</c:v>
                </c:pt>
              </c:strCache>
            </c:strRef>
          </c:tx>
          <c:spPr>
            <a:ln w="28575">
              <a:noFill/>
            </a:ln>
          </c:spPr>
          <c:yVal>
            <c:numRef>
              <c:f>'Analise-D'!$A$4:$A$17</c:f>
              <c:numCache>
                <c:formatCode>General</c:formatCode>
                <c:ptCount val="14"/>
                <c:pt idx="0">
                  <c:v>511.7</c:v>
                </c:pt>
                <c:pt idx="1">
                  <c:v>484.4666666666667</c:v>
                </c:pt>
                <c:pt idx="2">
                  <c:v>471.23333333333335</c:v>
                </c:pt>
                <c:pt idx="3">
                  <c:v>490.63333333333338</c:v>
                </c:pt>
                <c:pt idx="4">
                  <c:v>527.8333333333336</c:v>
                </c:pt>
                <c:pt idx="5">
                  <c:v>462.53333333333336</c:v>
                </c:pt>
                <c:pt idx="6">
                  <c:v>454.33333333333331</c:v>
                </c:pt>
                <c:pt idx="7">
                  <c:v>513.13333333333355</c:v>
                </c:pt>
                <c:pt idx="8">
                  <c:v>510.66666666666708</c:v>
                </c:pt>
                <c:pt idx="9">
                  <c:v>540.63333333333355</c:v>
                </c:pt>
                <c:pt idx="10">
                  <c:v>524.79999999999995</c:v>
                </c:pt>
                <c:pt idx="11">
                  <c:v>391.86666666666702</c:v>
                </c:pt>
                <c:pt idx="12">
                  <c:v>456.9</c:v>
                </c:pt>
                <c:pt idx="13">
                  <c:v>530.20000000000005</c:v>
                </c:pt>
              </c:numCache>
            </c:numRef>
          </c:yVal>
        </c:ser>
        <c:ser>
          <c:idx val="1"/>
          <c:order val="1"/>
          <c:tx>
            <c:strRef>
              <c:f>'Analise-D'!$B$3</c:f>
              <c:strCache>
                <c:ptCount val="1"/>
                <c:pt idx="0">
                  <c:v>BRC-D</c:v>
                </c:pt>
              </c:strCache>
            </c:strRef>
          </c:tx>
          <c:spPr>
            <a:ln w="28575">
              <a:noFill/>
            </a:ln>
          </c:spPr>
          <c:yVal>
            <c:numRef>
              <c:f>'Analise-D'!$B$4:$B$17</c:f>
              <c:numCache>
                <c:formatCode>General</c:formatCode>
                <c:ptCount val="14"/>
                <c:pt idx="0">
                  <c:v>1250.5999999999999</c:v>
                </c:pt>
                <c:pt idx="1">
                  <c:v>870.5</c:v>
                </c:pt>
                <c:pt idx="2">
                  <c:v>850.16666666666663</c:v>
                </c:pt>
                <c:pt idx="3">
                  <c:v>1059.1666666666667</c:v>
                </c:pt>
                <c:pt idx="4">
                  <c:v>1248.3</c:v>
                </c:pt>
                <c:pt idx="5">
                  <c:v>1133.5</c:v>
                </c:pt>
                <c:pt idx="6">
                  <c:v>927.8</c:v>
                </c:pt>
                <c:pt idx="7">
                  <c:v>1172.533333333331</c:v>
                </c:pt>
                <c:pt idx="8">
                  <c:v>1091.8666666666682</c:v>
                </c:pt>
                <c:pt idx="9">
                  <c:v>1113.4666666666687</c:v>
                </c:pt>
                <c:pt idx="10">
                  <c:v>1252.8</c:v>
                </c:pt>
                <c:pt idx="11">
                  <c:v>991.36666666666667</c:v>
                </c:pt>
                <c:pt idx="12">
                  <c:v>978.23333333333426</c:v>
                </c:pt>
                <c:pt idx="13">
                  <c:v>1331.7666666666685</c:v>
                </c:pt>
              </c:numCache>
            </c:numRef>
          </c:yVal>
        </c:ser>
        <c:ser>
          <c:idx val="2"/>
          <c:order val="2"/>
          <c:tx>
            <c:strRef>
              <c:f>'Analise-D'!$C$3</c:f>
              <c:strCache>
                <c:ptCount val="1"/>
                <c:pt idx="0">
                  <c:v>EUC-D</c:v>
                </c:pt>
              </c:strCache>
            </c:strRef>
          </c:tx>
          <c:spPr>
            <a:ln w="28575">
              <a:noFill/>
            </a:ln>
          </c:spPr>
          <c:yVal>
            <c:numRef>
              <c:f>'Analise-D'!$C$4:$C$17</c:f>
              <c:numCache>
                <c:formatCode>General</c:formatCode>
                <c:ptCount val="14"/>
                <c:pt idx="0">
                  <c:v>669.5</c:v>
                </c:pt>
                <c:pt idx="1">
                  <c:v>956.9</c:v>
                </c:pt>
                <c:pt idx="2">
                  <c:v>715.4666666666667</c:v>
                </c:pt>
                <c:pt idx="3">
                  <c:v>780.2</c:v>
                </c:pt>
                <c:pt idx="4">
                  <c:v>765.7</c:v>
                </c:pt>
                <c:pt idx="5">
                  <c:v>593.16666666666663</c:v>
                </c:pt>
                <c:pt idx="6">
                  <c:v>789.7</c:v>
                </c:pt>
                <c:pt idx="7">
                  <c:v>747.3333333333336</c:v>
                </c:pt>
                <c:pt idx="8">
                  <c:v>948.1</c:v>
                </c:pt>
                <c:pt idx="9">
                  <c:v>866.76666666666665</c:v>
                </c:pt>
                <c:pt idx="10">
                  <c:v>864.8333333333336</c:v>
                </c:pt>
                <c:pt idx="11">
                  <c:v>627.16666666666663</c:v>
                </c:pt>
                <c:pt idx="12">
                  <c:v>656.3333333333336</c:v>
                </c:pt>
                <c:pt idx="13">
                  <c:v>854.1</c:v>
                </c:pt>
              </c:numCache>
            </c:numRef>
          </c:yVal>
        </c:ser>
        <c:axId val="203074560"/>
        <c:axId val="203084928"/>
      </c:scatterChart>
      <c:valAx>
        <c:axId val="203074560"/>
        <c:scaling>
          <c:orientation val="minMax"/>
        </c:scaling>
        <c:axPos val="b"/>
        <c:title>
          <c:tx>
            <c:rich>
              <a:bodyPr/>
              <a:lstStyle/>
              <a:p>
                <a:pPr>
                  <a:defRPr/>
                </a:pPr>
                <a:r>
                  <a:rPr lang="pt-BR"/>
                  <a:t>Índice da execução</a:t>
                </a:r>
              </a:p>
            </c:rich>
          </c:tx>
        </c:title>
        <c:tickLblPos val="nextTo"/>
        <c:crossAx val="203084928"/>
        <c:crosses val="autoZero"/>
        <c:crossBetween val="midCat"/>
      </c:valAx>
      <c:valAx>
        <c:axId val="203084928"/>
        <c:scaling>
          <c:orientation val="minMax"/>
        </c:scaling>
        <c:axPos val="l"/>
        <c:majorGridlines/>
        <c:title>
          <c:tx>
            <c:rich>
              <a:bodyPr rot="-5400000" vert="horz"/>
              <a:lstStyle/>
              <a:p>
                <a:pPr>
                  <a:defRPr/>
                </a:pPr>
                <a:r>
                  <a:rPr lang="pt-BR"/>
                  <a:t>Distância (em m)</a:t>
                </a:r>
              </a:p>
            </c:rich>
          </c:tx>
        </c:title>
        <c:numFmt formatCode="General" sourceLinked="1"/>
        <c:tickLblPos val="nextTo"/>
        <c:crossAx val="203074560"/>
        <c:crosses val="autoZero"/>
        <c:crossBetween val="midCat"/>
      </c:valAx>
    </c:plotArea>
    <c:legend>
      <c:legendPos val="r"/>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pt-BR"/>
  <c:style val="1"/>
  <c:chart>
    <c:plotArea>
      <c:layout/>
      <c:scatterChart>
        <c:scatterStyle val="lineMarker"/>
        <c:ser>
          <c:idx val="0"/>
          <c:order val="0"/>
          <c:tx>
            <c:v>GPS</c:v>
          </c:tx>
          <c:spPr>
            <a:ln w="28575">
              <a:noFill/>
            </a:ln>
          </c:spPr>
          <c:trendline>
            <c:trendlineType val="linear"/>
          </c:trendline>
          <c:xVal>
            <c:numRef>
              <c:f>'Correlacao-TD'!$A$4:$A$17</c:f>
              <c:numCache>
                <c:formatCode>[$-F400]h:mm:ss\ AM/PM</c:formatCode>
                <c:ptCount val="14"/>
                <c:pt idx="0">
                  <c:v>1.0991512345679029E-3</c:v>
                </c:pt>
                <c:pt idx="1">
                  <c:v>1.0451388888888902E-3</c:v>
                </c:pt>
                <c:pt idx="2">
                  <c:v>9.9305555555555735E-4</c:v>
                </c:pt>
                <c:pt idx="3">
                  <c:v>1.0011574074074081E-3</c:v>
                </c:pt>
                <c:pt idx="4">
                  <c:v>1.165895061728397E-3</c:v>
                </c:pt>
                <c:pt idx="5">
                  <c:v>9.1396604938271666E-4</c:v>
                </c:pt>
                <c:pt idx="6">
                  <c:v>1.0104166666666681E-3</c:v>
                </c:pt>
                <c:pt idx="7">
                  <c:v>1.1141975308641993E-3</c:v>
                </c:pt>
                <c:pt idx="8">
                  <c:v>9.996141975308669E-4</c:v>
                </c:pt>
                <c:pt idx="9">
                  <c:v>1.1570216049382734E-3</c:v>
                </c:pt>
                <c:pt idx="10">
                  <c:v>1.0902777777777805E-3</c:v>
                </c:pt>
                <c:pt idx="11">
                  <c:v>8.6304012345679289E-4</c:v>
                </c:pt>
                <c:pt idx="12">
                  <c:v>9.3402777777777787E-4</c:v>
                </c:pt>
                <c:pt idx="13">
                  <c:v>1.1103395061728414E-3</c:v>
                </c:pt>
              </c:numCache>
            </c:numRef>
          </c:xVal>
          <c:yVal>
            <c:numRef>
              <c:f>'Correlacao-TD'!$E$4:$E$17</c:f>
              <c:numCache>
                <c:formatCode>General</c:formatCode>
                <c:ptCount val="14"/>
                <c:pt idx="0">
                  <c:v>511.7</c:v>
                </c:pt>
                <c:pt idx="1">
                  <c:v>484.4666666666667</c:v>
                </c:pt>
                <c:pt idx="2">
                  <c:v>471.23333333333335</c:v>
                </c:pt>
                <c:pt idx="3">
                  <c:v>490.63333333333338</c:v>
                </c:pt>
                <c:pt idx="4">
                  <c:v>527.8333333333336</c:v>
                </c:pt>
                <c:pt idx="5">
                  <c:v>462.53333333333336</c:v>
                </c:pt>
                <c:pt idx="6">
                  <c:v>454.33333333333331</c:v>
                </c:pt>
                <c:pt idx="7">
                  <c:v>513.13333333333355</c:v>
                </c:pt>
                <c:pt idx="8">
                  <c:v>510.66666666666708</c:v>
                </c:pt>
                <c:pt idx="9">
                  <c:v>540.63333333333355</c:v>
                </c:pt>
                <c:pt idx="10">
                  <c:v>524.79999999999995</c:v>
                </c:pt>
                <c:pt idx="11">
                  <c:v>391.86666666666702</c:v>
                </c:pt>
                <c:pt idx="12">
                  <c:v>456.9</c:v>
                </c:pt>
                <c:pt idx="13">
                  <c:v>530.20000000000005</c:v>
                </c:pt>
              </c:numCache>
            </c:numRef>
          </c:yVal>
        </c:ser>
        <c:ser>
          <c:idx val="1"/>
          <c:order val="1"/>
          <c:tx>
            <c:v>BRC</c:v>
          </c:tx>
          <c:spPr>
            <a:ln w="28575">
              <a:noFill/>
            </a:ln>
          </c:spPr>
          <c:trendline>
            <c:trendlineType val="linear"/>
          </c:trendline>
          <c:xVal>
            <c:numRef>
              <c:f>'Correlacao-TD'!$B$4:$B$17</c:f>
              <c:numCache>
                <c:formatCode>[$-F400]h:mm:ss\ AM/PM</c:formatCode>
                <c:ptCount val="14"/>
                <c:pt idx="0">
                  <c:v>2.5023148148148175E-3</c:v>
                </c:pt>
                <c:pt idx="1">
                  <c:v>1.934027777777781E-3</c:v>
                </c:pt>
                <c:pt idx="2">
                  <c:v>1.9062500000000045E-3</c:v>
                </c:pt>
                <c:pt idx="3">
                  <c:v>2.2102623456790142E-3</c:v>
                </c:pt>
                <c:pt idx="4">
                  <c:v>2.4564043209876541E-3</c:v>
                </c:pt>
                <c:pt idx="5">
                  <c:v>2.3001543209876592E-3</c:v>
                </c:pt>
                <c:pt idx="6">
                  <c:v>1.9903549382716107E-3</c:v>
                </c:pt>
                <c:pt idx="7">
                  <c:v>2.4286265432098791E-3</c:v>
                </c:pt>
                <c:pt idx="8">
                  <c:v>2.1774691358024691E-3</c:v>
                </c:pt>
                <c:pt idx="9">
                  <c:v>2.2523148148148151E-3</c:v>
                </c:pt>
                <c:pt idx="10">
                  <c:v>2.429783950617288E-3</c:v>
                </c:pt>
                <c:pt idx="11">
                  <c:v>2.1226851851851827E-3</c:v>
                </c:pt>
                <c:pt idx="12">
                  <c:v>2.1709104938271604E-3</c:v>
                </c:pt>
                <c:pt idx="13">
                  <c:v>2.5146604938271599E-3</c:v>
                </c:pt>
              </c:numCache>
            </c:numRef>
          </c:xVal>
          <c:yVal>
            <c:numRef>
              <c:f>'Correlacao-TD'!$F$4:$F$17</c:f>
              <c:numCache>
                <c:formatCode>General</c:formatCode>
                <c:ptCount val="14"/>
                <c:pt idx="0">
                  <c:v>1250.5999999999999</c:v>
                </c:pt>
                <c:pt idx="1">
                  <c:v>870.5</c:v>
                </c:pt>
                <c:pt idx="2">
                  <c:v>850.16666666666663</c:v>
                </c:pt>
                <c:pt idx="3">
                  <c:v>1059.1666666666667</c:v>
                </c:pt>
                <c:pt idx="4">
                  <c:v>1248.3</c:v>
                </c:pt>
                <c:pt idx="5">
                  <c:v>1133.5</c:v>
                </c:pt>
                <c:pt idx="6">
                  <c:v>927.8</c:v>
                </c:pt>
                <c:pt idx="7">
                  <c:v>1172.533333333331</c:v>
                </c:pt>
                <c:pt idx="8">
                  <c:v>1091.8666666666682</c:v>
                </c:pt>
                <c:pt idx="9">
                  <c:v>1113.4666666666687</c:v>
                </c:pt>
                <c:pt idx="10">
                  <c:v>1252.8</c:v>
                </c:pt>
                <c:pt idx="11">
                  <c:v>991.36666666666667</c:v>
                </c:pt>
                <c:pt idx="12">
                  <c:v>978.23333333333426</c:v>
                </c:pt>
                <c:pt idx="13">
                  <c:v>1331.7666666666685</c:v>
                </c:pt>
              </c:numCache>
            </c:numRef>
          </c:yVal>
        </c:ser>
        <c:ser>
          <c:idx val="2"/>
          <c:order val="2"/>
          <c:tx>
            <c:v>EUC</c:v>
          </c:tx>
          <c:spPr>
            <a:ln w="28575">
              <a:noFill/>
            </a:ln>
          </c:spPr>
          <c:trendline>
            <c:trendlineType val="linear"/>
          </c:trendline>
          <c:xVal>
            <c:numRef>
              <c:f>'Correlacao-TD'!$C$4:$C$17</c:f>
              <c:numCache>
                <c:formatCode>[$-F400]h:mm:ss\ AM/PM</c:formatCode>
                <c:ptCount val="14"/>
                <c:pt idx="0">
                  <c:v>1.4328703703703702E-3</c:v>
                </c:pt>
                <c:pt idx="1">
                  <c:v>1.7758487654321001E-3</c:v>
                </c:pt>
                <c:pt idx="2">
                  <c:v>1.5223765432098781E-3</c:v>
                </c:pt>
                <c:pt idx="3">
                  <c:v>1.6851851851851873E-3</c:v>
                </c:pt>
                <c:pt idx="4">
                  <c:v>1.5200617283950635E-3</c:v>
                </c:pt>
                <c:pt idx="5">
                  <c:v>1.3016975308641973E-3</c:v>
                </c:pt>
                <c:pt idx="6">
                  <c:v>1.6253858024691361E-3</c:v>
                </c:pt>
                <c:pt idx="7">
                  <c:v>1.6635802469135825E-3</c:v>
                </c:pt>
                <c:pt idx="8">
                  <c:v>1.8846450617283996E-3</c:v>
                </c:pt>
                <c:pt idx="9">
                  <c:v>1.8333333333333353E-3</c:v>
                </c:pt>
                <c:pt idx="10">
                  <c:v>1.8553240740740741E-3</c:v>
                </c:pt>
                <c:pt idx="11">
                  <c:v>1.3692129629629664E-3</c:v>
                </c:pt>
                <c:pt idx="12">
                  <c:v>1.5123456790123461E-3</c:v>
                </c:pt>
                <c:pt idx="13">
                  <c:v>1.638117283950621E-3</c:v>
                </c:pt>
              </c:numCache>
            </c:numRef>
          </c:xVal>
          <c:yVal>
            <c:numRef>
              <c:f>'Correlacao-TD'!$G$4:$G$17</c:f>
              <c:numCache>
                <c:formatCode>General</c:formatCode>
                <c:ptCount val="14"/>
                <c:pt idx="0">
                  <c:v>669.5</c:v>
                </c:pt>
                <c:pt idx="1">
                  <c:v>956.9</c:v>
                </c:pt>
                <c:pt idx="2">
                  <c:v>715.4666666666667</c:v>
                </c:pt>
                <c:pt idx="3">
                  <c:v>780.2</c:v>
                </c:pt>
                <c:pt idx="4">
                  <c:v>765.7</c:v>
                </c:pt>
                <c:pt idx="5">
                  <c:v>593.16666666666663</c:v>
                </c:pt>
                <c:pt idx="6">
                  <c:v>789.7</c:v>
                </c:pt>
                <c:pt idx="7">
                  <c:v>747.3333333333336</c:v>
                </c:pt>
                <c:pt idx="8">
                  <c:v>948.1</c:v>
                </c:pt>
                <c:pt idx="9">
                  <c:v>866.76666666666665</c:v>
                </c:pt>
                <c:pt idx="10">
                  <c:v>864.8333333333336</c:v>
                </c:pt>
                <c:pt idx="11">
                  <c:v>627.16666666666663</c:v>
                </c:pt>
                <c:pt idx="12">
                  <c:v>656.3333333333336</c:v>
                </c:pt>
                <c:pt idx="13">
                  <c:v>854.1</c:v>
                </c:pt>
              </c:numCache>
            </c:numRef>
          </c:yVal>
        </c:ser>
        <c:axId val="204477184"/>
        <c:axId val="204479104"/>
      </c:scatterChart>
      <c:valAx>
        <c:axId val="204477184"/>
        <c:scaling>
          <c:orientation val="minMax"/>
        </c:scaling>
        <c:axPos val="b"/>
        <c:majorGridlines/>
        <c:minorGridlines/>
        <c:title>
          <c:tx>
            <c:rich>
              <a:bodyPr/>
              <a:lstStyle/>
              <a:p>
                <a:pPr>
                  <a:defRPr/>
                </a:pPr>
                <a:r>
                  <a:rPr lang="pt-BR"/>
                  <a:t>Tempo para atendimento</a:t>
                </a:r>
              </a:p>
            </c:rich>
          </c:tx>
        </c:title>
        <c:numFmt formatCode="[$-F400]h:mm:ss\ AM/PM" sourceLinked="1"/>
        <c:tickLblPos val="nextTo"/>
        <c:crossAx val="204479104"/>
        <c:crosses val="autoZero"/>
        <c:crossBetween val="midCat"/>
      </c:valAx>
      <c:valAx>
        <c:axId val="204479104"/>
        <c:scaling>
          <c:orientation val="minMax"/>
        </c:scaling>
        <c:axPos val="l"/>
        <c:majorGridlines/>
        <c:minorGridlines/>
        <c:title>
          <c:tx>
            <c:rich>
              <a:bodyPr/>
              <a:lstStyle/>
              <a:p>
                <a:pPr>
                  <a:defRPr/>
                </a:pPr>
                <a:r>
                  <a:rPr lang="pt-BR"/>
                  <a:t>Distância (em m)</a:t>
                </a:r>
              </a:p>
            </c:rich>
          </c:tx>
        </c:title>
        <c:numFmt formatCode="General" sourceLinked="1"/>
        <c:tickLblPos val="nextTo"/>
        <c:crossAx val="204477184"/>
        <c:crosses val="autoZero"/>
        <c:crossBetween val="midCat"/>
      </c:valAx>
    </c:plotArea>
    <c:legend>
      <c:legendPos val="r"/>
    </c:legend>
    <c:plotVisOnly val="1"/>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pt-BR"/>
  <c:style val="1"/>
  <c:chart>
    <c:plotArea>
      <c:layout/>
      <c:scatterChart>
        <c:scatterStyle val="lineMarker"/>
        <c:ser>
          <c:idx val="0"/>
          <c:order val="0"/>
          <c:tx>
            <c:strRef>
              <c:f>'Analise-P'!$A$3</c:f>
              <c:strCache>
                <c:ptCount val="1"/>
                <c:pt idx="0">
                  <c:v>GPS-P</c:v>
                </c:pt>
              </c:strCache>
            </c:strRef>
          </c:tx>
          <c:spPr>
            <a:ln w="28575">
              <a:noFill/>
            </a:ln>
          </c:spPr>
          <c:yVal>
            <c:numRef>
              <c:f>'Analise-P'!$A$4:$A$17</c:f>
              <c:numCache>
                <c:formatCode>General</c:formatCode>
                <c:ptCount val="14"/>
                <c:pt idx="0">
                  <c:v>3795.7837833333328</c:v>
                </c:pt>
                <c:pt idx="1">
                  <c:v>3848.9534700000022</c:v>
                </c:pt>
                <c:pt idx="2">
                  <c:v>3838.1528533333362</c:v>
                </c:pt>
                <c:pt idx="3">
                  <c:v>4070.4661533333374</c:v>
                </c:pt>
                <c:pt idx="4">
                  <c:v>3633.4078333333373</c:v>
                </c:pt>
                <c:pt idx="5">
                  <c:v>4143.6369933333344</c:v>
                </c:pt>
                <c:pt idx="6">
                  <c:v>4038.3309733333399</c:v>
                </c:pt>
                <c:pt idx="7">
                  <c:v>3471.8319033333401</c:v>
                </c:pt>
                <c:pt idx="8">
                  <c:v>3585.5717500000037</c:v>
                </c:pt>
                <c:pt idx="9">
                  <c:v>3588.4719166666709</c:v>
                </c:pt>
                <c:pt idx="10">
                  <c:v>3353.9918266666659</c:v>
                </c:pt>
                <c:pt idx="11">
                  <c:v>3626.0740500000002</c:v>
                </c:pt>
                <c:pt idx="12">
                  <c:v>3656.2091166666669</c:v>
                </c:pt>
                <c:pt idx="13">
                  <c:v>3574.07110333334</c:v>
                </c:pt>
              </c:numCache>
            </c:numRef>
          </c:yVal>
        </c:ser>
        <c:ser>
          <c:idx val="1"/>
          <c:order val="1"/>
          <c:tx>
            <c:strRef>
              <c:f>'Analise-P'!$B$3</c:f>
              <c:strCache>
                <c:ptCount val="1"/>
                <c:pt idx="0">
                  <c:v>BRC-P</c:v>
                </c:pt>
              </c:strCache>
            </c:strRef>
          </c:tx>
          <c:spPr>
            <a:ln w="28575">
              <a:noFill/>
            </a:ln>
          </c:spPr>
          <c:yVal>
            <c:numRef>
              <c:f>'Analise-P'!$B$4:$B$17</c:f>
              <c:numCache>
                <c:formatCode>General</c:formatCode>
                <c:ptCount val="14"/>
                <c:pt idx="0">
                  <c:v>0.36668333333333331</c:v>
                </c:pt>
                <c:pt idx="1">
                  <c:v>0.30001000000000044</c:v>
                </c:pt>
                <c:pt idx="2">
                  <c:v>0.26668000000000008</c:v>
                </c:pt>
                <c:pt idx="3">
                  <c:v>0.20001333333333363</c:v>
                </c:pt>
                <c:pt idx="4">
                  <c:v>0.26668666666666713</c:v>
                </c:pt>
                <c:pt idx="5">
                  <c:v>0.30001000000000039</c:v>
                </c:pt>
                <c:pt idx="6">
                  <c:v>0.26669000000000004</c:v>
                </c:pt>
                <c:pt idx="7">
                  <c:v>0.16667666666666667</c:v>
                </c:pt>
                <c:pt idx="8">
                  <c:v>0.30002333333333336</c:v>
                </c:pt>
                <c:pt idx="9">
                  <c:v>0.30002000000000045</c:v>
                </c:pt>
                <c:pt idx="10">
                  <c:v>0.13334000000000001</c:v>
                </c:pt>
                <c:pt idx="11">
                  <c:v>0.23335333333333341</c:v>
                </c:pt>
                <c:pt idx="12">
                  <c:v>0.26668000000000008</c:v>
                </c:pt>
                <c:pt idx="13">
                  <c:v>0.16667333333333331</c:v>
                </c:pt>
              </c:numCache>
            </c:numRef>
          </c:yVal>
        </c:ser>
        <c:ser>
          <c:idx val="2"/>
          <c:order val="2"/>
          <c:tx>
            <c:strRef>
              <c:f>'Analise-P'!$C$3</c:f>
              <c:strCache>
                <c:ptCount val="1"/>
                <c:pt idx="0">
                  <c:v>EUC-P</c:v>
                </c:pt>
              </c:strCache>
            </c:strRef>
          </c:tx>
          <c:spPr>
            <a:ln w="28575">
              <a:noFill/>
            </a:ln>
          </c:spPr>
          <c:yVal>
            <c:numRef>
              <c:f>'Analise-P'!$C$4:$C$17</c:f>
              <c:numCache>
                <c:formatCode>General</c:formatCode>
                <c:ptCount val="14"/>
                <c:pt idx="0">
                  <c:v>0.23335333333333341</c:v>
                </c:pt>
                <c:pt idx="1">
                  <c:v>0.13333999999999999</c:v>
                </c:pt>
                <c:pt idx="2">
                  <c:v>0.16667666666666667</c:v>
                </c:pt>
                <c:pt idx="3">
                  <c:v>0.33335333333333367</c:v>
                </c:pt>
                <c:pt idx="4">
                  <c:v>0.20000999999999999</c:v>
                </c:pt>
                <c:pt idx="5">
                  <c:v>0.13334333333333356</c:v>
                </c:pt>
                <c:pt idx="6">
                  <c:v>6.6670000000000007E-2</c:v>
                </c:pt>
                <c:pt idx="7">
                  <c:v>0.10001</c:v>
                </c:pt>
                <c:pt idx="8">
                  <c:v>0.23334333333333357</c:v>
                </c:pt>
                <c:pt idx="9">
                  <c:v>6.6673333333333334E-2</c:v>
                </c:pt>
                <c:pt idx="10">
                  <c:v>0.20000999999999999</c:v>
                </c:pt>
                <c:pt idx="11">
                  <c:v>0.16666999999999998</c:v>
                </c:pt>
                <c:pt idx="12">
                  <c:v>0.20000666666666669</c:v>
                </c:pt>
                <c:pt idx="13">
                  <c:v>0.26667333333333326</c:v>
                </c:pt>
              </c:numCache>
            </c:numRef>
          </c:yVal>
        </c:ser>
        <c:axId val="104398848"/>
        <c:axId val="104400768"/>
      </c:scatterChart>
      <c:valAx>
        <c:axId val="104398848"/>
        <c:scaling>
          <c:orientation val="minMax"/>
        </c:scaling>
        <c:axPos val="b"/>
        <c:title>
          <c:tx>
            <c:rich>
              <a:bodyPr/>
              <a:lstStyle/>
              <a:p>
                <a:pPr>
                  <a:defRPr/>
                </a:pPr>
                <a:r>
                  <a:rPr lang="pt-BR"/>
                  <a:t>Índice da execução</a:t>
                </a:r>
              </a:p>
            </c:rich>
          </c:tx>
        </c:title>
        <c:tickLblPos val="nextTo"/>
        <c:crossAx val="104400768"/>
        <c:crosses val="autoZero"/>
        <c:crossBetween val="midCat"/>
      </c:valAx>
      <c:valAx>
        <c:axId val="104400768"/>
        <c:scaling>
          <c:orientation val="minMax"/>
        </c:scaling>
        <c:axPos val="l"/>
        <c:majorGridlines/>
        <c:title>
          <c:tx>
            <c:rich>
              <a:bodyPr rot="-5400000" vert="horz"/>
              <a:lstStyle/>
              <a:p>
                <a:pPr>
                  <a:defRPr/>
                </a:pPr>
                <a:r>
                  <a:rPr lang="pt-BR"/>
                  <a:t>Tempo (em ms)</a:t>
                </a:r>
              </a:p>
            </c:rich>
          </c:tx>
        </c:title>
        <c:numFmt formatCode="General" sourceLinked="1"/>
        <c:tickLblPos val="nextTo"/>
        <c:crossAx val="104398848"/>
        <c:crosses val="autoZero"/>
        <c:crossBetween val="midCat"/>
      </c:valAx>
    </c:plotArea>
    <c:legend>
      <c:legendPos val="r"/>
    </c:legend>
    <c:plotVisOnly val="1"/>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pt-BR"/>
  <c:style val="1"/>
  <c:chart>
    <c:plotArea>
      <c:layout/>
      <c:scatterChart>
        <c:scatterStyle val="lineMarker"/>
        <c:ser>
          <c:idx val="0"/>
          <c:order val="0"/>
          <c:tx>
            <c:strRef>
              <c:f>'Analise-T'!$A$4</c:f>
              <c:strCache>
                <c:ptCount val="1"/>
                <c:pt idx="0">
                  <c:v>GPS-T200</c:v>
                </c:pt>
              </c:strCache>
            </c:strRef>
          </c:tx>
          <c:spPr>
            <a:ln w="28575">
              <a:noFill/>
            </a:ln>
          </c:spPr>
          <c:yVal>
            <c:numRef>
              <c:f>'Analise-T'!$A$5:$A$18</c:f>
              <c:numCache>
                <c:formatCode>[$-F400]h:mm:ss\ AM/PM</c:formatCode>
                <c:ptCount val="14"/>
                <c:pt idx="0">
                  <c:v>9.9807098765432138E-4</c:v>
                </c:pt>
                <c:pt idx="1">
                  <c:v>1.273533950617284E-3</c:v>
                </c:pt>
                <c:pt idx="2">
                  <c:v>1.0065586419753087E-3</c:v>
                </c:pt>
                <c:pt idx="3">
                  <c:v>1.4664351851851856E-3</c:v>
                </c:pt>
                <c:pt idx="4">
                  <c:v>1.1894290123456793E-3</c:v>
                </c:pt>
                <c:pt idx="5">
                  <c:v>1.0937500000000001E-3</c:v>
                </c:pt>
                <c:pt idx="6">
                  <c:v>1.3587962962962963E-3</c:v>
                </c:pt>
                <c:pt idx="7">
                  <c:v>1.1076388888888889E-3</c:v>
                </c:pt>
                <c:pt idx="8">
                  <c:v>1.2253086419753082E-3</c:v>
                </c:pt>
                <c:pt idx="9">
                  <c:v>1.1824845679012355E-3</c:v>
                </c:pt>
                <c:pt idx="10">
                  <c:v>1.1547067901234568E-3</c:v>
                </c:pt>
                <c:pt idx="11">
                  <c:v>1.0694444444444443E-3</c:v>
                </c:pt>
                <c:pt idx="12">
                  <c:v>1.0543981481481481E-3</c:v>
                </c:pt>
                <c:pt idx="13">
                  <c:v>1.0088734567901235E-3</c:v>
                </c:pt>
              </c:numCache>
            </c:numRef>
          </c:yVal>
        </c:ser>
        <c:ser>
          <c:idx val="1"/>
          <c:order val="1"/>
          <c:tx>
            <c:strRef>
              <c:f>'Analise-T'!$B$4</c:f>
              <c:strCache>
                <c:ptCount val="1"/>
                <c:pt idx="0">
                  <c:v>BRC-T200</c:v>
                </c:pt>
              </c:strCache>
            </c:strRef>
          </c:tx>
          <c:spPr>
            <a:ln w="28575">
              <a:noFill/>
            </a:ln>
          </c:spPr>
          <c:yVal>
            <c:numRef>
              <c:f>'Analise-T'!$B$5:$B$18</c:f>
              <c:numCache>
                <c:formatCode>[$-F400]h:mm:ss\ AM/PM</c:formatCode>
                <c:ptCount val="14"/>
                <c:pt idx="0">
                  <c:v>2.5123456790123451E-3</c:v>
                </c:pt>
                <c:pt idx="1">
                  <c:v>2.3113425925925923E-3</c:v>
                </c:pt>
                <c:pt idx="2">
                  <c:v>2.427083333333334E-3</c:v>
                </c:pt>
                <c:pt idx="3">
                  <c:v>2.8946759259259251E-3</c:v>
                </c:pt>
                <c:pt idx="4">
                  <c:v>2.3009259259259267E-3</c:v>
                </c:pt>
                <c:pt idx="5">
                  <c:v>2.2129629629629635E-3</c:v>
                </c:pt>
                <c:pt idx="6">
                  <c:v>2.4456018518518529E-3</c:v>
                </c:pt>
                <c:pt idx="7">
                  <c:v>2.6743827160493829E-3</c:v>
                </c:pt>
                <c:pt idx="8">
                  <c:v>2.1902006172839507E-3</c:v>
                </c:pt>
                <c:pt idx="9">
                  <c:v>2.3661265432098765E-3</c:v>
                </c:pt>
                <c:pt idx="10">
                  <c:v>2.4452160493827172E-3</c:v>
                </c:pt>
                <c:pt idx="11">
                  <c:v>2.05516975308642E-3</c:v>
                </c:pt>
                <c:pt idx="12">
                  <c:v>1.9768518518518525E-3</c:v>
                </c:pt>
                <c:pt idx="13">
                  <c:v>2.3580246913580249E-3</c:v>
                </c:pt>
              </c:numCache>
            </c:numRef>
          </c:yVal>
        </c:ser>
        <c:ser>
          <c:idx val="2"/>
          <c:order val="2"/>
          <c:tx>
            <c:strRef>
              <c:f>'Analise-T'!$C$4</c:f>
              <c:strCache>
                <c:ptCount val="1"/>
                <c:pt idx="0">
                  <c:v>EUC-T200</c:v>
                </c:pt>
              </c:strCache>
            </c:strRef>
          </c:tx>
          <c:spPr>
            <a:ln w="28575">
              <a:noFill/>
            </a:ln>
          </c:spPr>
          <c:yVal>
            <c:numRef>
              <c:f>'Analise-T'!$C$5:$C$18</c:f>
              <c:numCache>
                <c:formatCode>[$-F400]h:mm:ss\ AM/PM</c:formatCode>
                <c:ptCount val="14"/>
                <c:pt idx="0">
                  <c:v>1.4097222222222224E-3</c:v>
                </c:pt>
                <c:pt idx="1">
                  <c:v>2.1435185185185194E-3</c:v>
                </c:pt>
                <c:pt idx="2">
                  <c:v>1.2704475308641979E-3</c:v>
                </c:pt>
                <c:pt idx="3">
                  <c:v>1.8788580246913589E-3</c:v>
                </c:pt>
                <c:pt idx="4">
                  <c:v>1.7222222222222226E-3</c:v>
                </c:pt>
                <c:pt idx="5">
                  <c:v>1.9290123456790129E-3</c:v>
                </c:pt>
                <c:pt idx="6">
                  <c:v>2.0447530864197536E-3</c:v>
                </c:pt>
                <c:pt idx="7">
                  <c:v>1.5883487654320991E-3</c:v>
                </c:pt>
                <c:pt idx="8">
                  <c:v>1.5756172839506177E-3</c:v>
                </c:pt>
                <c:pt idx="9">
                  <c:v>1.6597222222222226E-3</c:v>
                </c:pt>
                <c:pt idx="10">
                  <c:v>1.660493827160494E-3</c:v>
                </c:pt>
                <c:pt idx="11">
                  <c:v>1.5239197530864199E-3</c:v>
                </c:pt>
                <c:pt idx="12">
                  <c:v>1.6782407407407414E-3</c:v>
                </c:pt>
                <c:pt idx="13">
                  <c:v>1.5659722222222221E-3</c:v>
                </c:pt>
              </c:numCache>
            </c:numRef>
          </c:yVal>
        </c:ser>
        <c:ser>
          <c:idx val="3"/>
          <c:order val="3"/>
          <c:tx>
            <c:strRef>
              <c:f>'Analise-T'!$D$4</c:f>
              <c:strCache>
                <c:ptCount val="1"/>
                <c:pt idx="0">
                  <c:v>GPS-T300</c:v>
                </c:pt>
              </c:strCache>
            </c:strRef>
          </c:tx>
          <c:spPr>
            <a:ln w="28575">
              <a:noFill/>
            </a:ln>
          </c:spPr>
          <c:yVal>
            <c:numRef>
              <c:f>'Analise-T'!$D$5:$D$18</c:f>
              <c:numCache>
                <c:formatCode>[$-F400]h:mm:ss\ AM/PM</c:formatCode>
                <c:ptCount val="14"/>
                <c:pt idx="0">
                  <c:v>1.0991512345679012E-3</c:v>
                </c:pt>
                <c:pt idx="1">
                  <c:v>1.0451388888888889E-3</c:v>
                </c:pt>
                <c:pt idx="2">
                  <c:v>9.9305555555555584E-4</c:v>
                </c:pt>
                <c:pt idx="3">
                  <c:v>1.0011574074074076E-3</c:v>
                </c:pt>
                <c:pt idx="4">
                  <c:v>1.1658950617283955E-3</c:v>
                </c:pt>
                <c:pt idx="5">
                  <c:v>9.1396604938271634E-4</c:v>
                </c:pt>
                <c:pt idx="6">
                  <c:v>1.0104166666666671E-3</c:v>
                </c:pt>
                <c:pt idx="7">
                  <c:v>1.114197530864198E-3</c:v>
                </c:pt>
                <c:pt idx="8">
                  <c:v>9.9961419753086451E-4</c:v>
                </c:pt>
                <c:pt idx="9">
                  <c:v>1.1570216049382718E-3</c:v>
                </c:pt>
                <c:pt idx="10">
                  <c:v>1.0902777777777783E-3</c:v>
                </c:pt>
                <c:pt idx="11">
                  <c:v>8.6304012345679061E-4</c:v>
                </c:pt>
                <c:pt idx="12">
                  <c:v>9.3402777777777787E-4</c:v>
                </c:pt>
                <c:pt idx="13">
                  <c:v>1.1103395061728397E-3</c:v>
                </c:pt>
              </c:numCache>
            </c:numRef>
          </c:yVal>
        </c:ser>
        <c:ser>
          <c:idx val="4"/>
          <c:order val="4"/>
          <c:tx>
            <c:strRef>
              <c:f>'Analise-T'!$E$4</c:f>
              <c:strCache>
                <c:ptCount val="1"/>
                <c:pt idx="0">
                  <c:v>BRC-T300</c:v>
                </c:pt>
              </c:strCache>
            </c:strRef>
          </c:tx>
          <c:spPr>
            <a:ln w="28575">
              <a:noFill/>
            </a:ln>
          </c:spPr>
          <c:yVal>
            <c:numRef>
              <c:f>'Analise-T'!$E$5:$E$18</c:f>
              <c:numCache>
                <c:formatCode>[$-F400]h:mm:ss\ AM/PM</c:formatCode>
                <c:ptCount val="14"/>
                <c:pt idx="0">
                  <c:v>2.5023148148148149E-3</c:v>
                </c:pt>
                <c:pt idx="1">
                  <c:v>1.9340277777777784E-3</c:v>
                </c:pt>
                <c:pt idx="2">
                  <c:v>1.9062500000000008E-3</c:v>
                </c:pt>
                <c:pt idx="3">
                  <c:v>2.2102623456790129E-3</c:v>
                </c:pt>
                <c:pt idx="4">
                  <c:v>2.4564043209876541E-3</c:v>
                </c:pt>
                <c:pt idx="5">
                  <c:v>2.300154320987654E-3</c:v>
                </c:pt>
                <c:pt idx="6">
                  <c:v>1.990354938271606E-3</c:v>
                </c:pt>
                <c:pt idx="7">
                  <c:v>2.428626543209877E-3</c:v>
                </c:pt>
                <c:pt idx="8">
                  <c:v>2.1774691358024691E-3</c:v>
                </c:pt>
                <c:pt idx="9">
                  <c:v>2.2523148148148151E-3</c:v>
                </c:pt>
                <c:pt idx="10">
                  <c:v>2.429783950617285E-3</c:v>
                </c:pt>
                <c:pt idx="11">
                  <c:v>2.1226851851851845E-3</c:v>
                </c:pt>
                <c:pt idx="12">
                  <c:v>2.1709104938271604E-3</c:v>
                </c:pt>
                <c:pt idx="13">
                  <c:v>2.5146604938271599E-3</c:v>
                </c:pt>
              </c:numCache>
            </c:numRef>
          </c:yVal>
        </c:ser>
        <c:ser>
          <c:idx val="5"/>
          <c:order val="5"/>
          <c:tx>
            <c:strRef>
              <c:f>'Analise-T'!$F$4</c:f>
              <c:strCache>
                <c:ptCount val="1"/>
                <c:pt idx="0">
                  <c:v>EUC-T300</c:v>
                </c:pt>
              </c:strCache>
            </c:strRef>
          </c:tx>
          <c:spPr>
            <a:ln w="28575">
              <a:noFill/>
            </a:ln>
          </c:spPr>
          <c:yVal>
            <c:numRef>
              <c:f>'Analise-T'!$F$5:$F$18</c:f>
              <c:numCache>
                <c:formatCode>[$-F400]h:mm:ss\ AM/PM</c:formatCode>
                <c:ptCount val="14"/>
                <c:pt idx="0">
                  <c:v>1.4328703703703702E-3</c:v>
                </c:pt>
                <c:pt idx="1">
                  <c:v>1.7758487654320992E-3</c:v>
                </c:pt>
                <c:pt idx="2">
                  <c:v>1.522376543209877E-3</c:v>
                </c:pt>
                <c:pt idx="3">
                  <c:v>1.6851851851851858E-3</c:v>
                </c:pt>
                <c:pt idx="4">
                  <c:v>1.5200617283950622E-3</c:v>
                </c:pt>
                <c:pt idx="5">
                  <c:v>1.3016975308641973E-3</c:v>
                </c:pt>
                <c:pt idx="6">
                  <c:v>1.6253858024691357E-3</c:v>
                </c:pt>
                <c:pt idx="7">
                  <c:v>1.6635802469135803E-3</c:v>
                </c:pt>
                <c:pt idx="8">
                  <c:v>1.8846450617283959E-3</c:v>
                </c:pt>
                <c:pt idx="9">
                  <c:v>1.8333333333333339E-3</c:v>
                </c:pt>
                <c:pt idx="10">
                  <c:v>1.8553240740740739E-3</c:v>
                </c:pt>
                <c:pt idx="11">
                  <c:v>1.3692129629629636E-3</c:v>
                </c:pt>
                <c:pt idx="12">
                  <c:v>1.5123456790123459E-3</c:v>
                </c:pt>
                <c:pt idx="13">
                  <c:v>1.6381172839506179E-3</c:v>
                </c:pt>
              </c:numCache>
            </c:numRef>
          </c:yVal>
        </c:ser>
        <c:axId val="104424960"/>
        <c:axId val="104426880"/>
      </c:scatterChart>
      <c:valAx>
        <c:axId val="104424960"/>
        <c:scaling>
          <c:orientation val="minMax"/>
        </c:scaling>
        <c:axPos val="b"/>
        <c:title>
          <c:tx>
            <c:rich>
              <a:bodyPr/>
              <a:lstStyle/>
              <a:p>
                <a:pPr>
                  <a:defRPr/>
                </a:pPr>
                <a:r>
                  <a:rPr lang="pt-BR"/>
                  <a:t>Índice de execução</a:t>
                </a:r>
              </a:p>
            </c:rich>
          </c:tx>
        </c:title>
        <c:tickLblPos val="nextTo"/>
        <c:crossAx val="104426880"/>
        <c:crosses val="autoZero"/>
        <c:crossBetween val="midCat"/>
      </c:valAx>
      <c:valAx>
        <c:axId val="104426880"/>
        <c:scaling>
          <c:orientation val="minMax"/>
        </c:scaling>
        <c:axPos val="l"/>
        <c:majorGridlines/>
        <c:title>
          <c:tx>
            <c:rich>
              <a:bodyPr rot="-5400000" vert="horz"/>
              <a:lstStyle/>
              <a:p>
                <a:pPr>
                  <a:defRPr/>
                </a:pPr>
                <a:r>
                  <a:rPr lang="pt-BR"/>
                  <a:t>Tempo</a:t>
                </a:r>
              </a:p>
            </c:rich>
          </c:tx>
        </c:title>
        <c:numFmt formatCode="[$-F400]h:mm:ss\ AM/PM" sourceLinked="1"/>
        <c:tickLblPos val="nextTo"/>
        <c:crossAx val="104424960"/>
        <c:crosses val="autoZero"/>
        <c:crossBetween val="midCat"/>
      </c:valAx>
    </c:plotArea>
    <c:legend>
      <c:legendPos val="r"/>
    </c:legend>
    <c:plotVisOnly val="1"/>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pt-BR"/>
  <c:style val="1"/>
  <c:chart>
    <c:plotArea>
      <c:layout/>
      <c:scatterChart>
        <c:scatterStyle val="lineMarker"/>
        <c:ser>
          <c:idx val="0"/>
          <c:order val="0"/>
          <c:tx>
            <c:strRef>
              <c:f>'Analise-D'!$A$4</c:f>
              <c:strCache>
                <c:ptCount val="1"/>
                <c:pt idx="0">
                  <c:v>GPS-D200</c:v>
                </c:pt>
              </c:strCache>
            </c:strRef>
          </c:tx>
          <c:spPr>
            <a:ln w="28575">
              <a:noFill/>
            </a:ln>
          </c:spPr>
          <c:yVal>
            <c:numRef>
              <c:f>'Analise-D'!$A$5:$A$18</c:f>
              <c:numCache>
                <c:formatCode>General</c:formatCode>
                <c:ptCount val="14"/>
                <c:pt idx="0">
                  <c:v>464.6</c:v>
                </c:pt>
                <c:pt idx="1">
                  <c:v>577.20000000000005</c:v>
                </c:pt>
                <c:pt idx="2">
                  <c:v>503.1666666666668</c:v>
                </c:pt>
                <c:pt idx="3">
                  <c:v>689.83333333333348</c:v>
                </c:pt>
                <c:pt idx="4">
                  <c:v>543.43333333333339</c:v>
                </c:pt>
                <c:pt idx="5">
                  <c:v>535.1</c:v>
                </c:pt>
                <c:pt idx="6">
                  <c:v>727.06666666666672</c:v>
                </c:pt>
                <c:pt idx="7">
                  <c:v>536.56666666666672</c:v>
                </c:pt>
                <c:pt idx="8">
                  <c:v>595.33333333333348</c:v>
                </c:pt>
                <c:pt idx="9">
                  <c:v>562.36666666666667</c:v>
                </c:pt>
                <c:pt idx="10">
                  <c:v>541.36666666666667</c:v>
                </c:pt>
                <c:pt idx="11">
                  <c:v>519.26666666666665</c:v>
                </c:pt>
                <c:pt idx="12">
                  <c:v>485.2</c:v>
                </c:pt>
                <c:pt idx="13">
                  <c:v>473.1</c:v>
                </c:pt>
              </c:numCache>
            </c:numRef>
          </c:yVal>
        </c:ser>
        <c:ser>
          <c:idx val="1"/>
          <c:order val="1"/>
          <c:tx>
            <c:strRef>
              <c:f>'Analise-D'!$B$4</c:f>
              <c:strCache>
                <c:ptCount val="1"/>
                <c:pt idx="0">
                  <c:v>BRC-D200</c:v>
                </c:pt>
              </c:strCache>
            </c:strRef>
          </c:tx>
          <c:spPr>
            <a:ln w="28575">
              <a:noFill/>
            </a:ln>
          </c:spPr>
          <c:yVal>
            <c:numRef>
              <c:f>'Analise-D'!$B$5:$B$18</c:f>
              <c:numCache>
                <c:formatCode>General</c:formatCode>
                <c:ptCount val="14"/>
                <c:pt idx="0">
                  <c:v>1248.8666666666668</c:v>
                </c:pt>
                <c:pt idx="1">
                  <c:v>1055.5333333333328</c:v>
                </c:pt>
                <c:pt idx="2">
                  <c:v>1218.5</c:v>
                </c:pt>
                <c:pt idx="3">
                  <c:v>1287.5999999999999</c:v>
                </c:pt>
                <c:pt idx="4">
                  <c:v>1027.2666666666669</c:v>
                </c:pt>
                <c:pt idx="5">
                  <c:v>1100</c:v>
                </c:pt>
                <c:pt idx="6">
                  <c:v>1214.0999999999999</c:v>
                </c:pt>
                <c:pt idx="7">
                  <c:v>1381.2</c:v>
                </c:pt>
                <c:pt idx="8">
                  <c:v>1053.4333333333332</c:v>
                </c:pt>
                <c:pt idx="9">
                  <c:v>1170.5666666666668</c:v>
                </c:pt>
                <c:pt idx="10">
                  <c:v>1176.7</c:v>
                </c:pt>
                <c:pt idx="11">
                  <c:v>923.93333333333339</c:v>
                </c:pt>
                <c:pt idx="12">
                  <c:v>988.43333333333339</c:v>
                </c:pt>
                <c:pt idx="13">
                  <c:v>1083.9333333333332</c:v>
                </c:pt>
              </c:numCache>
            </c:numRef>
          </c:yVal>
        </c:ser>
        <c:ser>
          <c:idx val="2"/>
          <c:order val="2"/>
          <c:tx>
            <c:strRef>
              <c:f>'Analise-D'!$C$4</c:f>
              <c:strCache>
                <c:ptCount val="1"/>
                <c:pt idx="0">
                  <c:v>EUC-D200</c:v>
                </c:pt>
              </c:strCache>
            </c:strRef>
          </c:tx>
          <c:spPr>
            <a:ln w="28575">
              <a:noFill/>
            </a:ln>
          </c:spPr>
          <c:yVal>
            <c:numRef>
              <c:f>'Analise-D'!$C$5:$C$18</c:f>
              <c:numCache>
                <c:formatCode>General</c:formatCode>
                <c:ptCount val="14"/>
                <c:pt idx="0">
                  <c:v>681.03333333333342</c:v>
                </c:pt>
                <c:pt idx="1">
                  <c:v>1025.0666666666668</c:v>
                </c:pt>
                <c:pt idx="2">
                  <c:v>628</c:v>
                </c:pt>
                <c:pt idx="3">
                  <c:v>834.9</c:v>
                </c:pt>
                <c:pt idx="4">
                  <c:v>787.23333333333346</c:v>
                </c:pt>
                <c:pt idx="5">
                  <c:v>951.76666666666665</c:v>
                </c:pt>
                <c:pt idx="6">
                  <c:v>1043.8333333333328</c:v>
                </c:pt>
                <c:pt idx="7">
                  <c:v>735.26666666666665</c:v>
                </c:pt>
                <c:pt idx="8">
                  <c:v>724.83333333333348</c:v>
                </c:pt>
                <c:pt idx="9">
                  <c:v>844.26666666666665</c:v>
                </c:pt>
                <c:pt idx="10">
                  <c:v>756.7</c:v>
                </c:pt>
                <c:pt idx="11">
                  <c:v>655.23333333333346</c:v>
                </c:pt>
                <c:pt idx="12">
                  <c:v>723.73333333333346</c:v>
                </c:pt>
                <c:pt idx="13">
                  <c:v>691.5</c:v>
                </c:pt>
              </c:numCache>
            </c:numRef>
          </c:yVal>
        </c:ser>
        <c:ser>
          <c:idx val="3"/>
          <c:order val="3"/>
          <c:tx>
            <c:strRef>
              <c:f>'Analise-D'!$D$4</c:f>
              <c:strCache>
                <c:ptCount val="1"/>
                <c:pt idx="0">
                  <c:v>GPS-D300</c:v>
                </c:pt>
              </c:strCache>
            </c:strRef>
          </c:tx>
          <c:spPr>
            <a:ln w="28575">
              <a:noFill/>
            </a:ln>
          </c:spPr>
          <c:yVal>
            <c:numRef>
              <c:f>'Analise-D'!$D$5:$D$18</c:f>
              <c:numCache>
                <c:formatCode>General</c:formatCode>
                <c:ptCount val="14"/>
                <c:pt idx="0">
                  <c:v>511.7</c:v>
                </c:pt>
                <c:pt idx="1">
                  <c:v>484.4666666666667</c:v>
                </c:pt>
                <c:pt idx="2">
                  <c:v>471.23333333333335</c:v>
                </c:pt>
                <c:pt idx="3">
                  <c:v>490.63333333333338</c:v>
                </c:pt>
                <c:pt idx="4">
                  <c:v>527.83333333333348</c:v>
                </c:pt>
                <c:pt idx="5">
                  <c:v>462.53333333333336</c:v>
                </c:pt>
                <c:pt idx="6">
                  <c:v>454.33333333333331</c:v>
                </c:pt>
                <c:pt idx="7">
                  <c:v>513.13333333333344</c:v>
                </c:pt>
                <c:pt idx="8">
                  <c:v>510.6666666666668</c:v>
                </c:pt>
                <c:pt idx="9">
                  <c:v>540.63333333333344</c:v>
                </c:pt>
                <c:pt idx="10">
                  <c:v>524.79999999999995</c:v>
                </c:pt>
                <c:pt idx="11">
                  <c:v>391.86666666666673</c:v>
                </c:pt>
                <c:pt idx="12">
                  <c:v>456.9</c:v>
                </c:pt>
                <c:pt idx="13">
                  <c:v>530.20000000000005</c:v>
                </c:pt>
              </c:numCache>
            </c:numRef>
          </c:yVal>
        </c:ser>
        <c:ser>
          <c:idx val="4"/>
          <c:order val="4"/>
          <c:tx>
            <c:strRef>
              <c:f>'Analise-D'!$E$4</c:f>
              <c:strCache>
                <c:ptCount val="1"/>
                <c:pt idx="0">
                  <c:v>BRC-D300</c:v>
                </c:pt>
              </c:strCache>
            </c:strRef>
          </c:tx>
          <c:spPr>
            <a:ln w="28575">
              <a:noFill/>
            </a:ln>
          </c:spPr>
          <c:yVal>
            <c:numRef>
              <c:f>'Analise-D'!$E$5:$E$18</c:f>
              <c:numCache>
                <c:formatCode>General</c:formatCode>
                <c:ptCount val="14"/>
                <c:pt idx="0">
                  <c:v>1250.5999999999999</c:v>
                </c:pt>
                <c:pt idx="1">
                  <c:v>870.5</c:v>
                </c:pt>
                <c:pt idx="2">
                  <c:v>850.16666666666663</c:v>
                </c:pt>
                <c:pt idx="3">
                  <c:v>1059.1666666666667</c:v>
                </c:pt>
                <c:pt idx="4">
                  <c:v>1248.3</c:v>
                </c:pt>
                <c:pt idx="5">
                  <c:v>1133.5</c:v>
                </c:pt>
                <c:pt idx="6">
                  <c:v>927.8</c:v>
                </c:pt>
                <c:pt idx="7">
                  <c:v>1172.5333333333328</c:v>
                </c:pt>
                <c:pt idx="8">
                  <c:v>1091.8666666666668</c:v>
                </c:pt>
                <c:pt idx="9">
                  <c:v>1113.4666666666669</c:v>
                </c:pt>
                <c:pt idx="10">
                  <c:v>1252.8</c:v>
                </c:pt>
                <c:pt idx="11">
                  <c:v>991.36666666666667</c:v>
                </c:pt>
                <c:pt idx="12">
                  <c:v>978.23333333333346</c:v>
                </c:pt>
                <c:pt idx="13">
                  <c:v>1331.7666666666669</c:v>
                </c:pt>
              </c:numCache>
            </c:numRef>
          </c:yVal>
        </c:ser>
        <c:ser>
          <c:idx val="5"/>
          <c:order val="5"/>
          <c:tx>
            <c:strRef>
              <c:f>'Analise-D'!$F$4</c:f>
              <c:strCache>
                <c:ptCount val="1"/>
                <c:pt idx="0">
                  <c:v>EUC-D300</c:v>
                </c:pt>
              </c:strCache>
            </c:strRef>
          </c:tx>
          <c:spPr>
            <a:ln w="28575">
              <a:noFill/>
            </a:ln>
          </c:spPr>
          <c:yVal>
            <c:numRef>
              <c:f>'Analise-D'!$F$5:$F$18</c:f>
              <c:numCache>
                <c:formatCode>General</c:formatCode>
                <c:ptCount val="14"/>
                <c:pt idx="0">
                  <c:v>669.5</c:v>
                </c:pt>
                <c:pt idx="1">
                  <c:v>956.9</c:v>
                </c:pt>
                <c:pt idx="2">
                  <c:v>715.4666666666667</c:v>
                </c:pt>
                <c:pt idx="3">
                  <c:v>780.2</c:v>
                </c:pt>
                <c:pt idx="4">
                  <c:v>765.7</c:v>
                </c:pt>
                <c:pt idx="5">
                  <c:v>593.16666666666663</c:v>
                </c:pt>
                <c:pt idx="6">
                  <c:v>789.7</c:v>
                </c:pt>
                <c:pt idx="7">
                  <c:v>747.33333333333348</c:v>
                </c:pt>
                <c:pt idx="8">
                  <c:v>948.1</c:v>
                </c:pt>
                <c:pt idx="9">
                  <c:v>866.76666666666665</c:v>
                </c:pt>
                <c:pt idx="10">
                  <c:v>864.83333333333348</c:v>
                </c:pt>
                <c:pt idx="11">
                  <c:v>627.16666666666663</c:v>
                </c:pt>
                <c:pt idx="12">
                  <c:v>656.33333333333348</c:v>
                </c:pt>
                <c:pt idx="13">
                  <c:v>854.1</c:v>
                </c:pt>
              </c:numCache>
            </c:numRef>
          </c:yVal>
        </c:ser>
        <c:axId val="187251712"/>
        <c:axId val="187262080"/>
      </c:scatterChart>
      <c:valAx>
        <c:axId val="187251712"/>
        <c:scaling>
          <c:orientation val="minMax"/>
        </c:scaling>
        <c:axPos val="b"/>
        <c:title>
          <c:tx>
            <c:rich>
              <a:bodyPr/>
              <a:lstStyle/>
              <a:p>
                <a:pPr>
                  <a:defRPr/>
                </a:pPr>
                <a:r>
                  <a:rPr lang="pt-BR"/>
                  <a:t>Índice de execução</a:t>
                </a:r>
              </a:p>
            </c:rich>
          </c:tx>
        </c:title>
        <c:tickLblPos val="nextTo"/>
        <c:crossAx val="187262080"/>
        <c:crosses val="autoZero"/>
        <c:crossBetween val="midCat"/>
      </c:valAx>
      <c:valAx>
        <c:axId val="187262080"/>
        <c:scaling>
          <c:orientation val="minMax"/>
        </c:scaling>
        <c:axPos val="l"/>
        <c:majorGridlines/>
        <c:title>
          <c:tx>
            <c:rich>
              <a:bodyPr rot="-5400000" vert="horz"/>
              <a:lstStyle/>
              <a:p>
                <a:pPr>
                  <a:defRPr/>
                </a:pPr>
                <a:r>
                  <a:rPr lang="pt-BR"/>
                  <a:t>Distância (em m)</a:t>
                </a:r>
              </a:p>
            </c:rich>
          </c:tx>
        </c:title>
        <c:numFmt formatCode="General" sourceLinked="1"/>
        <c:tickLblPos val="nextTo"/>
        <c:crossAx val="187251712"/>
        <c:crosses val="autoZero"/>
        <c:crossBetween val="midCat"/>
      </c:valAx>
    </c:plotArea>
    <c:legend>
      <c:legendPos val="r"/>
    </c:legend>
    <c:plotVisOnly val="1"/>
  </c:chart>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513FD88-7F5B-4C03-B92A-734FDB10B931}" type="doc">
      <dgm:prSet loTypeId="urn:microsoft.com/office/officeart/2005/8/layout/vProcess5" loCatId="process" qsTypeId="urn:microsoft.com/office/officeart/2005/8/quickstyle/simple1" qsCatId="simple" csTypeId="urn:microsoft.com/office/officeart/2005/8/colors/accent1_2" csCatId="accent1" phldr="1"/>
      <dgm:spPr/>
      <dgm:t>
        <a:bodyPr/>
        <a:lstStyle/>
        <a:p>
          <a:endParaRPr lang="pt-BR"/>
        </a:p>
      </dgm:t>
    </dgm:pt>
    <dgm:pt modelId="{1493C18E-B1C8-4108-93BA-8DBD61860D7D}">
      <dgm:prSet phldrT="[Texto]"/>
      <dgm:spPr>
        <a:solidFill>
          <a:schemeClr val="tx1">
            <a:lumMod val="75000"/>
            <a:lumOff val="25000"/>
          </a:schemeClr>
        </a:solidFill>
      </dgm:spPr>
      <dgm:t>
        <a:bodyPr/>
        <a:lstStyle/>
        <a:p>
          <a:r>
            <a:rPr lang="pt-BR"/>
            <a:t>Central encontra taxi mais próximo baseado e sua localização;</a:t>
          </a:r>
        </a:p>
      </dgm:t>
    </dgm:pt>
    <dgm:pt modelId="{24EBA182-586D-44A0-BC23-DA55B71616D6}" type="parTrans" cxnId="{5778837D-2E4E-4636-B3D7-060A0CAED90C}">
      <dgm:prSet/>
      <dgm:spPr/>
      <dgm:t>
        <a:bodyPr/>
        <a:lstStyle/>
        <a:p>
          <a:endParaRPr lang="pt-BR"/>
        </a:p>
      </dgm:t>
    </dgm:pt>
    <dgm:pt modelId="{CCCF33A5-C1E5-4C5A-9D04-BAD9E21BBF0B}" type="sibTrans" cxnId="{5778837D-2E4E-4636-B3D7-060A0CAED90C}">
      <dgm:prSet/>
      <dgm:spPr/>
      <dgm:t>
        <a:bodyPr/>
        <a:lstStyle/>
        <a:p>
          <a:endParaRPr lang="pt-BR"/>
        </a:p>
      </dgm:t>
    </dgm:pt>
    <dgm:pt modelId="{C2CA1C5F-3B60-4605-AB1A-001E70DD8E51}">
      <dgm:prSet phldrT="[Texto]"/>
      <dgm:spPr>
        <a:solidFill>
          <a:schemeClr val="tx1">
            <a:lumMod val="75000"/>
            <a:lumOff val="25000"/>
          </a:schemeClr>
        </a:solidFill>
      </dgm:spPr>
      <dgm:t>
        <a:bodyPr/>
        <a:lstStyle/>
        <a:p>
          <a:r>
            <a:rPr lang="pt-BR"/>
            <a:t>Taxi é informado sobre solicitação de atendimento e aceita o pedido;</a:t>
          </a:r>
        </a:p>
      </dgm:t>
    </dgm:pt>
    <dgm:pt modelId="{7A1DF9AF-8529-4984-9A57-27F0AF918AC8}" type="parTrans" cxnId="{3BC45698-A4E7-4537-AEAC-C803361340FD}">
      <dgm:prSet/>
      <dgm:spPr/>
      <dgm:t>
        <a:bodyPr/>
        <a:lstStyle/>
        <a:p>
          <a:endParaRPr lang="pt-BR"/>
        </a:p>
      </dgm:t>
    </dgm:pt>
    <dgm:pt modelId="{99E02FBE-8D00-4B32-A538-32774865CA6A}" type="sibTrans" cxnId="{3BC45698-A4E7-4537-AEAC-C803361340FD}">
      <dgm:prSet/>
      <dgm:spPr/>
      <dgm:t>
        <a:bodyPr/>
        <a:lstStyle/>
        <a:p>
          <a:endParaRPr lang="pt-BR"/>
        </a:p>
      </dgm:t>
    </dgm:pt>
    <dgm:pt modelId="{7F043EDE-0896-4329-ADFD-7FF623220754}">
      <dgm:prSet phldrT="[Texto]"/>
      <dgm:spPr>
        <a:solidFill>
          <a:schemeClr val="tx1">
            <a:lumMod val="75000"/>
            <a:lumOff val="25000"/>
          </a:schemeClr>
        </a:solidFill>
      </dgm:spPr>
      <dgm:t>
        <a:bodyPr/>
        <a:lstStyle/>
        <a:p>
          <a:r>
            <a:rPr lang="pt-BR"/>
            <a:t>Cliente solicita taxi a central de despacho e informa sua posição;</a:t>
          </a:r>
        </a:p>
      </dgm:t>
    </dgm:pt>
    <dgm:pt modelId="{37B39674-415F-450B-901F-1EC7F4F2729D}" type="sibTrans" cxnId="{41023266-17F3-4492-8586-9826AC18167F}">
      <dgm:prSet/>
      <dgm:spPr/>
      <dgm:t>
        <a:bodyPr/>
        <a:lstStyle/>
        <a:p>
          <a:endParaRPr lang="pt-BR"/>
        </a:p>
      </dgm:t>
    </dgm:pt>
    <dgm:pt modelId="{C7233C6D-F01B-4491-BB4C-CA69F5203CB8}" type="parTrans" cxnId="{41023266-17F3-4492-8586-9826AC18167F}">
      <dgm:prSet/>
      <dgm:spPr/>
      <dgm:t>
        <a:bodyPr/>
        <a:lstStyle/>
        <a:p>
          <a:endParaRPr lang="pt-BR"/>
        </a:p>
      </dgm:t>
    </dgm:pt>
    <dgm:pt modelId="{3B5894AE-FA6A-4AB7-9A5F-80F1B48E7C71}">
      <dgm:prSet/>
      <dgm:spPr>
        <a:solidFill>
          <a:schemeClr val="tx1">
            <a:lumMod val="75000"/>
            <a:lumOff val="25000"/>
          </a:schemeClr>
        </a:solidFill>
      </dgm:spPr>
      <dgm:t>
        <a:bodyPr/>
        <a:lstStyle/>
        <a:p>
          <a:r>
            <a:rPr lang="pt-BR"/>
            <a:t>Taxi se direciona até o cliente para atendimento da solicitação;</a:t>
          </a:r>
        </a:p>
      </dgm:t>
    </dgm:pt>
    <dgm:pt modelId="{0EBCA4BC-78A1-4B62-89AE-EF476BA92E86}" type="parTrans" cxnId="{91CA00F5-B450-434F-BFAA-9B9CAEBD53BA}">
      <dgm:prSet/>
      <dgm:spPr/>
      <dgm:t>
        <a:bodyPr/>
        <a:lstStyle/>
        <a:p>
          <a:endParaRPr lang="pt-BR"/>
        </a:p>
      </dgm:t>
    </dgm:pt>
    <dgm:pt modelId="{97202469-EA77-479F-A5F7-3563A53B3404}" type="sibTrans" cxnId="{91CA00F5-B450-434F-BFAA-9B9CAEBD53BA}">
      <dgm:prSet/>
      <dgm:spPr/>
      <dgm:t>
        <a:bodyPr/>
        <a:lstStyle/>
        <a:p>
          <a:endParaRPr lang="pt-BR"/>
        </a:p>
      </dgm:t>
    </dgm:pt>
    <dgm:pt modelId="{6AF8D2D5-0CBE-4E0E-9B90-C90BB6FE3365}">
      <dgm:prSet/>
      <dgm:spPr>
        <a:solidFill>
          <a:schemeClr val="tx1">
            <a:lumMod val="75000"/>
            <a:lumOff val="25000"/>
          </a:schemeClr>
        </a:solidFill>
      </dgm:spPr>
      <dgm:t>
        <a:bodyPr/>
        <a:lstStyle/>
        <a:p>
          <a:r>
            <a:rPr lang="pt-BR"/>
            <a:t>Taxista leva o passageiro até o seu destino.</a:t>
          </a:r>
        </a:p>
      </dgm:t>
    </dgm:pt>
    <dgm:pt modelId="{2ED5D1F5-AC8F-4C7D-8B41-3A35C1CF1DDF}" type="parTrans" cxnId="{F9DC8C40-12C8-4129-AD89-1E3B4F81893E}">
      <dgm:prSet/>
      <dgm:spPr/>
      <dgm:t>
        <a:bodyPr/>
        <a:lstStyle/>
        <a:p>
          <a:endParaRPr lang="pt-BR"/>
        </a:p>
      </dgm:t>
    </dgm:pt>
    <dgm:pt modelId="{B2310EB0-75CC-47C6-84B9-A56C9E5847F4}" type="sibTrans" cxnId="{F9DC8C40-12C8-4129-AD89-1E3B4F81893E}">
      <dgm:prSet/>
      <dgm:spPr/>
      <dgm:t>
        <a:bodyPr/>
        <a:lstStyle/>
        <a:p>
          <a:endParaRPr lang="pt-BR"/>
        </a:p>
      </dgm:t>
    </dgm:pt>
    <dgm:pt modelId="{E732FF46-81CD-4E2F-8228-3C7F2FC2C60B}" type="pres">
      <dgm:prSet presAssocID="{7513FD88-7F5B-4C03-B92A-734FDB10B931}" presName="outerComposite" presStyleCnt="0">
        <dgm:presLayoutVars>
          <dgm:chMax val="5"/>
          <dgm:dir/>
          <dgm:resizeHandles val="exact"/>
        </dgm:presLayoutVars>
      </dgm:prSet>
      <dgm:spPr/>
      <dgm:t>
        <a:bodyPr/>
        <a:lstStyle/>
        <a:p>
          <a:endParaRPr lang="pt-BR"/>
        </a:p>
      </dgm:t>
    </dgm:pt>
    <dgm:pt modelId="{09443068-A14B-4C7B-A767-85DB3D34E706}" type="pres">
      <dgm:prSet presAssocID="{7513FD88-7F5B-4C03-B92A-734FDB10B931}" presName="dummyMaxCanvas" presStyleCnt="0">
        <dgm:presLayoutVars/>
      </dgm:prSet>
      <dgm:spPr/>
    </dgm:pt>
    <dgm:pt modelId="{55B3F09C-7F0F-472B-A291-7ECC7A479D50}" type="pres">
      <dgm:prSet presAssocID="{7513FD88-7F5B-4C03-B92A-734FDB10B931}" presName="FiveNodes_1" presStyleLbl="node1" presStyleIdx="0" presStyleCnt="5">
        <dgm:presLayoutVars>
          <dgm:bulletEnabled val="1"/>
        </dgm:presLayoutVars>
      </dgm:prSet>
      <dgm:spPr/>
      <dgm:t>
        <a:bodyPr/>
        <a:lstStyle/>
        <a:p>
          <a:endParaRPr lang="pt-BR"/>
        </a:p>
      </dgm:t>
    </dgm:pt>
    <dgm:pt modelId="{641FA5F5-D606-4A6F-B687-30B6162F3B26}" type="pres">
      <dgm:prSet presAssocID="{7513FD88-7F5B-4C03-B92A-734FDB10B931}" presName="FiveNodes_2" presStyleLbl="node1" presStyleIdx="1" presStyleCnt="5">
        <dgm:presLayoutVars>
          <dgm:bulletEnabled val="1"/>
        </dgm:presLayoutVars>
      </dgm:prSet>
      <dgm:spPr/>
      <dgm:t>
        <a:bodyPr/>
        <a:lstStyle/>
        <a:p>
          <a:endParaRPr lang="pt-BR"/>
        </a:p>
      </dgm:t>
    </dgm:pt>
    <dgm:pt modelId="{FCA3A458-7017-4245-82AF-80BE73A3790E}" type="pres">
      <dgm:prSet presAssocID="{7513FD88-7F5B-4C03-B92A-734FDB10B931}" presName="FiveNodes_3" presStyleLbl="node1" presStyleIdx="2" presStyleCnt="5">
        <dgm:presLayoutVars>
          <dgm:bulletEnabled val="1"/>
        </dgm:presLayoutVars>
      </dgm:prSet>
      <dgm:spPr/>
      <dgm:t>
        <a:bodyPr/>
        <a:lstStyle/>
        <a:p>
          <a:endParaRPr lang="pt-BR"/>
        </a:p>
      </dgm:t>
    </dgm:pt>
    <dgm:pt modelId="{E9F00DD9-4372-49AD-99B6-EBE450CAC765}" type="pres">
      <dgm:prSet presAssocID="{7513FD88-7F5B-4C03-B92A-734FDB10B931}" presName="FiveNodes_4" presStyleLbl="node1" presStyleIdx="3" presStyleCnt="5">
        <dgm:presLayoutVars>
          <dgm:bulletEnabled val="1"/>
        </dgm:presLayoutVars>
      </dgm:prSet>
      <dgm:spPr/>
      <dgm:t>
        <a:bodyPr/>
        <a:lstStyle/>
        <a:p>
          <a:endParaRPr lang="pt-BR"/>
        </a:p>
      </dgm:t>
    </dgm:pt>
    <dgm:pt modelId="{D1713AD5-1F9F-4EA7-AC71-3A0A856DA9F8}" type="pres">
      <dgm:prSet presAssocID="{7513FD88-7F5B-4C03-B92A-734FDB10B931}" presName="FiveNodes_5" presStyleLbl="node1" presStyleIdx="4" presStyleCnt="5">
        <dgm:presLayoutVars>
          <dgm:bulletEnabled val="1"/>
        </dgm:presLayoutVars>
      </dgm:prSet>
      <dgm:spPr/>
      <dgm:t>
        <a:bodyPr/>
        <a:lstStyle/>
        <a:p>
          <a:endParaRPr lang="pt-BR"/>
        </a:p>
      </dgm:t>
    </dgm:pt>
    <dgm:pt modelId="{66B879A0-EF91-44D8-BA2C-5B0129571522}" type="pres">
      <dgm:prSet presAssocID="{7513FD88-7F5B-4C03-B92A-734FDB10B931}" presName="FiveConn_1-2" presStyleLbl="fgAccFollowNode1" presStyleIdx="0" presStyleCnt="4">
        <dgm:presLayoutVars>
          <dgm:bulletEnabled val="1"/>
        </dgm:presLayoutVars>
      </dgm:prSet>
      <dgm:spPr/>
      <dgm:t>
        <a:bodyPr/>
        <a:lstStyle/>
        <a:p>
          <a:endParaRPr lang="pt-BR"/>
        </a:p>
      </dgm:t>
    </dgm:pt>
    <dgm:pt modelId="{4AD6B58D-E39E-4B5B-ACF5-180C657FC1CF}" type="pres">
      <dgm:prSet presAssocID="{7513FD88-7F5B-4C03-B92A-734FDB10B931}" presName="FiveConn_2-3" presStyleLbl="fgAccFollowNode1" presStyleIdx="1" presStyleCnt="4">
        <dgm:presLayoutVars>
          <dgm:bulletEnabled val="1"/>
        </dgm:presLayoutVars>
      </dgm:prSet>
      <dgm:spPr/>
      <dgm:t>
        <a:bodyPr/>
        <a:lstStyle/>
        <a:p>
          <a:endParaRPr lang="pt-BR"/>
        </a:p>
      </dgm:t>
    </dgm:pt>
    <dgm:pt modelId="{4602CED9-47B0-4AE0-8280-EB35F825EB30}" type="pres">
      <dgm:prSet presAssocID="{7513FD88-7F5B-4C03-B92A-734FDB10B931}" presName="FiveConn_3-4" presStyleLbl="fgAccFollowNode1" presStyleIdx="2" presStyleCnt="4">
        <dgm:presLayoutVars>
          <dgm:bulletEnabled val="1"/>
        </dgm:presLayoutVars>
      </dgm:prSet>
      <dgm:spPr/>
      <dgm:t>
        <a:bodyPr/>
        <a:lstStyle/>
        <a:p>
          <a:endParaRPr lang="pt-BR"/>
        </a:p>
      </dgm:t>
    </dgm:pt>
    <dgm:pt modelId="{77C6262A-BC48-4651-91D5-F21C6B41EBA3}" type="pres">
      <dgm:prSet presAssocID="{7513FD88-7F5B-4C03-B92A-734FDB10B931}" presName="FiveConn_4-5" presStyleLbl="fgAccFollowNode1" presStyleIdx="3" presStyleCnt="4">
        <dgm:presLayoutVars>
          <dgm:bulletEnabled val="1"/>
        </dgm:presLayoutVars>
      </dgm:prSet>
      <dgm:spPr/>
      <dgm:t>
        <a:bodyPr/>
        <a:lstStyle/>
        <a:p>
          <a:endParaRPr lang="pt-BR"/>
        </a:p>
      </dgm:t>
    </dgm:pt>
    <dgm:pt modelId="{B097F9F6-B41E-45F0-97E2-DDF1B5FA0C53}" type="pres">
      <dgm:prSet presAssocID="{7513FD88-7F5B-4C03-B92A-734FDB10B931}" presName="FiveNodes_1_text" presStyleLbl="node1" presStyleIdx="4" presStyleCnt="5">
        <dgm:presLayoutVars>
          <dgm:bulletEnabled val="1"/>
        </dgm:presLayoutVars>
      </dgm:prSet>
      <dgm:spPr/>
      <dgm:t>
        <a:bodyPr/>
        <a:lstStyle/>
        <a:p>
          <a:endParaRPr lang="pt-BR"/>
        </a:p>
      </dgm:t>
    </dgm:pt>
    <dgm:pt modelId="{5196FE38-9429-4527-921D-117B4A56F6B2}" type="pres">
      <dgm:prSet presAssocID="{7513FD88-7F5B-4C03-B92A-734FDB10B931}" presName="FiveNodes_2_text" presStyleLbl="node1" presStyleIdx="4" presStyleCnt="5">
        <dgm:presLayoutVars>
          <dgm:bulletEnabled val="1"/>
        </dgm:presLayoutVars>
      </dgm:prSet>
      <dgm:spPr/>
      <dgm:t>
        <a:bodyPr/>
        <a:lstStyle/>
        <a:p>
          <a:endParaRPr lang="pt-BR"/>
        </a:p>
      </dgm:t>
    </dgm:pt>
    <dgm:pt modelId="{F95267E8-9CCB-4134-904F-C92A523F8421}" type="pres">
      <dgm:prSet presAssocID="{7513FD88-7F5B-4C03-B92A-734FDB10B931}" presName="FiveNodes_3_text" presStyleLbl="node1" presStyleIdx="4" presStyleCnt="5">
        <dgm:presLayoutVars>
          <dgm:bulletEnabled val="1"/>
        </dgm:presLayoutVars>
      </dgm:prSet>
      <dgm:spPr/>
      <dgm:t>
        <a:bodyPr/>
        <a:lstStyle/>
        <a:p>
          <a:endParaRPr lang="pt-BR"/>
        </a:p>
      </dgm:t>
    </dgm:pt>
    <dgm:pt modelId="{2FC0543D-4B68-468C-BD16-6933A1FA87B5}" type="pres">
      <dgm:prSet presAssocID="{7513FD88-7F5B-4C03-B92A-734FDB10B931}" presName="FiveNodes_4_text" presStyleLbl="node1" presStyleIdx="4" presStyleCnt="5">
        <dgm:presLayoutVars>
          <dgm:bulletEnabled val="1"/>
        </dgm:presLayoutVars>
      </dgm:prSet>
      <dgm:spPr/>
      <dgm:t>
        <a:bodyPr/>
        <a:lstStyle/>
        <a:p>
          <a:endParaRPr lang="pt-BR"/>
        </a:p>
      </dgm:t>
    </dgm:pt>
    <dgm:pt modelId="{1E5B2467-DE71-4EA2-8996-9A581DBB3D22}" type="pres">
      <dgm:prSet presAssocID="{7513FD88-7F5B-4C03-B92A-734FDB10B931}" presName="FiveNodes_5_text" presStyleLbl="node1" presStyleIdx="4" presStyleCnt="5">
        <dgm:presLayoutVars>
          <dgm:bulletEnabled val="1"/>
        </dgm:presLayoutVars>
      </dgm:prSet>
      <dgm:spPr/>
      <dgm:t>
        <a:bodyPr/>
        <a:lstStyle/>
        <a:p>
          <a:endParaRPr lang="pt-BR"/>
        </a:p>
      </dgm:t>
    </dgm:pt>
  </dgm:ptLst>
  <dgm:cxnLst>
    <dgm:cxn modelId="{E3045C09-74D5-4217-A5DA-4448DEB3AB24}" type="presOf" srcId="{99E02FBE-8D00-4B32-A538-32774865CA6A}" destId="{4602CED9-47B0-4AE0-8280-EB35F825EB30}" srcOrd="0" destOrd="0" presId="urn:microsoft.com/office/officeart/2005/8/layout/vProcess5"/>
    <dgm:cxn modelId="{D17D0AAC-8CEE-4CED-A27D-6909BEE97EE3}" type="presOf" srcId="{7513FD88-7F5B-4C03-B92A-734FDB10B931}" destId="{E732FF46-81CD-4E2F-8228-3C7F2FC2C60B}" srcOrd="0" destOrd="0" presId="urn:microsoft.com/office/officeart/2005/8/layout/vProcess5"/>
    <dgm:cxn modelId="{18A0220B-1348-4B36-9DC2-3DA5734A8CB4}" type="presOf" srcId="{1493C18E-B1C8-4108-93BA-8DBD61860D7D}" destId="{5196FE38-9429-4527-921D-117B4A56F6B2}" srcOrd="1" destOrd="0" presId="urn:microsoft.com/office/officeart/2005/8/layout/vProcess5"/>
    <dgm:cxn modelId="{7FA11404-F80A-424A-982F-AB46DE776573}" type="presOf" srcId="{6AF8D2D5-0CBE-4E0E-9B90-C90BB6FE3365}" destId="{1E5B2467-DE71-4EA2-8996-9A581DBB3D22}" srcOrd="1" destOrd="0" presId="urn:microsoft.com/office/officeart/2005/8/layout/vProcess5"/>
    <dgm:cxn modelId="{91CA00F5-B450-434F-BFAA-9B9CAEBD53BA}" srcId="{7513FD88-7F5B-4C03-B92A-734FDB10B931}" destId="{3B5894AE-FA6A-4AB7-9A5F-80F1B48E7C71}" srcOrd="3" destOrd="0" parTransId="{0EBCA4BC-78A1-4B62-89AE-EF476BA92E86}" sibTransId="{97202469-EA77-479F-A5F7-3563A53B3404}"/>
    <dgm:cxn modelId="{3599A984-228E-4C59-9C70-C4B3329B74EF}" type="presOf" srcId="{3B5894AE-FA6A-4AB7-9A5F-80F1B48E7C71}" destId="{2FC0543D-4B68-468C-BD16-6933A1FA87B5}" srcOrd="1" destOrd="0" presId="urn:microsoft.com/office/officeart/2005/8/layout/vProcess5"/>
    <dgm:cxn modelId="{CBFC4EE2-60B1-464B-8086-A247A4BB932E}" type="presOf" srcId="{6AF8D2D5-0CBE-4E0E-9B90-C90BB6FE3365}" destId="{D1713AD5-1F9F-4EA7-AC71-3A0A856DA9F8}" srcOrd="0" destOrd="0" presId="urn:microsoft.com/office/officeart/2005/8/layout/vProcess5"/>
    <dgm:cxn modelId="{F9DC8C40-12C8-4129-AD89-1E3B4F81893E}" srcId="{7513FD88-7F5B-4C03-B92A-734FDB10B931}" destId="{6AF8D2D5-0CBE-4E0E-9B90-C90BB6FE3365}" srcOrd="4" destOrd="0" parTransId="{2ED5D1F5-AC8F-4C7D-8B41-3A35C1CF1DDF}" sibTransId="{B2310EB0-75CC-47C6-84B9-A56C9E5847F4}"/>
    <dgm:cxn modelId="{1699E05B-BD2D-4499-810F-01AC033A4790}" type="presOf" srcId="{3B5894AE-FA6A-4AB7-9A5F-80F1B48E7C71}" destId="{E9F00DD9-4372-49AD-99B6-EBE450CAC765}" srcOrd="0" destOrd="0" presId="urn:microsoft.com/office/officeart/2005/8/layout/vProcess5"/>
    <dgm:cxn modelId="{5778837D-2E4E-4636-B3D7-060A0CAED90C}" srcId="{7513FD88-7F5B-4C03-B92A-734FDB10B931}" destId="{1493C18E-B1C8-4108-93BA-8DBD61860D7D}" srcOrd="1" destOrd="0" parTransId="{24EBA182-586D-44A0-BC23-DA55B71616D6}" sibTransId="{CCCF33A5-C1E5-4C5A-9D04-BAD9E21BBF0B}"/>
    <dgm:cxn modelId="{FB2E519A-0C20-49B9-9C33-65876F2F9B74}" type="presOf" srcId="{1493C18E-B1C8-4108-93BA-8DBD61860D7D}" destId="{641FA5F5-D606-4A6F-B687-30B6162F3B26}" srcOrd="0" destOrd="0" presId="urn:microsoft.com/office/officeart/2005/8/layout/vProcess5"/>
    <dgm:cxn modelId="{A5145F61-4913-4FFA-ABD7-896419D9A290}" type="presOf" srcId="{7F043EDE-0896-4329-ADFD-7FF623220754}" destId="{55B3F09C-7F0F-472B-A291-7ECC7A479D50}" srcOrd="0" destOrd="0" presId="urn:microsoft.com/office/officeart/2005/8/layout/vProcess5"/>
    <dgm:cxn modelId="{B77B2E55-A320-4A3E-93DD-0C46FE776D40}" type="presOf" srcId="{97202469-EA77-479F-A5F7-3563A53B3404}" destId="{77C6262A-BC48-4651-91D5-F21C6B41EBA3}" srcOrd="0" destOrd="0" presId="urn:microsoft.com/office/officeart/2005/8/layout/vProcess5"/>
    <dgm:cxn modelId="{3BC45698-A4E7-4537-AEAC-C803361340FD}" srcId="{7513FD88-7F5B-4C03-B92A-734FDB10B931}" destId="{C2CA1C5F-3B60-4605-AB1A-001E70DD8E51}" srcOrd="2" destOrd="0" parTransId="{7A1DF9AF-8529-4984-9A57-27F0AF918AC8}" sibTransId="{99E02FBE-8D00-4B32-A538-32774865CA6A}"/>
    <dgm:cxn modelId="{21F8E90A-09E4-4872-816A-F3E2B3B1A3C9}" type="presOf" srcId="{37B39674-415F-450B-901F-1EC7F4F2729D}" destId="{66B879A0-EF91-44D8-BA2C-5B0129571522}" srcOrd="0" destOrd="0" presId="urn:microsoft.com/office/officeart/2005/8/layout/vProcess5"/>
    <dgm:cxn modelId="{717485DD-FFC6-4847-BE3F-2F2BA0DBAF88}" type="presOf" srcId="{7F043EDE-0896-4329-ADFD-7FF623220754}" destId="{B097F9F6-B41E-45F0-97E2-DDF1B5FA0C53}" srcOrd="1" destOrd="0" presId="urn:microsoft.com/office/officeart/2005/8/layout/vProcess5"/>
    <dgm:cxn modelId="{24C19E92-9CA2-4B32-8786-5F7BACA37519}" type="presOf" srcId="{CCCF33A5-C1E5-4C5A-9D04-BAD9E21BBF0B}" destId="{4AD6B58D-E39E-4B5B-ACF5-180C657FC1CF}" srcOrd="0" destOrd="0" presId="urn:microsoft.com/office/officeart/2005/8/layout/vProcess5"/>
    <dgm:cxn modelId="{93AE4440-4DB6-4D0E-9266-6DF0C1363B73}" type="presOf" srcId="{C2CA1C5F-3B60-4605-AB1A-001E70DD8E51}" destId="{F95267E8-9CCB-4134-904F-C92A523F8421}" srcOrd="1" destOrd="0" presId="urn:microsoft.com/office/officeart/2005/8/layout/vProcess5"/>
    <dgm:cxn modelId="{41023266-17F3-4492-8586-9826AC18167F}" srcId="{7513FD88-7F5B-4C03-B92A-734FDB10B931}" destId="{7F043EDE-0896-4329-ADFD-7FF623220754}" srcOrd="0" destOrd="0" parTransId="{C7233C6D-F01B-4491-BB4C-CA69F5203CB8}" sibTransId="{37B39674-415F-450B-901F-1EC7F4F2729D}"/>
    <dgm:cxn modelId="{09DC5B6E-D270-47B9-B958-6D3505FC5245}" type="presOf" srcId="{C2CA1C5F-3B60-4605-AB1A-001E70DD8E51}" destId="{FCA3A458-7017-4245-82AF-80BE73A3790E}" srcOrd="0" destOrd="0" presId="urn:microsoft.com/office/officeart/2005/8/layout/vProcess5"/>
    <dgm:cxn modelId="{0636E8F1-CFF8-4226-94C0-68464D1CEACE}" type="presParOf" srcId="{E732FF46-81CD-4E2F-8228-3C7F2FC2C60B}" destId="{09443068-A14B-4C7B-A767-85DB3D34E706}" srcOrd="0" destOrd="0" presId="urn:microsoft.com/office/officeart/2005/8/layout/vProcess5"/>
    <dgm:cxn modelId="{DE6E5E79-EE40-4B16-8E3A-4E694630F655}" type="presParOf" srcId="{E732FF46-81CD-4E2F-8228-3C7F2FC2C60B}" destId="{55B3F09C-7F0F-472B-A291-7ECC7A479D50}" srcOrd="1" destOrd="0" presId="urn:microsoft.com/office/officeart/2005/8/layout/vProcess5"/>
    <dgm:cxn modelId="{A9F40B61-1313-4217-8371-15D351EE779E}" type="presParOf" srcId="{E732FF46-81CD-4E2F-8228-3C7F2FC2C60B}" destId="{641FA5F5-D606-4A6F-B687-30B6162F3B26}" srcOrd="2" destOrd="0" presId="urn:microsoft.com/office/officeart/2005/8/layout/vProcess5"/>
    <dgm:cxn modelId="{471D1A20-D5F8-4649-B3C7-4DCF0B602805}" type="presParOf" srcId="{E732FF46-81CD-4E2F-8228-3C7F2FC2C60B}" destId="{FCA3A458-7017-4245-82AF-80BE73A3790E}" srcOrd="3" destOrd="0" presId="urn:microsoft.com/office/officeart/2005/8/layout/vProcess5"/>
    <dgm:cxn modelId="{D7EFBC63-EC97-49CB-B7A7-BC404194B7DB}" type="presParOf" srcId="{E732FF46-81CD-4E2F-8228-3C7F2FC2C60B}" destId="{E9F00DD9-4372-49AD-99B6-EBE450CAC765}" srcOrd="4" destOrd="0" presId="urn:microsoft.com/office/officeart/2005/8/layout/vProcess5"/>
    <dgm:cxn modelId="{BB4325AE-41F2-47B4-AB92-FEAF096AC154}" type="presParOf" srcId="{E732FF46-81CD-4E2F-8228-3C7F2FC2C60B}" destId="{D1713AD5-1F9F-4EA7-AC71-3A0A856DA9F8}" srcOrd="5" destOrd="0" presId="urn:microsoft.com/office/officeart/2005/8/layout/vProcess5"/>
    <dgm:cxn modelId="{C6D16A8D-D81A-4A5D-BF5A-47B004E4068B}" type="presParOf" srcId="{E732FF46-81CD-4E2F-8228-3C7F2FC2C60B}" destId="{66B879A0-EF91-44D8-BA2C-5B0129571522}" srcOrd="6" destOrd="0" presId="urn:microsoft.com/office/officeart/2005/8/layout/vProcess5"/>
    <dgm:cxn modelId="{5833B8EE-FBF1-4741-AE39-68FDC6AFDB72}" type="presParOf" srcId="{E732FF46-81CD-4E2F-8228-3C7F2FC2C60B}" destId="{4AD6B58D-E39E-4B5B-ACF5-180C657FC1CF}" srcOrd="7" destOrd="0" presId="urn:microsoft.com/office/officeart/2005/8/layout/vProcess5"/>
    <dgm:cxn modelId="{C0FCF1F0-FC20-4760-9D3A-9735185254C5}" type="presParOf" srcId="{E732FF46-81CD-4E2F-8228-3C7F2FC2C60B}" destId="{4602CED9-47B0-4AE0-8280-EB35F825EB30}" srcOrd="8" destOrd="0" presId="urn:microsoft.com/office/officeart/2005/8/layout/vProcess5"/>
    <dgm:cxn modelId="{DEAA27F1-2B75-4C9F-B7A7-8B3BEBEEF760}" type="presParOf" srcId="{E732FF46-81CD-4E2F-8228-3C7F2FC2C60B}" destId="{77C6262A-BC48-4651-91D5-F21C6B41EBA3}" srcOrd="9" destOrd="0" presId="urn:microsoft.com/office/officeart/2005/8/layout/vProcess5"/>
    <dgm:cxn modelId="{FCEB84EB-DDA6-4F9C-B7D8-4CB39E83772A}" type="presParOf" srcId="{E732FF46-81CD-4E2F-8228-3C7F2FC2C60B}" destId="{B097F9F6-B41E-45F0-97E2-DDF1B5FA0C53}" srcOrd="10" destOrd="0" presId="urn:microsoft.com/office/officeart/2005/8/layout/vProcess5"/>
    <dgm:cxn modelId="{9DFDA250-3F0C-4AAF-A096-737EFC965EC0}" type="presParOf" srcId="{E732FF46-81CD-4E2F-8228-3C7F2FC2C60B}" destId="{5196FE38-9429-4527-921D-117B4A56F6B2}" srcOrd="11" destOrd="0" presId="urn:microsoft.com/office/officeart/2005/8/layout/vProcess5"/>
    <dgm:cxn modelId="{228A5540-B937-4726-9EE5-6DDDE8FA23E0}" type="presParOf" srcId="{E732FF46-81CD-4E2F-8228-3C7F2FC2C60B}" destId="{F95267E8-9CCB-4134-904F-C92A523F8421}" srcOrd="12" destOrd="0" presId="urn:microsoft.com/office/officeart/2005/8/layout/vProcess5"/>
    <dgm:cxn modelId="{D45CF857-0137-4FB6-8912-1C0D91044A06}" type="presParOf" srcId="{E732FF46-81CD-4E2F-8228-3C7F2FC2C60B}" destId="{2FC0543D-4B68-468C-BD16-6933A1FA87B5}" srcOrd="13" destOrd="0" presId="urn:microsoft.com/office/officeart/2005/8/layout/vProcess5"/>
    <dgm:cxn modelId="{3A2FFAFA-11F2-4B1D-BC9F-53A548E41CB0}" type="presParOf" srcId="{E732FF46-81CD-4E2F-8228-3C7F2FC2C60B}" destId="{1E5B2467-DE71-4EA2-8996-9A581DBB3D22}" srcOrd="14" destOrd="0" presId="urn:microsoft.com/office/officeart/2005/8/layout/vProcess5"/>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B3F09C-7F0F-472B-A291-7ECC7A479D50}">
      <dsp:nvSpPr>
        <dsp:cNvPr id="0" name=""/>
        <dsp:cNvSpPr/>
      </dsp:nvSpPr>
      <dsp:spPr>
        <a:xfrm>
          <a:off x="0" y="0"/>
          <a:ext cx="4019169" cy="229743"/>
        </a:xfrm>
        <a:prstGeom prst="roundRect">
          <a:avLst>
            <a:gd name="adj" fmla="val 10000"/>
          </a:avLst>
        </a:prstGeom>
        <a:solidFill>
          <a:schemeClr val="tx1">
            <a:lumMod val="75000"/>
            <a:lumOff val="2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pt-BR" sz="900" kern="1200"/>
            <a:t>Cliente solicita taxi a central de despacho e informa sua posição;</a:t>
          </a:r>
        </a:p>
      </dsp:txBody>
      <dsp:txXfrm>
        <a:off x="6729" y="6729"/>
        <a:ext cx="3744378" cy="216285"/>
      </dsp:txXfrm>
    </dsp:sp>
    <dsp:sp modelId="{641FA5F5-D606-4A6F-B687-30B6162F3B26}">
      <dsp:nvSpPr>
        <dsp:cNvPr id="0" name=""/>
        <dsp:cNvSpPr/>
      </dsp:nvSpPr>
      <dsp:spPr>
        <a:xfrm>
          <a:off x="300132" y="261651"/>
          <a:ext cx="4019169" cy="229743"/>
        </a:xfrm>
        <a:prstGeom prst="roundRect">
          <a:avLst>
            <a:gd name="adj" fmla="val 10000"/>
          </a:avLst>
        </a:prstGeom>
        <a:solidFill>
          <a:schemeClr val="tx1">
            <a:lumMod val="75000"/>
            <a:lumOff val="2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pt-BR" sz="900" kern="1200"/>
            <a:t>Central encontra taxi mais próximo baseado e sua localização;</a:t>
          </a:r>
        </a:p>
      </dsp:txBody>
      <dsp:txXfrm>
        <a:off x="306861" y="268380"/>
        <a:ext cx="3556245" cy="216285"/>
      </dsp:txXfrm>
    </dsp:sp>
    <dsp:sp modelId="{FCA3A458-7017-4245-82AF-80BE73A3790E}">
      <dsp:nvSpPr>
        <dsp:cNvPr id="0" name=""/>
        <dsp:cNvSpPr/>
      </dsp:nvSpPr>
      <dsp:spPr>
        <a:xfrm>
          <a:off x="600265" y="523303"/>
          <a:ext cx="4019169" cy="229743"/>
        </a:xfrm>
        <a:prstGeom prst="roundRect">
          <a:avLst>
            <a:gd name="adj" fmla="val 10000"/>
          </a:avLst>
        </a:prstGeom>
        <a:solidFill>
          <a:schemeClr val="tx1">
            <a:lumMod val="75000"/>
            <a:lumOff val="2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pt-BR" sz="900" kern="1200"/>
            <a:t>Taxi é informado sobre solicitação de atendimento e aceita o pedido;</a:t>
          </a:r>
        </a:p>
      </dsp:txBody>
      <dsp:txXfrm>
        <a:off x="606994" y="530032"/>
        <a:ext cx="3556245" cy="216284"/>
      </dsp:txXfrm>
    </dsp:sp>
    <dsp:sp modelId="{E9F00DD9-4372-49AD-99B6-EBE450CAC765}">
      <dsp:nvSpPr>
        <dsp:cNvPr id="0" name=""/>
        <dsp:cNvSpPr/>
      </dsp:nvSpPr>
      <dsp:spPr>
        <a:xfrm>
          <a:off x="900398" y="784955"/>
          <a:ext cx="4019169" cy="229743"/>
        </a:xfrm>
        <a:prstGeom prst="roundRect">
          <a:avLst>
            <a:gd name="adj" fmla="val 10000"/>
          </a:avLst>
        </a:prstGeom>
        <a:solidFill>
          <a:schemeClr val="tx1">
            <a:lumMod val="75000"/>
            <a:lumOff val="2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pt-BR" sz="900" kern="1200"/>
            <a:t>Taxi se direciona até o cliente para atendimento da solicitação;</a:t>
          </a:r>
        </a:p>
      </dsp:txBody>
      <dsp:txXfrm>
        <a:off x="907127" y="791684"/>
        <a:ext cx="3556245" cy="216284"/>
      </dsp:txXfrm>
    </dsp:sp>
    <dsp:sp modelId="{D1713AD5-1F9F-4EA7-AC71-3A0A856DA9F8}">
      <dsp:nvSpPr>
        <dsp:cNvPr id="0" name=""/>
        <dsp:cNvSpPr/>
      </dsp:nvSpPr>
      <dsp:spPr>
        <a:xfrm>
          <a:off x="1200531" y="1046606"/>
          <a:ext cx="4019169" cy="229743"/>
        </a:xfrm>
        <a:prstGeom prst="roundRect">
          <a:avLst>
            <a:gd name="adj" fmla="val 10000"/>
          </a:avLst>
        </a:prstGeom>
        <a:solidFill>
          <a:schemeClr val="tx1">
            <a:lumMod val="75000"/>
            <a:lumOff val="2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pt-BR" sz="900" kern="1200"/>
            <a:t>Taxista leva o passageiro até o seu destino.</a:t>
          </a:r>
        </a:p>
      </dsp:txBody>
      <dsp:txXfrm>
        <a:off x="1207260" y="1053335"/>
        <a:ext cx="3556245" cy="216285"/>
      </dsp:txXfrm>
    </dsp:sp>
    <dsp:sp modelId="{66B879A0-EF91-44D8-BA2C-5B0129571522}">
      <dsp:nvSpPr>
        <dsp:cNvPr id="0" name=""/>
        <dsp:cNvSpPr/>
      </dsp:nvSpPr>
      <dsp:spPr>
        <a:xfrm>
          <a:off x="3869836" y="167840"/>
          <a:ext cx="149332" cy="149332"/>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endParaRPr lang="pt-BR" sz="600" kern="1200"/>
        </a:p>
      </dsp:txBody>
      <dsp:txXfrm>
        <a:off x="3903436" y="167840"/>
        <a:ext cx="82132" cy="112372"/>
      </dsp:txXfrm>
    </dsp:sp>
    <dsp:sp modelId="{4AD6B58D-E39E-4B5B-ACF5-180C657FC1CF}">
      <dsp:nvSpPr>
        <dsp:cNvPr id="0" name=""/>
        <dsp:cNvSpPr/>
      </dsp:nvSpPr>
      <dsp:spPr>
        <a:xfrm>
          <a:off x="4169968" y="429491"/>
          <a:ext cx="149332" cy="149332"/>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endParaRPr lang="pt-BR" sz="600" kern="1200"/>
        </a:p>
      </dsp:txBody>
      <dsp:txXfrm>
        <a:off x="4203568" y="429491"/>
        <a:ext cx="82132" cy="112372"/>
      </dsp:txXfrm>
    </dsp:sp>
    <dsp:sp modelId="{4602CED9-47B0-4AE0-8280-EB35F825EB30}">
      <dsp:nvSpPr>
        <dsp:cNvPr id="0" name=""/>
        <dsp:cNvSpPr/>
      </dsp:nvSpPr>
      <dsp:spPr>
        <a:xfrm>
          <a:off x="4470101" y="687314"/>
          <a:ext cx="149332" cy="149332"/>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endParaRPr lang="pt-BR" sz="600" kern="1200"/>
        </a:p>
      </dsp:txBody>
      <dsp:txXfrm>
        <a:off x="4503701" y="687314"/>
        <a:ext cx="82132" cy="112372"/>
      </dsp:txXfrm>
    </dsp:sp>
    <dsp:sp modelId="{77C6262A-BC48-4651-91D5-F21C6B41EBA3}">
      <dsp:nvSpPr>
        <dsp:cNvPr id="0" name=""/>
        <dsp:cNvSpPr/>
      </dsp:nvSpPr>
      <dsp:spPr>
        <a:xfrm>
          <a:off x="4770234" y="951518"/>
          <a:ext cx="149332" cy="149332"/>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endParaRPr lang="pt-BR" sz="600" kern="1200"/>
        </a:p>
      </dsp:txBody>
      <dsp:txXfrm>
        <a:off x="4803834" y="951518"/>
        <a:ext cx="82132" cy="112372"/>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b:Source>
    <b:Tag>LIN99</b:Tag>
    <b:SourceType>JournalArticle</b:SourceType>
    <b:Guid>{E9F9223A-1FF3-4808-BDCB-9EAFA0C5BCE0}</b:Guid>
    <b:LCID>uz-Cyrl-UZ</b:LCID>
    <b:Author>
      <b:Author>
        <b:NameList>
          <b:Person>
            <b:Last>LIN</b:Last>
            <b:First>Wei-Hua</b:First>
          </b:Person>
          <b:Person>
            <b:Last>ZENG</b:Last>
            <b:First>Jian</b:First>
          </b:Person>
        </b:NameList>
      </b:Author>
    </b:Author>
    <b:Title>An experimental study on real-time bus arrival – Time prediction with GPS data</b:Title>
    <b:Year>1999</b:Year>
    <b:JournalName>Transportation Research Record</b:JournalName>
    <b:Pages>101-109</b:Pages>
    <b:Issue>1666</b:Issue>
    <b:StandardNumber>ISSN: 0361-1981, ISBN 0309070619</b:StandardNumber>
    <b:RefOrder>17</b:RefOrder>
  </b:Source>
  <b:Source>
    <b:Tag>3GP11</b:Tag>
    <b:SourceType>InternetSite</b:SourceType>
    <b:Guid>{7913ED4B-314E-41C1-B1B1-84D32AF8CB8B}</b:Guid>
    <b:LCID>uz-Cyrl-UZ</b:LCID>
    <b:Author>
      <b:Author>
        <b:NameList>
          <b:Person>
            <b:Last>Initative</b:Last>
            <b:First>3GPP™</b:First>
            <b:Middle>- A Global</b:Middle>
          </b:Person>
        </b:NameList>
      </b:Author>
    </b:Author>
    <b:Title>3GPP Specification Series</b:Title>
    <b:InternetSiteTitle>3GPP Specification Series</b:InternetSiteTitle>
    <b:YearAccessed>2011</b:YearAccessed>
    <b:MonthAccessed>11</b:MonthAccessed>
    <b:DayAccessed>29</b:DayAccessed>
    <b:URL>http://www.3gpp.org/ftp/Specs/html-info/25-series.htm.</b:URL>
    <b:RefOrder>29</b:RefOrder>
  </b:Source>
  <b:Source>
    <b:Tag>80511</b:Tag>
    <b:SourceType>InternetSite</b:SourceType>
    <b:Guid>{35B7BBD1-1198-4020-AEA5-772A175608E3}</b:Guid>
    <b:LCID>uz-Cyrl-UZ</b:LCID>
    <b:Author>
      <b:Author>
        <b:Corporate>8051 Forum</b:Corporate>
      </b:Author>
    </b:Author>
    <b:Title>Vehicle Tracking System Using GPS and GSM Modem</b:Title>
    <b:YearAccessed>2011</b:YearAccessed>
    <b:MonthAccessed>11</b:MonthAccessed>
    <b:DayAccessed>29</b:DayAccessed>
    <b:URL>http://www.8051projects.info/content/projects/7-vehicle-tracking-system-using-gps-gsm-modem.html</b:URL>
    <b:InternetSiteTitle>8051 Forum</b:InternetSiteTitle>
    <b:RefOrder>30</b:RefOrder>
  </b:Source>
  <b:Source>
    <b:Tag>BRA06</b:Tag>
    <b:SourceType>InternetSite</b:SourceType>
    <b:Guid>{7D332324-AE03-481C-B345-9EAB545E28B9}</b:Guid>
    <b:LCID>uz-Cyrl-UZ</b:LCID>
    <b:Author>
      <b:Author>
        <b:Corporate>BRASIL</b:Corporate>
      </b:Author>
    </b:Author>
    <b:Title>RE nº 212, de 13 de novembro de 2006</b:Title>
    <b:InternetSiteTitle>Ministério das Cidades, Conselho Nacional de Trânsito.</b:InternetSiteTitle>
    <b:Year>2006</b:Year>
    <b:RefOrder>31</b:RefOrder>
  </b:Source>
  <b:Source>
    <b:Tag>Bra</b:Tag>
    <b:SourceType>InternetSite</b:SourceType>
    <b:Guid>{AB24C99F-BF5E-44F1-880A-855DDB5358BF}</b:Guid>
    <b:LCID>uz-Cyrl-UZ</b:LCID>
    <b:Author>
      <b:Author>
        <b:Corporate>Brasil</b:Corporate>
      </b:Author>
    </b:Author>
    <b:Title>Lei nº 11.715, de 19 de Junho de 2008</b:Title>
    <b:InternetSiteTitle>Casa Civil, Subchefia para Assuntos Jurídicos.</b:InternetSiteTitle>
    <b:Year>2008</b:Year>
    <b:RefOrder>6</b:RefOrder>
  </b:Source>
  <b:Source>
    <b:Tag>IBG09</b:Tag>
    <b:SourceType>InternetSite</b:SourceType>
    <b:Guid>{E6E71B40-CB61-4922-B73F-4DFF7C131823}</b:Guid>
    <b:LCID>uz-Cyrl-UZ</b:LCID>
    <b:Author>
      <b:Author>
        <b:Corporate>IBGE</b:Corporate>
      </b:Author>
    </b:Author>
    <b:Title>Contas Regionais do Brasil 2005-2009. 2009. Tabela 8 - Produto Interno Bruto, população residente e Produto Interno Bruto per capita, segundo as Grandes Regiões e as Unidades da Federação – 2009.</b:Title>
    <b:Year>2009</b:Year>
    <b:Pages>27</b:Pages>
    <b:YearAccessed>2012</b:YearAccessed>
    <b:MonthAccessed>03</b:MonthAccessed>
    <b:DayAccessed>18</b:DayAccessed>
    <b:URL>http://www.ibge.gov.br/home/estatistica/economia/contasregionais/2009/contasregionais2009.pdf</b:URL>
    <b:Version>p. 27</b:Version>
    <b:InternetSiteTitle>IBGE – Instituto Brasileiro de Geografia e Estatística</b:InternetSiteTitle>
    <b:RefOrder>14</b:RefOrder>
  </b:Source>
  <b:Source>
    <b:Tag>CAS12</b:Tag>
    <b:SourceType>InternetSite</b:SourceType>
    <b:Guid>{8F434CB9-781E-40E3-B961-0355C28A37F9}</b:Guid>
    <b:LCID>uz-Cyrl-UZ</b:LCID>
    <b:Author>
      <b:Author>
        <b:NameList>
          <b:Person>
            <b:Last>CASTELLO BRANCO</b:Last>
            <b:First>Andréa</b:First>
          </b:Person>
        </b:NameList>
      </b:Author>
    </b:Author>
    <b:Title>Demora no atendimento de táxi em BH leva 15% dos passageiros a cancelar pedido.</b:Title>
    <b:InternetSiteTitle>EM.COM.BR - Estado de Minas</b:InternetSiteTitle>
    <b:Year>2012</b:Year>
    <b:YearAccessed>2012</b:YearAccessed>
    <b:MonthAccessed>06</b:MonthAccessed>
    <b:DayAccessed>16</b:DayAccessed>
    <b:URL>http://www.em.com.br/app/noticia/gerais/2012/06/12/interna_gerais,299515/demora-no-atendimento-de-taxi-em-bh-leva-15-dos-passageiros-a-cancelar-pedido.shtml</b:URL>
    <b:Month>06</b:Month>
    <b:Day>12</b:Day>
    <b:RefOrder>5</b:RefOrder>
  </b:Source>
  <b:Source>
    <b:Tag>CHE09</b:Tag>
    <b:SourceType>JournalArticle</b:SourceType>
    <b:Guid>{683B77DF-B633-49D5-88E7-69E6360FB8DC}</b:Guid>
    <b:LCID>uz-Cyrl-UZ</b:LCID>
    <b:Author>
      <b:Author>
        <b:NameList>
          <b:Person>
            <b:Last>CHENG</b:Last>
            <b:First>S.</b:First>
          </b:Person>
          <b:Person>
            <b:Last>QU</b:Last>
            <b:First>X</b:First>
          </b:Person>
        </b:NameList>
      </b:Author>
    </b:Author>
    <b:Title>A Service Choice Model for Optimizing Taxi Service Delivery</b:Title>
    <b:Year>2009</b:Year>
    <b:JournalName>Research Collection School of Information Systems</b:JournalName>
    <b:Volume>209</b:Volume>
    <b:RefOrder>8</b:RefOrder>
  </b:Source>
  <b:Source>
    <b:Tag>FLE04</b:Tag>
    <b:SourceType>JournalArticle</b:SourceType>
    <b:Guid>{DAE14266-7FFB-4C18-86B9-58A3E9FEC396}</b:Guid>
    <b:LCID>uz-Cyrl-UZ</b:LCID>
    <b:Author>
      <b:Author>
        <b:NameList>
          <b:Person>
            <b:Last>FLEISCHMANN</b:Last>
            <b:First>B</b:First>
          </b:Person>
          <b:Person>
            <b:Last>GNUTZMANN</b:Last>
            <b:First>S</b:First>
          </b:Person>
          <b:Person>
            <b:Last>SANDVOß</b:Last>
            <b:First>E</b:First>
          </b:Person>
        </b:NameList>
      </b:Author>
    </b:Author>
    <b:Title>Dynamic Vehicle Routing Based on Online Traffic Information.</b:Title>
    <b:JournalName>Transportation Science</b:JournalName>
    <b:Year>2004</b:Year>
    <b:Month>11</b:Month>
    <b:Pages>420-433</b:Pages>
    <b:Volume>38</b:Volume>
    <b:Issue>4</b:Issue>
    <b:StandardNumber>0041-1655</b:StandardNumber>
    <b:RefOrder>9</b:RefOrder>
  </b:Source>
  <b:Source>
    <b:Tag>HAM11</b:Tag>
    <b:SourceType>InternetSite</b:SourceType>
    <b:Guid>{8C8871FF-C7D8-4624-894E-3D50CDB99746}</b:Guid>
    <b:LCID>uz-Cyrl-UZ</b:LCID>
    <b:Author>
      <b:Author>
        <b:NameList>
          <b:Person>
            <b:Last>HAMMAN</b:Last>
            <b:First>R</b:First>
          </b:Person>
        </b:NameList>
      </b:Author>
    </b:Author>
    <b:Title>SINIAV: Todos os automóveis brasileiros ganham chip até 2014</b:Title>
    <b:Year>2011</b:Year>
    <b:InternetSiteTitle>TecMundo</b:InternetSiteTitle>
    <b:YearAccessed>2012</b:YearAccessed>
    <b:MonthAccessed>03</b:MonthAccessed>
    <b:DayAccessed>17</b:DayAccessed>
    <b:URL>http://www.tecmundo.com.br/infografico/8371-siniav-todos-os-automoveis-brasileiros-ganham-chip-ate-2014.htm</b:URL>
    <b:RefOrder>32</b:RefOrder>
  </b:Source>
  <b:Source>
    <b:Tag>IDG12</b:Tag>
    <b:SourceType>InternetSite</b:SourceType>
    <b:Guid>{CC36D1C4-B0A5-403F-9752-D016794A2369}</b:Guid>
    <b:LCID>uz-Cyrl-UZ</b:LCID>
    <b:Author>
      <b:Author>
        <b:Corporate>IDG Now!</b:Corporate>
      </b:Author>
    </b:Author>
    <b:Title>Banda larga cresce 70% no País em um ano.</b:Title>
    <b:InternetSiteTitle>IDG Now!</b:InternetSiteTitle>
    <b:Year>2012</b:Year>
    <b:YearAccessed>2012</b:YearAccessed>
    <b:MonthAccessed>03</b:MonthAccessed>
    <b:DayAccessed>20</b:DayAccessed>
    <b:URL>http://idgnow.uol.com.br/internet/2012/03/16/banda-larga-cresce-70-no-pais-em-um-ano/</b:URL>
    <b:Month>03</b:Month>
    <b:Day>16</b:Day>
    <b:RefOrder>33</b:RefOrder>
  </b:Source>
  <b:Source>
    <b:Tag>LIA09</b:Tag>
    <b:SourceType>JournalArticle</b:SourceType>
    <b:Guid>{854E76AB-2D0A-43A9-AA79-3F7FF1390C64}</b:Guid>
    <b:LCID>uz-Cyrl-UZ</b:LCID>
    <b:Author>
      <b:Author>
        <b:NameList>
          <b:Person>
            <b:Last>LIAO</b:Last>
            <b:First>Z</b:First>
          </b:Person>
        </b:NameList>
      </b:Author>
    </b:Author>
    <b:Title>Real-Time Taxi Dispatching Using Global Positioning Systems</b:Title>
    <b:Year>2009</b:Year>
    <b:JournalName>Communications of ACM</b:JournalName>
    <b:Month>05</b:Month>
    <b:Volume>46</b:Volume>
    <b:Issue>5</b:Issue>
    <b:RefOrder>10</b:RefOrder>
  </b:Source>
  <b:Source>
    <b:Tag>LOP12</b:Tag>
    <b:SourceType>InternetSite</b:SourceType>
    <b:Guid>{205C0836-EAB7-4815-984A-239140597EDD}</b:Guid>
    <b:LCID>uz-Cyrl-UZ</b:LCID>
    <b:Author>
      <b:Author>
        <b:NameList>
          <b:Person>
            <b:Last>LOPES</b:Last>
            <b:First>V</b:First>
          </b:Person>
        </b:NameList>
      </b:Author>
    </b:Author>
    <b:Title>Corrida de táxi será monitorada em BH</b:Title>
    <b:Year>2012</b:Year>
    <b:Month>01</b:Month>
    <b:InternetSiteTitle>EM.COM.BR - Estado de Minas</b:InternetSiteTitle>
    <b:YearAccessed>2012</b:YearAccessed>
    <b:MonthAccessed>03</b:MonthAccessed>
    <b:DayAccessed>17</b:DayAccessed>
    <b:URL>http://www.em.com.br/app/noticia/gerais/2012/01/11/interna_gerais,271694/corrida-de-taxi-sera-monitorada-em-bh.shtml</b:URL>
    <b:Day>11</b:Day>
    <b:RefOrder>4</b:RefOrder>
  </b:Source>
  <b:Source>
    <b:Tag>MAC12</b:Tag>
    <b:SourceType>InternetSite</b:SourceType>
    <b:Guid>{C9E9B414-6EEC-4865-A9A5-AC0E42979DE7}</b:Guid>
    <b:LCID>uz-Cyrl-UZ</b:LCID>
    <b:Author>
      <b:Author>
        <b:NameList>
          <b:Person>
            <b:Last>MACEDO</b:Last>
            <b:First>D</b:First>
          </b:Person>
        </b:NameList>
      </b:Author>
    </b:Author>
    <b:Title>Brasil tem 58 milhões de acesso à banda larga</b:Title>
    <b:InternetSiteTitle>Agência Brasil</b:InternetSiteTitle>
    <b:Year>2012</b:Year>
    <b:YearAccessed>2012</b:YearAccessed>
    <b:MonthAccessed>03</b:MonthAccessed>
    <b:DayAccessed>17</b:DayAccessed>
    <b:URL>http://agenciabrasil.ebc.com.br/noticia/2012-01-21/brasil-tem-58-milhoes-de-acessos-banda-larga</b:URL>
    <b:Month>01</b:Month>
    <b:Day>21</b:Day>
    <b:RefOrder>12</b:RefOrder>
  </b:Source>
  <b:Source>
    <b:Tag>MOR09</b:Tag>
    <b:SourceType>InternetSite</b:SourceType>
    <b:Guid>{520C5FC3-DB81-4C86-AA9C-F626F1DEF9AE}</b:Guid>
    <b:LCID>uz-Cyrl-UZ</b:LCID>
    <b:Author>
      <b:Author>
        <b:NameList>
          <b:Person>
            <b:Last>MORTARIE</b:Last>
            <b:First>R</b:First>
          </b:Person>
          <b:Person>
            <b:Last>EUZÉBIO</b:Last>
            <b:First>G.</b:First>
            <b:Middle>L</b:Middle>
          </b:Person>
        </b:NameList>
      </b:Author>
    </b:Author>
    <b:Title>O custo do caos.</b:Title>
    <b:InternetSiteTitle>IPEA – Desafios do Desenvolvimento – A revista de informações e debates do IPEA.</b:InternetSiteTitle>
    <b:Year>2009</b:Year>
    <b:YearAccessed>2012</b:YearAccessed>
    <b:MonthAccessed>03</b:MonthAccessed>
    <b:DayAccessed>18</b:DayAccessed>
    <b:URL>http://desafios2.ipea.gov.br/003/00301009.jsp?ttCD_CHAVE=11522</b:URL>
    <b:RefOrder>13</b:RefOrder>
  </b:Source>
  <b:Source>
    <b:Tag>OLI11</b:Tag>
    <b:SourceType>InternetSite</b:SourceType>
    <b:Guid>{518D3C17-51CE-4B2E-AA3B-39D7508BC29A}</b:Guid>
    <b:LCID>uz-Cyrl-UZ</b:LCID>
    <b:Author>
      <b:Author>
        <b:NameList>
          <b:Person>
            <b:Last>OLIVEIRA</b:Last>
            <b:First>Junia</b:First>
          </b:Person>
        </b:NameList>
      </b:Author>
    </b:Author>
    <b:Title>Lei Seca aumenta demanda em até 20% e faz táxi virar artigo de luxo na noite de BH.</b:Title>
    <b:InternetSiteTitle>EM.COM.BR - Estado de Minas</b:InternetSiteTitle>
    <b:Year>2011</b:Year>
    <b:YearAccessed>2012</b:YearAccessed>
    <b:MonthAccessed>06</b:MonthAccessed>
    <b:DayAccessed>16</b:DayAccessed>
    <b:URL>http://www.em.com.br/app/noticia/gerais/2011/08/13/interna_gerais,244915/lei-seca-aumenta-demanda-em-ate-20-e-faz-taxi-virar-artigo-de-luxo-na-noite-de-bh.shtml</b:URL>
    <b:Month>08</b:Month>
    <b:Day>13</b:Day>
    <b:RefOrder>1</b:RefOrder>
  </b:Source>
  <b:Source>
    <b:Tag>OLI121</b:Tag>
    <b:SourceType>InternetSite</b:SourceType>
    <b:Guid>{0F2D1AE1-FDE8-48FC-889C-74783433B91E}</b:Guid>
    <b:LCID>uz-Cyrl-UZ</b:LCID>
    <b:Author>
      <b:Author>
        <b:NameList>
          <b:Person>
            <b:Last>OLIVEIRA</b:Last>
            <b:First>Junia</b:First>
          </b:Person>
        </b:NameList>
      </b:Author>
    </b:Author>
    <b:Title>PBH autoriza licitação de 562 novas placas de táxi</b:Title>
    <b:InternetSiteTitle>EM.COM.BR - Estado de Minas</b:InternetSiteTitle>
    <b:Year>2012</b:Year>
    <b:YearAccessed>2012</b:YearAccessed>
    <b:MonthAccessed>06</b:MonthAccessed>
    <b:DayAccessed>02</b:DayAccessed>
    <b:URL>http://www.em.com.br/app/noticia/gerais/2012/02/21/interna_gerais,279175/pbh-autoriza-licitacao-de-562-novas-placas-de-taxi.shtml</b:URL>
    <b:Month>02</b:Month>
    <b:Day>21</b:Day>
    <b:RefOrder>2</b:RefOrder>
  </b:Source>
  <b:Source>
    <b:Tag>SIL03</b:Tag>
    <b:SourceType>JournalArticle</b:SourceType>
    <b:Guid>{4BF5988B-369C-42BC-84D7-BAE949D90964}</b:Guid>
    <b:LCID>uz-Cyrl-UZ</b:LCID>
    <b:Author>
      <b:Author>
        <b:NameList>
          <b:Person>
            <b:Last>SILVA</b:Last>
            <b:First>A.</b:First>
            <b:Middle>P</b:Middle>
          </b:Person>
          <b:Person>
            <b:Last>MATEUS</b:Last>
            <b:First>G.</b:First>
            <b:Middle>R</b:Middle>
          </b:Person>
        </b:NameList>
      </b:Author>
    </b:Author>
    <b:Title>A Mobile Location-Based Vehicle Fleet Management Service Application.</b:Title>
    <b:Year>2003</b:Year>
    <b:JournalName>Intelligent Vehicles Symposium, IEEE</b:JournalName>
    <b:Pages>25-30</b:Pages>
    <b:RefOrder>34</b:RefOrder>
  </b:Source>
  <b:Source>
    <b:Tag>SIM11</b:Tag>
    <b:SourceType>InternetSite</b:SourceType>
    <b:Guid>{FAFE615B-3801-41BC-951B-C427E699FD3B}</b:Guid>
    <b:LCID>uz-Cyrl-UZ</b:LCID>
    <b:Author>
      <b:Author>
        <b:Corporate>SIMCom</b:Corporate>
      </b:Author>
    </b:Author>
    <b:Title>Development Kit Manual. SIM5218_EVB_UGD_V1.01</b:Title>
    <b:InternetSiteTitle>SIMCom Wireless Solutions Co. Ltd.</b:InternetSiteTitle>
    <b:YearAccessed>2011</b:YearAccessed>
    <b:MonthAccessed>11</b:MonthAccessed>
    <b:DayAccessed>29</b:DayAccessed>
    <b:URL>http://wm.sim.com/Sim/News/photo/2010510150917.pdf</b:URL>
    <b:RefOrder>35</b:RefOrder>
  </b:Source>
  <b:Source>
    <b:Tag>SIM111</b:Tag>
    <b:SourceType>InternetSite</b:SourceType>
    <b:Guid>{3AEF6FDD-C54B-4FF0-AE76-F0ED46715C85}</b:Guid>
    <b:LCID>uz-Cyrl-UZ</b:LCID>
    <b:Author>
      <b:Author>
        <b:Corporate>SIMCom</b:Corporate>
      </b:Author>
    </b:Author>
    <b:Title>WCDMA/HSPDA Module SIM5218.</b:Title>
    <b:InternetSiteTitle>SIMCom Wireless Solutions Co. Ltd.</b:InternetSiteTitle>
    <b:YearAccessed>2011</b:YearAccessed>
    <b:MonthAccessed>11</b:MonthAccessed>
    <b:DayAccessed>29</b:DayAccessed>
    <b:URL>http://wm.sim.com/Sim/News/photo/20120223041449878.PDF</b:URL>
    <b:RefOrder>36</b:RefOrder>
  </b:Source>
  <b:Source>
    <b:Tag>Ter11</b:Tag>
    <b:SourceType>InternetSite</b:SourceType>
    <b:Guid>{B740860A-F27D-4725-9751-1B9AB587157D}</b:Guid>
    <b:LCID>uz-Cyrl-UZ</b:LCID>
    <b:Author>
      <b:Author>
        <b:Corporate>Terra S.A.</b:Corporate>
      </b:Author>
    </b:Author>
    <b:Title>SP aumenta em 1,2 mil nº de taxistas para suprir demanda</b:Title>
    <b:InternetSiteTitle>Terra Networks Brasil S.A.</b:InternetSiteTitle>
    <b:Year>2011</b:Year>
    <b:YearAccessed>2012</b:YearAccessed>
    <b:MonthAccessed>06</b:MonthAccessed>
    <b:DayAccessed>16</b:DayAccessed>
    <b:URL>http://noticias.terra.com.br/brasil/transito/noticias/0,,OI5523095-EI998,00-SP+aumenta+em+mil+n+de+taxistas+para+suprir+demanda.html</b:URL>
    <b:Month>12</b:Month>
    <b:Day>17</b:Day>
    <b:RefOrder>3</b:RefOrder>
  </b:Source>
  <b:Source>
    <b:Tag>Wik11</b:Tag>
    <b:SourceType>InternetSite</b:SourceType>
    <b:Guid>{23F2025C-BF0B-474E-888D-34E7C43D2DDA}</b:Guid>
    <b:LCID>uz-Cyrl-UZ</b:LCID>
    <b:Author>
      <b:Author>
        <b:Corporate>Wikipedia</b:Corporate>
      </b:Author>
    </b:Author>
    <b:Title>W-CDMA (UMTS)</b:Title>
    <b:InternetSiteTitle>Wikipedia, The Free Enciclopedia</b:InternetSiteTitle>
    <b:Year>2011</b:Year>
    <b:YearAccessed>2011</b:YearAccessed>
    <b:MonthAccessed>11</b:MonthAccessed>
    <b:DayAccessed>29</b:DayAccessed>
    <b:URL>http://en.wikipedia.org/wiki/W-CDMA_%28UMTS%29</b:URL>
    <b:RefOrder>37</b:RefOrder>
  </b:Source>
  <b:Source>
    <b:Tag>WIS03</b:Tag>
    <b:SourceType>JournalArticle</b:SourceType>
    <b:Guid>{50E6D954-CCEC-4D8A-9538-A25B751D81B3}</b:Guid>
    <b:LCID>uz-Cyrl-UZ</b:LCID>
    <b:Author>
      <b:Author>
        <b:NameList>
          <b:Person>
            <b:Last>WISCHHOF</b:Last>
            <b:First>L</b:First>
          </b:Person>
          <b:Person>
            <b:Last>EBNER</b:Last>
            <b:First>A</b:First>
          </b:Person>
          <b:Person>
            <b:Last>ROHLING</b:Last>
            <b:First>H</b:First>
          </b:Person>
          <b:Person>
            <b:Last>LOTT</b:Last>
            <b:First>M.</b:First>
            <b:Middle>L</b:Middle>
          </b:Person>
          <b:Person>
            <b:Last>HALFMANN</b:Last>
            <b:First>R</b:First>
          </b:Person>
        </b:NameList>
      </b:Author>
    </b:Author>
    <b:Title>SOTIS - A Self-organizing Traffic Information System</b:Title>
    <b:Year>2003</b:Year>
    <b:JournalName>Vehicular Technology Conference. VTC 2003-Spring. The 57th IEEE Semiannual</b:JournalName>
    <b:Pages>2442-2446</b:Pages>
    <b:Issue>57</b:Issue>
    <b:RefOrder>38</b:RefOrder>
  </b:Source>
  <b:Source>
    <b:Tag>WON01</b:Tag>
    <b:SourceType>JournalArticle</b:SourceType>
    <b:Guid>{10F482D6-F2C6-436A-A000-188445767FED}</b:Guid>
    <b:LCID>uz-Cyrl-UZ</b:LCID>
    <b:Author>
      <b:Author>
        <b:NameList>
          <b:Person>
            <b:Last>WONG</b:Last>
            <b:First>K.</b:First>
            <b:Middle>I</b:Middle>
          </b:Person>
          <b:Person>
            <b:Last>WONG</b:Last>
            <b:First>S.</b:First>
            <b:Middle>C</b:Middle>
          </b:Person>
          <b:Person>
            <b:Last>YANG</b:Last>
            <b:First>H</b:First>
          </b:Person>
        </b:NameList>
      </b:Author>
    </b:Author>
    <b:Title>Modeling urban taxi services in congested road network with elastic demand.</b:Title>
    <b:JournalName>Transportation Research Part B</b:JournalName>
    <b:Year>2001</b:Year>
    <b:Pages>819-842</b:Pages>
    <b:Issue>35</b:Issue>
    <b:RefOrder>18</b:RefOrder>
  </b:Source>
  <b:Source>
    <b:Tag>XUZ05</b:Tag>
    <b:SourceType>JournalArticle</b:SourceType>
    <b:Guid>{0CA6E4C6-B954-44AA-B6A6-552533E72D6B}</b:Guid>
    <b:LCID>uz-Cyrl-UZ</b:LCID>
    <b:Author>
      <b:Author>
        <b:NameList>
          <b:Person>
            <b:Last>XU</b:Last>
            <b:First>Z</b:First>
          </b:Person>
          <b:Person>
            <b:Last>YUAN</b:Last>
            <b:First>Y</b:First>
          </b:Person>
          <b:Person>
            <b:Last>JIN</b:Last>
            <b:First>H</b:First>
          </b:Person>
          <b:Person>
            <b:Last>LING</b:Last>
            <b:First>H</b:First>
          </b:Person>
        </b:NameList>
      </b:Author>
    </b:Author>
    <b:Title>Investigating the Value of Location Information in Taxi Dispatching Services: A case study of DaZhong Taxi</b:Title>
    <b:JournalName>PACIS 2005 Proceedings</b:JournalName>
    <b:Year>2005</b:Year>
    <b:Volume>111</b:Volume>
    <b:RefOrder>11</b:RefOrder>
  </b:Source>
  <b:Source>
    <b:Tag>YAN98</b:Tag>
    <b:SourceType>JournalArticle</b:SourceType>
    <b:Guid>{5C790469-99AF-4ABA-8E31-03A25E8D2999}</b:Guid>
    <b:LCID>uz-Cyrl-UZ</b:LCID>
    <b:Author>
      <b:Author>
        <b:NameList>
          <b:Person>
            <b:Last>YANG</b:Last>
            <b:First>H</b:First>
          </b:Person>
          <b:Person>
            <b:Last>WONG</b:Last>
            <b:First>S.</b:First>
            <b:Middle>C</b:Middle>
          </b:Person>
        </b:NameList>
      </b:Author>
    </b:Author>
    <b:Title>A Network Model of Urban Taxi Services.</b:Title>
    <b:JournalName>Transport Research Board-B</b:JournalName>
    <b:Year>1998</b:Year>
    <b:Pages>235-246</b:Pages>
    <b:Volume>32</b:Volume>
    <b:Issue>4</b:Issue>
    <b:RefOrder>28</b:RefOrder>
  </b:Source>
  <b:Source>
    <b:Tag>ZIL03</b:Tag>
    <b:SourceType>JournalArticle</b:SourceType>
    <b:Guid>{B771F986-9893-4C2E-A6CC-49165C9B239C}</b:Guid>
    <b:LCID>uz-Cyrl-UZ</b:LCID>
    <b:Author>
      <b:Author>
        <b:NameList>
          <b:Person>
            <b:Last>ZILIASKOPOULOS</b:Last>
            <b:First>A</b:First>
          </b:Person>
          <b:Person>
            <b:Last>ZHANG</b:Last>
            <b:First>J</b:First>
          </b:Person>
        </b:NameList>
      </b:Author>
    </b:Author>
    <b:Title>A Zero Public Infrastructure Vehicle Based Traffic Information System.</b:Title>
    <b:JournalName>Transportation Research Board. 82nd Annual Meeting of the Transportation Research Board.</b:JournalName>
    <b:Year>2003</b:Year>
    <b:Month>01</b:Month>
    <b:RefOrder>39</b:RefOrder>
  </b:Source>
  <b:Source>
    <b:Tag>LIA01</b:Tag>
    <b:SourceType>JournalArticle</b:SourceType>
    <b:Guid>{089F594E-2BF0-497C-964B-AEBB2BCD34A6}</b:Guid>
    <b:LCID>uz-Cyrl-UZ</b:LCID>
    <b:Author>
      <b:Author>
        <b:NameList>
          <b:Person>
            <b:Last>LIAO</b:Last>
            <b:First>Z</b:First>
          </b:Person>
        </b:NameList>
      </b:Author>
    </b:Author>
    <b:Title>Taxi Dispatching via Global Positioning Systems</b:Title>
    <b:JournalName>IEEE Transactions on Engeneering Management</b:JournalName>
    <b:Year>2001</b:Year>
    <b:Month>08</b:Month>
    <b:Volume>48</b:Volume>
    <b:Issue>3</b:Issue>
    <b:RefOrder>19</b:RefOrder>
  </b:Source>
  <b:Source>
    <b:Tag>TAU12</b:Tag>
    <b:SourceType>InternetSite</b:SourceType>
    <b:Guid>{FE28DD8C-AE8D-403A-BC3F-50B3B96F7687}</b:Guid>
    <b:LCID>uz-Cyrl-UZ</b:LCID>
    <b:Author>
      <b:Author>
        <b:NameList>
          <b:Person>
            <b:Last>TAUCHEN</b:Last>
            <b:First>Joel</b:First>
          </b:Person>
        </b:NameList>
      </b:Author>
    </b:Author>
    <b:Title>Metodologia de Pesquisa - Como classificar as pesquisas</b:Title>
    <b:YearAccessed>2012</b:YearAccessed>
    <b:MonthAccessed>06</b:MonthAccessed>
    <b:DayAccessed>20</b:DayAccessed>
    <b:URL>http://www.joel.pro.br/aulas/metodologia/classifica_pesquisas.pdf</b:URL>
    <b:ProductionCompany>FAHOR - Faculdade Horizontina</b:ProductionCompany>
    <b:Year>2009</b:Year>
    <b:RefOrder>20</b:RefOrder>
  </b:Source>
  <b:Source>
    <b:Tag>SOA04</b:Tag>
    <b:SourceType>InternetSite</b:SourceType>
    <b:Guid>{A5419F7A-BFAE-4C46-A713-54226E4D29D4}</b:Guid>
    <b:LCID>uz-Cyrl-UZ</b:LCID>
    <b:Author>
      <b:Author>
        <b:NameList>
          <b:Person>
            <b:Last>SOARES</b:Last>
            <b:First>Michel</b:First>
            <b:Middle>dos Santos</b:Middle>
          </b:Person>
        </b:NameList>
      </b:Author>
    </b:Author>
    <b:Title>Comparação entre Metodologias Ágeis e Tradicionais para o Desenvolvimento de Software</b:Title>
    <b:Year>2004</b:Year>
    <b:YearAccessed>2012</b:YearAccessed>
    <b:MonthAccessed>06</b:MonthAccessed>
    <b:DayAccessed>23</b:DayAccessed>
    <b:URL>http://www.lbd.dcc.ufmg.br/bdbcomp/servlet/Trabalho?id=5350</b:URL>
    <b:InternetSiteTitle>BDB Comp - Biblioteca Digital Brasileira de Computação</b:InternetSiteTitle>
    <b:RefOrder>22</b:RefOrder>
  </b:Source>
  <b:Source>
    <b:Tag>SCH01</b:Tag>
    <b:SourceType>Book</b:SourceType>
    <b:Guid>{0FA0D467-2FDA-4DFF-AAF1-1632410D43E5}</b:Guid>
    <b:LCID>uz-Cyrl-UZ</b:LCID>
    <b:Author>
      <b:Author>
        <b:NameList>
          <b:Person>
            <b:Last>SCHWABER</b:Last>
            <b:First>K</b:First>
          </b:Person>
          <b:Person>
            <b:Last>BEEDLE</b:Last>
            <b:First>M</b:First>
          </b:Person>
        </b:NameList>
      </b:Author>
    </b:Author>
    <b:Title>Agile Software Development with Scrum</b:Title>
    <b:Year>2001</b:Year>
    <b:Publisher>Prentice Hall</b:Publisher>
    <b:Volume>18</b:Volume>
    <b:RefOrder>40</b:RefOrder>
  </b:Source>
  <b:Source>
    <b:Tag>THO93</b:Tag>
    <b:SourceType>JournalArticle</b:SourceType>
    <b:Guid>{2D8B6EEC-0B4A-423E-9486-06DC185730FF}</b:Guid>
    <b:LCID>uz-Cyrl-UZ</b:LCID>
    <b:Author>
      <b:Author>
        <b:NameList>
          <b:Person>
            <b:Last>THOMAS</b:Last>
            <b:First>Donald</b:First>
            <b:Middle>E</b:Middle>
          </b:Person>
          <b:Person>
            <b:Last>ADAMS</b:Last>
            <b:First>Jay</b:First>
            <b:Middle>K</b:Middle>
          </b:Person>
          <b:Person>
            <b:Last>SCHMIT</b:Last>
            <b:First>Herman</b:First>
          </b:Person>
        </b:NameList>
      </b:Author>
    </b:Author>
    <b:Title>A Model and Methodology for Hardware-Software Codesign</b:Title>
    <b:Year>1993</b:Year>
    <b:Volume>10</b:Volume>
    <b:JournalName>Design &amp; Test of Computers, IEEE</b:JournalName>
    <b:Month>09</b:Month>
    <b:Pages>6-15</b:Pages>
    <b:Issue>3</b:Issue>
    <b:StandardNumber>0740-7475</b:StandardNumber>
    <b:RefOrder>41</b:RefOrder>
  </b:Source>
  <b:Source>
    <b:Tag>TAK86</b:Tag>
    <b:SourceType>JournalArticle</b:SourceType>
    <b:Guid>{1FD5A32A-5F3C-4216-8C08-13BE46A2DAD4}</b:Guid>
    <b:LCID>uz-Cyrl-UZ</b:LCID>
    <b:Author>
      <b:Author>
        <b:NameList>
          <b:Person>
            <b:Last>TAKEUCHI</b:Last>
            <b:First>H</b:First>
          </b:Person>
          <b:Person>
            <b:Last>NONAKA</b:Last>
            <b:First>I</b:First>
          </b:Person>
        </b:NameList>
      </b:Author>
    </b:Author>
    <b:Title>The new product development game</b:Title>
    <b:JournalName>Harvard Business Review</b:JournalName>
    <b:Year>1986</b:Year>
    <b:Month>01</b:Month>
    <b:RefOrder>42</b:RefOrder>
  </b:Source>
  <b:Source>
    <b:Tag>Wik12</b:Tag>
    <b:SourceType>InternetSite</b:SourceType>
    <b:Guid>{F726C338-E928-462D-A1FE-AFF2723A1542}</b:Guid>
    <b:LCID>uz-Cyrl-UZ</b:LCID>
    <b:Author>
      <b:Author>
        <b:Corporate>Wikipedia</b:Corporate>
      </b:Author>
    </b:Author>
    <b:Title>Scrum</b:Title>
    <b:InternetSiteTitle>Wikipedia, The Free Enciclopedia</b:InternetSiteTitle>
    <b:Year>2012</b:Year>
    <b:YearAccessed>2012</b:YearAccessed>
    <b:MonthAccessed>06</b:MonthAccessed>
    <b:DayAccessed>23</b:DayAccessed>
    <b:URL>http://pt.wikipedia.org/wiki/Scrum</b:URL>
    <b:RefOrder>23</b:RefOrder>
  </b:Source>
  <b:Source>
    <b:Tag>Wik121</b:Tag>
    <b:SourceType>InternetSite</b:SourceType>
    <b:Guid>{FB131487-D5D1-4866-90F1-7DDAA612B892}</b:Guid>
    <b:LCID>uz-Cyrl-UZ</b:LCID>
    <b:Author>
      <b:Author>
        <b:Corporate>Wikipedia</b:Corporate>
      </b:Author>
    </b:Author>
    <b:Title>Six Sigma</b:Title>
    <b:InternetSiteTitle>Wikipedia, The Free Enciclopedia</b:InternetSiteTitle>
    <b:Year>2012</b:Year>
    <b:YearAccessed>2012</b:YearAccessed>
    <b:MonthAccessed>06</b:MonthAccessed>
    <b:DayAccessed>24</b:DayAccessed>
    <b:URL>http://en.wikipedia.org/wiki/Six_Sigma</b:URL>
    <b:RefOrder>43</b:RefOrder>
  </b:Source>
  <b:Source>
    <b:Tag>Wik122</b:Tag>
    <b:SourceType>InternetSite</b:SourceType>
    <b:Guid>{7190BD5A-5045-48B1-8B7D-C1E8480FF667}</b:Guid>
    <b:LCID>uz-Cyrl-UZ</b:LCID>
    <b:Author>
      <b:Author>
        <b:Corporate>Wikipedia</b:Corporate>
      </b:Author>
    </b:Author>
    <b:Title>Equipamento Rastreador de Cargas</b:Title>
    <b:InternetSiteTitle>Wikipedia, The Free Enciclopedia</b:InternetSiteTitle>
    <b:Year>2012</b:Year>
    <b:YearAccessed>2012</b:YearAccessed>
    <b:MonthAccessed>07</b:MonthAccessed>
    <b:DayAccessed>02</b:DayAccessed>
    <b:URL>http://pt.wikipedia.org/wiki/Equipamento_Rastreador_de_Cargas</b:URL>
    <b:RefOrder>44</b:RefOrder>
  </b:Source>
  <b:Source>
    <b:Tag>RAO03</b:Tag>
    <b:SourceType>JournalArticle</b:SourceType>
    <b:Guid>{87896DBD-D327-4AAA-BEC7-26F90DB6BBB0}</b:Guid>
    <b:Author>
      <b:Author>
        <b:NameList>
          <b:Person>
            <b:Last>RAO</b:Last>
            <b:First>Bharat</b:First>
          </b:Person>
          <b:Person>
            <b:Last>MINAKAKIS</b:Last>
            <b:First>Louis</b:First>
          </b:Person>
        </b:NameList>
      </b:Author>
    </b:Author>
    <b:Title>Evolution of Mobile Location-based Services</b:Title>
    <b:Year>2003</b:Year>
    <b:City>New York, NY, USA</b:City>
    <b:Volume>46 </b:Volume>
    <b:JournalName>Communications of the ACM - Mobile computing opportunities and challenges</b:JournalName>
    <b:Month>December </b:Month>
    <b:Pages>61 - 65</b:Pages>
    <b:Issue>12</b:Issue>
    <b:StandardNumber>0001-0782</b:StandardNumber>
    <b:RefOrder>15</b:RefOrder>
  </b:Source>
  <b:Source>
    <b:Tag>JIA06</b:Tag>
    <b:SourceType>JournalArticle</b:SourceType>
    <b:Guid>{3BC30FCC-37FC-41FD-B65E-89052329A621}</b:Guid>
    <b:Author>
      <b:Author>
        <b:NameList>
          <b:Person>
            <b:Last>JIANG</b:Last>
            <b:First>Bin</b:First>
          </b:Person>
          <b:Person>
            <b:Last>YAO</b:Last>
            <b:First>Xiaobai</b:First>
          </b:Person>
        </b:NameList>
      </b:Author>
    </b:Author>
    <b:Title>Location-based services and GIS in perspective</b:Title>
    <b:JournalName>Computers, Environment and Urban Systems</b:JournalName>
    <b:Year>2006</b:Year>
    <b:Month>November </b:Month>
    <b:Pages>712–725</b:Pages>
    <b:Volume>30</b:Volume>
    <b:Issue>6</b:Issue>
    <b:RefOrder>16</b:RefOrder>
  </b:Source>
  <b:Source>
    <b:Tag>WiKDomain</b:Tag>
    <b:SourceType>InternetSite</b:SourceType>
    <b:Guid>{C125117F-296D-4C9B-9A41-BD9CC93B1E23}</b:Guid>
    <b:Author>
      <b:Author>
        <b:Corporate>Wikipedia</b:Corporate>
      </b:Author>
    </b:Author>
    <b:Title>Domain Model</b:Title>
    <b:InternetSiteTitle>Wikipedia, The Free Enciclopedia</b:InternetSiteTitle>
    <b:Year>2012</b:Year>
    <b:YearAccessed>2012</b:YearAccessed>
    <b:MonthAccessed>10</b:MonthAccessed>
    <b:DayAccessed>07</b:DayAccessed>
    <b:URL>http://en.wikipedia.org/wiki/Domain_model</b:URL>
    <b:RefOrder>25</b:RefOrder>
  </b:Source>
  <b:Source>
    <b:Tag>W3C12</b:Tag>
    <b:SourceType>InternetSite</b:SourceType>
    <b:Guid>{484FB872-F389-4C3E-974D-5879446DF7B7}</b:Guid>
    <b:Author>
      <b:Author>
        <b:Corporate>W3C - World Wide Web Consortium</b:Corporate>
      </b:Author>
    </b:Author>
    <b:Title>HTML5</b:Title>
    <b:InternetSiteTitle>W3C</b:InternetSiteTitle>
    <b:Year>2012</b:Year>
    <b:YearAccessed>2012</b:YearAccessed>
    <b:MonthAccessed>10</b:MonthAccessed>
    <b:DayAccessed>10</b:DayAccessed>
    <b:URL>http://www.w3.org/TR/html5/</b:URL>
    <b:RefOrder>45</b:RefOrder>
  </b:Source>
  <b:Source>
    <b:Tag>COS11</b:Tag>
    <b:SourceType>InternetSite</b:SourceType>
    <b:Guid>{681C0C2B-DE3D-4E12-8FEE-33FFCC2AE4BC}</b:Guid>
    <b:Author>
      <b:Author>
        <b:NameList>
          <b:Person>
            <b:Last>COSTA</b:Last>
            <b:First>Daniela</b:First>
          </b:Person>
        </b:NameList>
      </b:Author>
    </b:Author>
    <b:Title>O táxi sumiu?</b:Title>
    <b:InternetSiteTitle>Revista Encontro</b:InternetSiteTitle>
    <b:Year>2011</b:Year>
    <b:YearAccessed>2012</b:YearAccessed>
    <b:MonthAccessed>10</b:MonthAccessed>
    <b:DayAccessed>20</b:DayAccessed>
    <b:URL>http://www.revistaencontro.com.br/revista/edicao/123/cidade/o-taxi-sumiu.html</b:URL>
    <b:StandardNumber>Edição 123</b:StandardNumber>
    <b:RefOrder>7</b:RefOrder>
  </b:Source>
  <b:Source>
    <b:Tag>Esc12</b:Tag>
    <b:SourceType>InternetSite</b:SourceType>
    <b:Guid>{973C995E-D1A6-42EA-8D52-CC5B9E32C116}</b:Guid>
    <b:Author>
      <b:Author>
        <b:Corporate>Escola Superior de Agricultura Luiz de Queiroz - USP</b:Corporate>
      </b:Author>
    </b:Author>
    <b:Title>Objetivos da Pesquisa</b:Title>
    <b:InternetSiteTitle>Sistema Galileu de Educação Estatísitica</b:InternetSiteTitle>
    <b:Year>2012</b:Year>
    <b:YearAccessed>2012</b:YearAccessed>
    <b:MonthAccessed>10</b:MonthAccessed>
    <b:DayAccessed>20</b:DayAccessed>
    <b:URL>http://www.galileu.esalq.usp.br/mostra_topico.php?cod=128</b:URL>
    <b:RefOrder>21</b:RefOrder>
  </b:Source>
  <b:Source>
    <b:Tag>Wik13</b:Tag>
    <b:SourceType>InternetSite</b:SourceType>
    <b:Guid>{FF545B3D-F838-4237-AD35-0084D310791F}</b:Guid>
    <b:Author>
      <b:Author>
        <b:Corporate>Wikipedia</b:Corporate>
      </b:Author>
    </b:Author>
    <b:Title>Globally unique identifier</b:Title>
    <b:InternetSiteTitle>Wikipedia, The Free Enciclopedia</b:InternetSiteTitle>
    <b:Year>2013</b:Year>
    <b:YearAccessed>2013</b:YearAccessed>
    <b:MonthAccessed>02</b:MonthAccessed>
    <b:DayAccessed>27</b:DayAccessed>
    <b:URL>http://en.wikipedia.org/wiki/Globally_unique_identifier</b:URL>
    <b:RefOrder>24</b:RefOrder>
  </b:Source>
  <b:Source>
    <b:Tag>Est12</b:Tag>
    <b:SourceType>InternetSite</b:SourceType>
    <b:Guid>{AAAC6E79-AAE6-411E-8645-BC78FC5473F2}</b:Guid>
    <b:Author>
      <b:Author>
        <b:Corporate>Estado de Minas</b:Corporate>
      </b:Author>
    </b:Author>
    <b:Title>Estatística da BHTrans indica 60 mil viagens de táxi por dia, número considerado baixo</b:Title>
    <b:InternetSiteTitle>EM.COM.BR</b:InternetSiteTitle>
    <b:Year>2012</b:Year>
    <b:YearAccessed>2013</b:YearAccessed>
    <b:MonthAccessed>03</b:MonthAccessed>
    <b:DayAccessed>01</b:DayAccessed>
    <b:URL>http://www.em.com.br/app/noticia/gerais/2012/04/30/interna_gerais,291669/estatistica-da-bhtrans-indica-60-mil-viagens-de-taxi-por-dia-numero-considerado-baixo.shtml</b:URL>
    <b:RefOrder>26</b:RefOrder>
  </b:Source>
  <b:Source>
    <b:Tag>NOG09</b:Tag>
    <b:SourceType>InternetSite</b:SourceType>
    <b:Guid>{89E53681-0F6E-4583-AD61-E43E998F8744}</b:Guid>
    <b:Author>
      <b:Author>
        <b:NameList>
          <b:Person>
            <b:Last>NOGUEIRA</b:Last>
            <b:First>Fernando</b:First>
          </b:Person>
        </b:NameList>
      </b:Author>
    </b:Author>
    <b:Title>Simulação a Eventos Discretos</b:Title>
    <b:Year>2009</b:Year>
    <b:YearAccessed>2013</b:YearAccessed>
    <b:MonthAccessed>03</b:MonthAccessed>
    <b:DayAccessed>03</b:DayAccessed>
    <b:URL>http://www.ufjf.br/epd042/files/2009/02/Simulacao1.pdf</b:URL>
    <b:RefOrder>27</b:RefOrder>
  </b:Source>
</b:Sources>
</file>

<file path=customXml/itemProps1.xml><?xml version="1.0" encoding="utf-8"?>
<ds:datastoreItem xmlns:ds="http://schemas.openxmlformats.org/officeDocument/2006/customXml" ds:itemID="{E2385013-9CA3-43F9-A2E1-CF5B8A2C1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13836</TotalTime>
  <Pages>79</Pages>
  <Words>15532</Words>
  <Characters>83874</Characters>
  <Application>Microsoft Office Word</Application>
  <DocSecurity>0</DocSecurity>
  <Lines>698</Lines>
  <Paragraphs>198</Paragraphs>
  <ScaleCrop>false</ScaleCrop>
  <HeadingPairs>
    <vt:vector size="2" baseType="variant">
      <vt:variant>
        <vt:lpstr>Título</vt:lpstr>
      </vt:variant>
      <vt:variant>
        <vt:i4>1</vt:i4>
      </vt:variant>
    </vt:vector>
  </HeadingPairs>
  <TitlesOfParts>
    <vt:vector size="1" baseType="lpstr">
      <vt:lpstr/>
    </vt:vector>
  </TitlesOfParts>
  <Company>Squadra Tecnologia</Company>
  <LinksUpToDate>false</LinksUpToDate>
  <CharactersWithSpaces>99208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felipe.reis</dc:creator>
  <cp:keywords/>
  <dc:description/>
  <cp:lastModifiedBy>freud</cp:lastModifiedBy>
  <cp:revision>593</cp:revision>
  <cp:lastPrinted>2013-03-07T02:27:00Z</cp:lastPrinted>
  <dcterms:created xsi:type="dcterms:W3CDTF">2012-03-20T21:54:00Z</dcterms:created>
  <dcterms:modified xsi:type="dcterms:W3CDTF">2013-03-13T07:22:00Z</dcterms:modified>
</cp:coreProperties>
</file>